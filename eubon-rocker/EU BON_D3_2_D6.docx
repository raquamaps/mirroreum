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DBA24B" w14:textId="77777777" w:rsidR="00E0289B" w:rsidRPr="00F24C1D" w:rsidRDefault="00E0289B" w:rsidP="00E0289B">
      <w:pPr>
        <w:tabs>
          <w:tab w:val="right" w:pos="2000"/>
        </w:tabs>
        <w:spacing w:before="120" w:after="120"/>
        <w:jc w:val="both"/>
        <w:rPr>
          <w:rFonts w:ascii="Calibri" w:hAnsi="Calibri" w:cs="Calibri"/>
          <w:b/>
          <w:bCs/>
          <w:sz w:val="32"/>
          <w:szCs w:val="32"/>
        </w:rPr>
      </w:pPr>
    </w:p>
    <w:p w14:paraId="2EEDF761" w14:textId="77777777" w:rsidR="00E0289B" w:rsidRPr="00F24C1D" w:rsidRDefault="00F83D64" w:rsidP="00E0289B">
      <w:pPr>
        <w:autoSpaceDE w:val="0"/>
        <w:autoSpaceDN w:val="0"/>
        <w:adjustRightInd w:val="0"/>
        <w:spacing w:before="120" w:after="120"/>
        <w:jc w:val="center"/>
        <w:rPr>
          <w:rFonts w:ascii="Calibri" w:hAnsi="Calibri" w:cs="Calibri"/>
          <w:b/>
          <w:bCs/>
          <w:sz w:val="24"/>
          <w:szCs w:val="24"/>
          <w:lang w:val="fr-FR" w:eastAsia="en-US"/>
        </w:rPr>
      </w:pPr>
      <w:r w:rsidRPr="00E0289B">
        <w:rPr>
          <w:rFonts w:ascii="Calibri" w:hAnsi="Calibri" w:cs="Calibri"/>
          <w:b/>
          <w:noProof/>
          <w:sz w:val="24"/>
          <w:szCs w:val="24"/>
          <w:lang w:eastAsia="en-GB" w:bidi="he-IL"/>
        </w:rPr>
        <w:drawing>
          <wp:inline distT="0" distB="0" distL="0" distR="0" wp14:anchorId="0B262822" wp14:editId="51DE6A4E">
            <wp:extent cx="2781935" cy="1000760"/>
            <wp:effectExtent l="0" t="0" r="0" b="8890"/>
            <wp:docPr id="1"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81935" cy="1000760"/>
                    </a:xfrm>
                    <a:prstGeom prst="rect">
                      <a:avLst/>
                    </a:prstGeom>
                    <a:noFill/>
                    <a:ln>
                      <a:noFill/>
                    </a:ln>
                  </pic:spPr>
                </pic:pic>
              </a:graphicData>
            </a:graphic>
          </wp:inline>
        </w:drawing>
      </w:r>
    </w:p>
    <w:p w14:paraId="7A381FCC" w14:textId="77777777" w:rsidR="00E0289B" w:rsidRPr="00F24C1D" w:rsidRDefault="00E0289B" w:rsidP="00E0289B">
      <w:pPr>
        <w:spacing w:before="120" w:after="120"/>
        <w:jc w:val="both"/>
        <w:rPr>
          <w:rFonts w:ascii="Calibri" w:hAnsi="Calibri" w:cs="Calibri"/>
          <w:b/>
          <w:bCs/>
          <w:sz w:val="32"/>
          <w:szCs w:val="32"/>
        </w:rPr>
      </w:pPr>
    </w:p>
    <w:p w14:paraId="5628D3F6" w14:textId="77777777" w:rsidR="00E0289B" w:rsidRPr="00F24C1D" w:rsidRDefault="00E0289B" w:rsidP="003C2675">
      <w:pPr>
        <w:spacing w:before="120" w:after="120"/>
        <w:jc w:val="center"/>
        <w:rPr>
          <w:rFonts w:ascii="Times New Roman" w:hAnsi="Times New Roman" w:cs="Times New Roman"/>
          <w:b/>
          <w:bCs/>
          <w:sz w:val="28"/>
          <w:szCs w:val="28"/>
        </w:rPr>
      </w:pPr>
      <w:r w:rsidRPr="00F24C1D">
        <w:rPr>
          <w:rFonts w:ascii="Times New Roman" w:hAnsi="Times New Roman" w:cs="Times New Roman"/>
          <w:b/>
          <w:bCs/>
          <w:sz w:val="28"/>
          <w:szCs w:val="28"/>
        </w:rPr>
        <w:t xml:space="preserve">Deliverable </w:t>
      </w:r>
      <w:r w:rsidR="003C2675">
        <w:rPr>
          <w:rFonts w:ascii="Times New Roman" w:hAnsi="Times New Roman" w:cs="Times New Roman"/>
          <w:b/>
          <w:bCs/>
          <w:sz w:val="28"/>
          <w:szCs w:val="28"/>
        </w:rPr>
        <w:t>3</w:t>
      </w:r>
      <w:r w:rsidR="00CE41FC">
        <w:rPr>
          <w:rFonts w:ascii="Times New Roman" w:hAnsi="Times New Roman" w:cs="Times New Roman"/>
          <w:b/>
          <w:bCs/>
          <w:sz w:val="28"/>
          <w:szCs w:val="28"/>
        </w:rPr>
        <w:t>.</w:t>
      </w:r>
      <w:r w:rsidR="003C2675">
        <w:rPr>
          <w:rFonts w:ascii="Times New Roman" w:hAnsi="Times New Roman" w:cs="Times New Roman"/>
          <w:b/>
          <w:bCs/>
          <w:sz w:val="28"/>
          <w:szCs w:val="28"/>
        </w:rPr>
        <w:t>2</w:t>
      </w:r>
      <w:r>
        <w:rPr>
          <w:rFonts w:ascii="Times New Roman" w:hAnsi="Times New Roman" w:cs="Times New Roman"/>
          <w:b/>
          <w:bCs/>
          <w:sz w:val="28"/>
          <w:szCs w:val="28"/>
        </w:rPr>
        <w:t xml:space="preserve"> (D</w:t>
      </w:r>
      <w:r w:rsidR="003C2675">
        <w:rPr>
          <w:rFonts w:ascii="Times New Roman" w:hAnsi="Times New Roman" w:cs="Times New Roman"/>
          <w:b/>
          <w:bCs/>
          <w:sz w:val="28"/>
          <w:szCs w:val="28"/>
        </w:rPr>
        <w:t>3</w:t>
      </w:r>
      <w:r w:rsidR="00CE41FC">
        <w:rPr>
          <w:rFonts w:ascii="Times New Roman" w:hAnsi="Times New Roman" w:cs="Times New Roman"/>
          <w:b/>
          <w:bCs/>
          <w:sz w:val="28"/>
          <w:szCs w:val="28"/>
        </w:rPr>
        <w:t>.</w:t>
      </w:r>
      <w:r w:rsidR="003C2675">
        <w:rPr>
          <w:rFonts w:ascii="Times New Roman" w:hAnsi="Times New Roman" w:cs="Times New Roman"/>
          <w:b/>
          <w:bCs/>
          <w:sz w:val="28"/>
          <w:szCs w:val="28"/>
        </w:rPr>
        <w:t>2</w:t>
      </w:r>
      <w:r w:rsidRPr="00F24C1D">
        <w:rPr>
          <w:rFonts w:ascii="Times New Roman" w:hAnsi="Times New Roman" w:cs="Times New Roman"/>
          <w:b/>
          <w:bCs/>
          <w:sz w:val="28"/>
          <w:szCs w:val="28"/>
        </w:rPr>
        <w:t>)</w:t>
      </w:r>
    </w:p>
    <w:p w14:paraId="77587222" w14:textId="77777777" w:rsidR="003C2675" w:rsidRPr="005E229D" w:rsidRDefault="003C2675" w:rsidP="003C2675">
      <w:pPr>
        <w:autoSpaceDE w:val="0"/>
        <w:autoSpaceDN w:val="0"/>
        <w:adjustRightInd w:val="0"/>
        <w:jc w:val="center"/>
        <w:rPr>
          <w:rFonts w:ascii="Times New Roman" w:hAnsi="Times New Roman" w:cs="Times New Roman"/>
          <w:b/>
          <w:bCs/>
          <w:sz w:val="28"/>
          <w:szCs w:val="28"/>
          <w:lang w:eastAsia="en-GB" w:bidi="he-IL"/>
        </w:rPr>
      </w:pPr>
      <w:r w:rsidRPr="005E229D">
        <w:rPr>
          <w:rFonts w:ascii="Times New Roman" w:hAnsi="Times New Roman" w:cs="Times New Roman"/>
          <w:b/>
          <w:bCs/>
          <w:sz w:val="28"/>
          <w:szCs w:val="28"/>
          <w:lang w:eastAsia="en-GB" w:bidi="he-IL"/>
        </w:rPr>
        <w:t>Report on integrated distributional modelling and associated software</w:t>
      </w:r>
    </w:p>
    <w:p w14:paraId="171F8687" w14:textId="77777777" w:rsidR="00E0289B" w:rsidRPr="00F24C1D" w:rsidRDefault="00E0289B" w:rsidP="007D334A">
      <w:pPr>
        <w:spacing w:before="120" w:after="120"/>
        <w:jc w:val="center"/>
        <w:rPr>
          <w:rFonts w:ascii="Times New Roman" w:hAnsi="Times New Roman" w:cs="Times New Roman"/>
          <w:b/>
          <w:bCs/>
          <w:sz w:val="28"/>
          <w:szCs w:val="28"/>
        </w:rPr>
      </w:pPr>
      <w:r w:rsidRPr="00F24C1D">
        <w:rPr>
          <w:rFonts w:ascii="Times New Roman" w:hAnsi="Times New Roman" w:cs="Times New Roman"/>
          <w:b/>
          <w:bCs/>
          <w:sz w:val="28"/>
          <w:szCs w:val="28"/>
        </w:rPr>
        <w:t>M</w:t>
      </w:r>
      <w:r w:rsidR="00CE41FC">
        <w:rPr>
          <w:rFonts w:ascii="Times New Roman" w:hAnsi="Times New Roman" w:cs="Times New Roman"/>
          <w:b/>
          <w:bCs/>
          <w:sz w:val="28"/>
          <w:szCs w:val="28"/>
        </w:rPr>
        <w:t>0</w:t>
      </w:r>
      <w:r w:rsidR="003C2675">
        <w:rPr>
          <w:rFonts w:ascii="Times New Roman" w:hAnsi="Times New Roman" w:cs="Times New Roman"/>
          <w:b/>
          <w:bCs/>
          <w:sz w:val="28"/>
          <w:szCs w:val="28"/>
        </w:rPr>
        <w:t>4</w:t>
      </w:r>
      <w:r w:rsidR="007D334A">
        <w:rPr>
          <w:rFonts w:ascii="Times New Roman" w:hAnsi="Times New Roman" w:cs="Times New Roman"/>
          <w:b/>
          <w:bCs/>
          <w:sz w:val="28"/>
          <w:szCs w:val="28"/>
        </w:rPr>
        <w:t>0</w:t>
      </w:r>
    </w:p>
    <w:p w14:paraId="2F78AC68" w14:textId="77777777" w:rsidR="00E0289B" w:rsidRPr="00F24C1D" w:rsidRDefault="00E0289B" w:rsidP="00E0289B">
      <w:pPr>
        <w:spacing w:before="120" w:after="120"/>
        <w:jc w:val="center"/>
        <w:rPr>
          <w:rFonts w:ascii="Times New Roman" w:hAnsi="Times New Roman" w:cs="Times New Roman"/>
          <w:b/>
          <w:bCs/>
          <w:sz w:val="28"/>
          <w:szCs w:val="28"/>
        </w:rPr>
      </w:pPr>
    </w:p>
    <w:tbl>
      <w:tblPr>
        <w:tblW w:w="9923" w:type="dxa"/>
        <w:tblInd w:w="-176" w:type="dxa"/>
        <w:tblLook w:val="01E0" w:firstRow="1" w:lastRow="1" w:firstColumn="1" w:lastColumn="1" w:noHBand="0" w:noVBand="0"/>
      </w:tblPr>
      <w:tblGrid>
        <w:gridCol w:w="3261"/>
        <w:gridCol w:w="5670"/>
        <w:gridCol w:w="992"/>
      </w:tblGrid>
      <w:tr w:rsidR="00E0289B" w:rsidRPr="00F24C1D" w14:paraId="76A19D2E" w14:textId="77777777" w:rsidTr="00DD6274">
        <w:trPr>
          <w:gridAfter w:val="1"/>
          <w:wAfter w:w="992" w:type="dxa"/>
        </w:trPr>
        <w:tc>
          <w:tcPr>
            <w:tcW w:w="3261" w:type="dxa"/>
          </w:tcPr>
          <w:p w14:paraId="437AD092"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rPr>
              <w:t>Project acronym:</w:t>
            </w:r>
          </w:p>
        </w:tc>
        <w:tc>
          <w:tcPr>
            <w:tcW w:w="5670" w:type="dxa"/>
          </w:tcPr>
          <w:p w14:paraId="59A0531E" w14:textId="77777777" w:rsidR="00E0289B" w:rsidRPr="00F24C1D" w:rsidRDefault="00E0289B" w:rsidP="00DD6274">
            <w:pPr>
              <w:spacing w:before="24" w:after="24"/>
              <w:jc w:val="both"/>
              <w:rPr>
                <w:rFonts w:ascii="Times New Roman" w:hAnsi="Times New Roman" w:cs="Times New Roman"/>
                <w:smallCaps/>
              </w:rPr>
            </w:pPr>
            <w:r w:rsidRPr="00F24C1D">
              <w:rPr>
                <w:rFonts w:ascii="Times New Roman" w:hAnsi="Times New Roman" w:cs="Times New Roman"/>
                <w:smallCaps/>
              </w:rPr>
              <w:t>EU BON</w:t>
            </w:r>
          </w:p>
        </w:tc>
      </w:tr>
      <w:tr w:rsidR="00E0289B" w:rsidRPr="00E0289B" w14:paraId="081161DA" w14:textId="77777777" w:rsidTr="00DD6274">
        <w:trPr>
          <w:gridAfter w:val="1"/>
          <w:wAfter w:w="992" w:type="dxa"/>
        </w:trPr>
        <w:tc>
          <w:tcPr>
            <w:tcW w:w="3261" w:type="dxa"/>
          </w:tcPr>
          <w:p w14:paraId="3117F482"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rPr>
              <w:t>Project name:</w:t>
            </w:r>
          </w:p>
        </w:tc>
        <w:tc>
          <w:tcPr>
            <w:tcW w:w="5670" w:type="dxa"/>
          </w:tcPr>
          <w:p w14:paraId="7F0BF05F" w14:textId="77777777" w:rsidR="00E0289B" w:rsidRPr="00F24C1D" w:rsidRDefault="00E0289B" w:rsidP="00DD6274">
            <w:pPr>
              <w:spacing w:before="24" w:after="24"/>
              <w:ind w:right="-1183"/>
              <w:jc w:val="both"/>
              <w:rPr>
                <w:rFonts w:ascii="Times New Roman" w:hAnsi="Times New Roman" w:cs="Times New Roman"/>
              </w:rPr>
            </w:pPr>
            <w:r w:rsidRPr="00F24C1D">
              <w:rPr>
                <w:rFonts w:ascii="Times New Roman" w:hAnsi="Times New Roman" w:cs="Times New Roman"/>
              </w:rPr>
              <w:t>EU BON: Building the European Biodiversity Observation Network</w:t>
            </w:r>
          </w:p>
        </w:tc>
      </w:tr>
      <w:tr w:rsidR="00E0289B" w:rsidRPr="00F24C1D" w14:paraId="489BB98E" w14:textId="77777777" w:rsidTr="00DD6274">
        <w:trPr>
          <w:gridAfter w:val="1"/>
          <w:wAfter w:w="992" w:type="dxa"/>
        </w:trPr>
        <w:tc>
          <w:tcPr>
            <w:tcW w:w="3261" w:type="dxa"/>
          </w:tcPr>
          <w:p w14:paraId="1DE3AD0F"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rPr>
              <w:t xml:space="preserve">Call: </w:t>
            </w:r>
          </w:p>
        </w:tc>
        <w:tc>
          <w:tcPr>
            <w:tcW w:w="5670" w:type="dxa"/>
          </w:tcPr>
          <w:p w14:paraId="4272C927" w14:textId="77777777" w:rsidR="00E0289B" w:rsidRPr="00F24C1D" w:rsidRDefault="00E0289B" w:rsidP="00DD6274">
            <w:pPr>
              <w:spacing w:before="24" w:after="24"/>
              <w:jc w:val="both"/>
              <w:rPr>
                <w:rFonts w:ascii="Times New Roman" w:hAnsi="Times New Roman" w:cs="Times New Roman"/>
              </w:rPr>
            </w:pPr>
            <w:r w:rsidRPr="00F24C1D">
              <w:rPr>
                <w:rFonts w:ascii="Times New Roman" w:hAnsi="Times New Roman" w:cs="Times New Roman"/>
              </w:rPr>
              <w:t>ENV.2012.6.2-2</w:t>
            </w:r>
          </w:p>
        </w:tc>
      </w:tr>
      <w:tr w:rsidR="00E0289B" w:rsidRPr="00F24C1D" w14:paraId="46FA0588" w14:textId="77777777" w:rsidTr="00DD6274">
        <w:trPr>
          <w:gridAfter w:val="1"/>
          <w:wAfter w:w="992" w:type="dxa"/>
        </w:trPr>
        <w:tc>
          <w:tcPr>
            <w:tcW w:w="3261" w:type="dxa"/>
          </w:tcPr>
          <w:p w14:paraId="192A5501" w14:textId="77777777" w:rsidR="00E0289B" w:rsidRPr="00F24C1D" w:rsidRDefault="00E0289B" w:rsidP="00DD6274">
            <w:pPr>
              <w:spacing w:before="24" w:after="24"/>
              <w:ind w:left="-108"/>
              <w:jc w:val="right"/>
              <w:rPr>
                <w:rFonts w:ascii="Times New Roman" w:hAnsi="Times New Roman" w:cs="Times New Roman"/>
              </w:rPr>
            </w:pPr>
            <w:r w:rsidRPr="00F24C1D">
              <w:rPr>
                <w:rFonts w:ascii="Times New Roman" w:hAnsi="Times New Roman" w:cs="Times New Roman"/>
              </w:rPr>
              <w:t>Grant agreement:</w:t>
            </w:r>
          </w:p>
        </w:tc>
        <w:tc>
          <w:tcPr>
            <w:tcW w:w="5670" w:type="dxa"/>
          </w:tcPr>
          <w:p w14:paraId="080BC7BB" w14:textId="77777777" w:rsidR="00E0289B" w:rsidRPr="00F24C1D" w:rsidRDefault="00E0289B" w:rsidP="00DD6274">
            <w:pPr>
              <w:spacing w:before="24" w:after="24"/>
              <w:jc w:val="both"/>
              <w:rPr>
                <w:rFonts w:ascii="Times New Roman" w:hAnsi="Times New Roman" w:cs="Times New Roman"/>
              </w:rPr>
            </w:pPr>
            <w:r w:rsidRPr="00F24C1D">
              <w:rPr>
                <w:rFonts w:ascii="Times New Roman" w:hAnsi="Times New Roman" w:cs="Times New Roman"/>
              </w:rPr>
              <w:t>308454</w:t>
            </w:r>
          </w:p>
        </w:tc>
      </w:tr>
      <w:tr w:rsidR="00E0289B" w:rsidRPr="00F24C1D" w14:paraId="4C850CB1" w14:textId="77777777" w:rsidTr="00DD6274">
        <w:trPr>
          <w:gridAfter w:val="1"/>
          <w:wAfter w:w="992" w:type="dxa"/>
          <w:trHeight w:val="203"/>
        </w:trPr>
        <w:tc>
          <w:tcPr>
            <w:tcW w:w="3261" w:type="dxa"/>
          </w:tcPr>
          <w:p w14:paraId="00B31FE1"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rPr>
              <w:t>Project duration:</w:t>
            </w:r>
          </w:p>
        </w:tc>
        <w:tc>
          <w:tcPr>
            <w:tcW w:w="5670" w:type="dxa"/>
          </w:tcPr>
          <w:p w14:paraId="72DABCAC" w14:textId="77777777" w:rsidR="00E0289B" w:rsidRPr="00F24C1D" w:rsidRDefault="00E0289B" w:rsidP="00DD6274">
            <w:pPr>
              <w:spacing w:before="24" w:after="24"/>
              <w:jc w:val="both"/>
              <w:rPr>
                <w:rFonts w:ascii="Times New Roman" w:hAnsi="Times New Roman" w:cs="Times New Roman"/>
              </w:rPr>
            </w:pPr>
            <w:r w:rsidRPr="00F24C1D">
              <w:rPr>
                <w:rFonts w:ascii="Times New Roman" w:hAnsi="Times New Roman" w:cs="Times New Roman"/>
              </w:rPr>
              <w:t>01/12/2012 – 31/05/2017 (54 months)</w:t>
            </w:r>
          </w:p>
        </w:tc>
      </w:tr>
      <w:tr w:rsidR="00E0289B" w:rsidRPr="00E0289B" w14:paraId="3E6EA24B" w14:textId="77777777" w:rsidTr="00DD6274">
        <w:trPr>
          <w:gridAfter w:val="1"/>
          <w:wAfter w:w="992" w:type="dxa"/>
        </w:trPr>
        <w:tc>
          <w:tcPr>
            <w:tcW w:w="3261" w:type="dxa"/>
          </w:tcPr>
          <w:p w14:paraId="2744D192"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rPr>
              <w:t>Co-ordinator:</w:t>
            </w:r>
          </w:p>
        </w:tc>
        <w:tc>
          <w:tcPr>
            <w:tcW w:w="5670" w:type="dxa"/>
          </w:tcPr>
          <w:p w14:paraId="16289DC4" w14:textId="77777777" w:rsidR="00E0289B" w:rsidRPr="00F24C1D" w:rsidRDefault="00E0289B" w:rsidP="00DD6274">
            <w:pPr>
              <w:spacing w:before="24" w:after="24"/>
              <w:jc w:val="both"/>
              <w:rPr>
                <w:rFonts w:ascii="Times New Roman" w:hAnsi="Times New Roman" w:cs="Times New Roman"/>
              </w:rPr>
            </w:pPr>
            <w:proofErr w:type="spellStart"/>
            <w:r w:rsidRPr="00F24C1D">
              <w:rPr>
                <w:rFonts w:ascii="Times New Roman" w:hAnsi="Times New Roman" w:cs="Times New Roman"/>
              </w:rPr>
              <w:t>MfN</w:t>
            </w:r>
            <w:proofErr w:type="spellEnd"/>
            <w:r w:rsidRPr="00F24C1D">
              <w:rPr>
                <w:rFonts w:ascii="Times New Roman" w:hAnsi="Times New Roman" w:cs="Times New Roman"/>
              </w:rPr>
              <w:t xml:space="preserve">, Museum </w:t>
            </w:r>
            <w:proofErr w:type="spellStart"/>
            <w:r w:rsidRPr="00F24C1D">
              <w:rPr>
                <w:rFonts w:ascii="Times New Roman" w:hAnsi="Times New Roman" w:cs="Times New Roman"/>
              </w:rPr>
              <w:t>für</w:t>
            </w:r>
            <w:proofErr w:type="spellEnd"/>
            <w:r w:rsidRPr="00F24C1D">
              <w:rPr>
                <w:rFonts w:ascii="Times New Roman" w:hAnsi="Times New Roman" w:cs="Times New Roman"/>
              </w:rPr>
              <w:t xml:space="preserve"> </w:t>
            </w:r>
            <w:proofErr w:type="spellStart"/>
            <w:r w:rsidRPr="00F24C1D">
              <w:rPr>
                <w:rFonts w:ascii="Times New Roman" w:hAnsi="Times New Roman" w:cs="Times New Roman"/>
              </w:rPr>
              <w:t>Naturkunde</w:t>
            </w:r>
            <w:proofErr w:type="spellEnd"/>
            <w:r w:rsidRPr="00F24C1D">
              <w:rPr>
                <w:rFonts w:ascii="Times New Roman" w:hAnsi="Times New Roman" w:cs="Times New Roman"/>
              </w:rPr>
              <w:t xml:space="preserve"> - Leibniz Institute for Research on Evolution and </w:t>
            </w:r>
            <w:smartTag w:uri="urn:schemas-microsoft-com:office:smarttags" w:element="City">
              <w:smartTag w:uri="urn:schemas-microsoft-com:office:smarttags" w:element="place">
                <w:smartTag w:uri="urn:schemas-microsoft-com:office:smarttags" w:element="City">
                  <w:r w:rsidRPr="00F24C1D">
                    <w:rPr>
                      <w:rFonts w:ascii="Times New Roman" w:hAnsi="Times New Roman" w:cs="Times New Roman"/>
                    </w:rPr>
                    <w:t>Biodiversity</w:t>
                  </w:r>
                </w:smartTag>
                <w:r w:rsidRPr="00F24C1D">
                  <w:rPr>
                    <w:rFonts w:ascii="Times New Roman" w:hAnsi="Times New Roman" w:cs="Times New Roman"/>
                  </w:rPr>
                  <w:t xml:space="preserve">, </w:t>
                </w:r>
                <w:smartTag w:uri="urn:schemas-microsoft-com:office:smarttags" w:element="country-region">
                  <w:r w:rsidRPr="00F24C1D">
                    <w:rPr>
                      <w:rFonts w:ascii="Times New Roman" w:hAnsi="Times New Roman" w:cs="Times New Roman"/>
                    </w:rPr>
                    <w:t>Germany</w:t>
                  </w:r>
                </w:smartTag>
              </w:smartTag>
            </w:smartTag>
          </w:p>
          <w:p w14:paraId="2F3925DF" w14:textId="77777777" w:rsidR="00E0289B" w:rsidRPr="00F24C1D" w:rsidRDefault="00E0289B" w:rsidP="00DD6274">
            <w:pPr>
              <w:spacing w:before="24" w:after="24"/>
              <w:jc w:val="both"/>
              <w:rPr>
                <w:rFonts w:ascii="Times New Roman" w:hAnsi="Times New Roman" w:cs="Times New Roman"/>
              </w:rPr>
            </w:pPr>
          </w:p>
        </w:tc>
      </w:tr>
      <w:tr w:rsidR="00E0289B" w:rsidRPr="00F24C1D" w14:paraId="4A4953F0" w14:textId="77777777" w:rsidTr="00DD6274">
        <w:trPr>
          <w:gridAfter w:val="1"/>
          <w:wAfter w:w="992" w:type="dxa"/>
        </w:trPr>
        <w:tc>
          <w:tcPr>
            <w:tcW w:w="3261" w:type="dxa"/>
          </w:tcPr>
          <w:p w14:paraId="3554FF9F" w14:textId="77777777" w:rsidR="00E0289B" w:rsidRPr="00F24C1D" w:rsidRDefault="00E0289B" w:rsidP="00DD6274">
            <w:pPr>
              <w:spacing w:before="24" w:after="24"/>
              <w:jc w:val="right"/>
              <w:rPr>
                <w:rFonts w:ascii="Times New Roman" w:hAnsi="Times New Roman" w:cs="Times New Roman"/>
              </w:rPr>
            </w:pPr>
            <w:r w:rsidRPr="00F24C1D">
              <w:rPr>
                <w:rFonts w:ascii="Times New Roman" w:hAnsi="Times New Roman" w:cs="Times New Roman"/>
                <w:bCs/>
                <w:lang w:eastAsia="en-US"/>
              </w:rPr>
              <w:t>Delivery date from Annex I:</w:t>
            </w:r>
          </w:p>
        </w:tc>
        <w:tc>
          <w:tcPr>
            <w:tcW w:w="5670" w:type="dxa"/>
          </w:tcPr>
          <w:p w14:paraId="18DF5194" w14:textId="77777777" w:rsidR="00E0289B" w:rsidRPr="00F24C1D" w:rsidRDefault="00E0289B" w:rsidP="007D334A">
            <w:pPr>
              <w:spacing w:before="24" w:after="24"/>
              <w:jc w:val="both"/>
              <w:rPr>
                <w:rFonts w:ascii="Times New Roman" w:hAnsi="Times New Roman" w:cs="Times New Roman"/>
              </w:rPr>
            </w:pPr>
            <w:r>
              <w:rPr>
                <w:rFonts w:ascii="Times New Roman" w:hAnsi="Times New Roman" w:cs="Times New Roman"/>
              </w:rPr>
              <w:t>M</w:t>
            </w:r>
            <w:r w:rsidR="003C2675">
              <w:rPr>
                <w:rFonts w:ascii="Times New Roman" w:hAnsi="Times New Roman" w:cs="Times New Roman"/>
              </w:rPr>
              <w:t>4</w:t>
            </w:r>
            <w:r w:rsidR="007D334A">
              <w:rPr>
                <w:rFonts w:ascii="Times New Roman" w:hAnsi="Times New Roman" w:cs="Times New Roman"/>
              </w:rPr>
              <w:t>0</w:t>
            </w:r>
            <w:r w:rsidR="00862CAF">
              <w:rPr>
                <w:rFonts w:ascii="Times New Roman" w:hAnsi="Times New Roman" w:cs="Times New Roman"/>
              </w:rPr>
              <w:t xml:space="preserve"> </w:t>
            </w:r>
            <w:r w:rsidRPr="00F24C1D">
              <w:rPr>
                <w:rFonts w:ascii="Times New Roman" w:hAnsi="Times New Roman" w:cs="Times New Roman"/>
              </w:rPr>
              <w:t>(</w:t>
            </w:r>
            <w:r>
              <w:rPr>
                <w:rFonts w:ascii="Times New Roman" w:hAnsi="Times New Roman" w:cs="Times New Roman"/>
              </w:rPr>
              <w:t>M</w:t>
            </w:r>
            <w:r w:rsidR="00862CAF">
              <w:rPr>
                <w:rFonts w:ascii="Times New Roman" w:hAnsi="Times New Roman" w:cs="Times New Roman"/>
              </w:rPr>
              <w:t>arch</w:t>
            </w:r>
            <w:r w:rsidRPr="00F24C1D">
              <w:rPr>
                <w:rFonts w:ascii="Times New Roman" w:hAnsi="Times New Roman" w:cs="Times New Roman"/>
              </w:rPr>
              <w:t xml:space="preserve"> 201</w:t>
            </w:r>
            <w:r w:rsidR="00862CAF">
              <w:rPr>
                <w:rFonts w:ascii="Times New Roman" w:hAnsi="Times New Roman" w:cs="Times New Roman"/>
              </w:rPr>
              <w:t>6</w:t>
            </w:r>
            <w:r w:rsidRPr="00F24C1D">
              <w:rPr>
                <w:rFonts w:ascii="Times New Roman" w:hAnsi="Times New Roman" w:cs="Times New Roman"/>
              </w:rPr>
              <w:t>)</w:t>
            </w:r>
          </w:p>
        </w:tc>
      </w:tr>
      <w:tr w:rsidR="00E0289B" w:rsidRPr="00F24C1D" w14:paraId="6E7E024B" w14:textId="77777777" w:rsidTr="00DD6274">
        <w:tc>
          <w:tcPr>
            <w:tcW w:w="3261" w:type="dxa"/>
          </w:tcPr>
          <w:p w14:paraId="7A25E85D" w14:textId="77777777" w:rsidR="00E0289B" w:rsidRPr="00F24C1D" w:rsidRDefault="00E0289B" w:rsidP="00DD6274">
            <w:pPr>
              <w:spacing w:before="24" w:after="24"/>
              <w:ind w:left="176" w:hanging="176"/>
              <w:jc w:val="right"/>
              <w:rPr>
                <w:rFonts w:ascii="Times New Roman" w:hAnsi="Times New Roman" w:cs="Times New Roman"/>
              </w:rPr>
            </w:pPr>
            <w:r w:rsidRPr="00F24C1D">
              <w:rPr>
                <w:rFonts w:ascii="Times New Roman" w:hAnsi="Times New Roman" w:cs="Times New Roman"/>
                <w:bCs/>
                <w:lang w:eastAsia="en-US"/>
              </w:rPr>
              <w:t>Actual delivery date:</w:t>
            </w:r>
          </w:p>
        </w:tc>
        <w:tc>
          <w:tcPr>
            <w:tcW w:w="6662" w:type="dxa"/>
            <w:gridSpan w:val="2"/>
          </w:tcPr>
          <w:p w14:paraId="1B50313F" w14:textId="77777777" w:rsidR="00E0289B" w:rsidRPr="00F24C1D" w:rsidRDefault="00E0289B" w:rsidP="007D334A">
            <w:pPr>
              <w:suppressLineNumbers/>
              <w:suppressAutoHyphens/>
              <w:spacing w:before="24" w:after="24"/>
              <w:jc w:val="both"/>
              <w:rPr>
                <w:rFonts w:ascii="Times New Roman" w:hAnsi="Times New Roman" w:cs="Times New Roman"/>
                <w:lang w:eastAsia="ar-SA"/>
              </w:rPr>
            </w:pPr>
            <w:r w:rsidRPr="00F24C1D">
              <w:rPr>
                <w:rFonts w:ascii="Times New Roman" w:hAnsi="Times New Roman" w:cs="Times New Roman"/>
                <w:lang w:eastAsia="ar-SA"/>
              </w:rPr>
              <w:t>M</w:t>
            </w:r>
            <w:r w:rsidR="003C2675">
              <w:rPr>
                <w:rFonts w:ascii="Times New Roman" w:hAnsi="Times New Roman" w:cs="Times New Roman"/>
                <w:lang w:eastAsia="ar-SA"/>
              </w:rPr>
              <w:t>4</w:t>
            </w:r>
            <w:r w:rsidR="007D334A">
              <w:rPr>
                <w:rFonts w:ascii="Times New Roman" w:hAnsi="Times New Roman" w:cs="Times New Roman"/>
                <w:lang w:eastAsia="ar-SA"/>
              </w:rPr>
              <w:t>0</w:t>
            </w:r>
            <w:r>
              <w:rPr>
                <w:rFonts w:ascii="Times New Roman" w:hAnsi="Times New Roman" w:cs="Times New Roman"/>
                <w:lang w:eastAsia="ar-SA"/>
              </w:rPr>
              <w:t xml:space="preserve"> (M</w:t>
            </w:r>
            <w:r w:rsidR="00862CAF">
              <w:rPr>
                <w:rFonts w:ascii="Times New Roman" w:hAnsi="Times New Roman" w:cs="Times New Roman"/>
                <w:lang w:eastAsia="ar-SA"/>
              </w:rPr>
              <w:t xml:space="preserve">arch </w:t>
            </w:r>
            <w:r w:rsidRPr="00F24C1D">
              <w:rPr>
                <w:rFonts w:ascii="Times New Roman" w:hAnsi="Times New Roman" w:cs="Times New Roman"/>
                <w:lang w:eastAsia="ar-SA"/>
              </w:rPr>
              <w:t>201</w:t>
            </w:r>
            <w:r w:rsidR="00862CAF">
              <w:rPr>
                <w:rFonts w:ascii="Times New Roman" w:hAnsi="Times New Roman" w:cs="Times New Roman"/>
                <w:lang w:eastAsia="ar-SA"/>
              </w:rPr>
              <w:t>6</w:t>
            </w:r>
            <w:r w:rsidRPr="00F24C1D">
              <w:rPr>
                <w:rFonts w:ascii="Times New Roman" w:hAnsi="Times New Roman" w:cs="Times New Roman"/>
                <w:lang w:eastAsia="ar-SA"/>
              </w:rPr>
              <w:t>)</w:t>
            </w:r>
          </w:p>
        </w:tc>
      </w:tr>
      <w:tr w:rsidR="00E0289B" w:rsidRPr="00F24C1D" w14:paraId="18396852" w14:textId="77777777" w:rsidTr="00DD6274">
        <w:tc>
          <w:tcPr>
            <w:tcW w:w="3261" w:type="dxa"/>
          </w:tcPr>
          <w:p w14:paraId="732AF13A" w14:textId="77777777" w:rsidR="00E0289B" w:rsidRPr="00F24C1D" w:rsidRDefault="00E0289B" w:rsidP="00DD6274">
            <w:pPr>
              <w:spacing w:before="24" w:after="24"/>
              <w:jc w:val="right"/>
              <w:rPr>
                <w:lang w:val="en-US"/>
              </w:rPr>
            </w:pPr>
            <w:r w:rsidRPr="00F24C1D">
              <w:rPr>
                <w:rFonts w:ascii="Times New Roman" w:hAnsi="Times New Roman" w:cs="Times New Roman"/>
                <w:bCs/>
                <w:lang w:val="en-US" w:eastAsia="en-US"/>
              </w:rPr>
              <w:t xml:space="preserve">Lead beneficiary: </w:t>
            </w:r>
          </w:p>
        </w:tc>
        <w:tc>
          <w:tcPr>
            <w:tcW w:w="6662" w:type="dxa"/>
            <w:gridSpan w:val="2"/>
          </w:tcPr>
          <w:p w14:paraId="5175332F" w14:textId="77777777" w:rsidR="00E0289B" w:rsidRPr="00F24C1D" w:rsidRDefault="003C2675" w:rsidP="00DD6274">
            <w:pPr>
              <w:spacing w:before="24" w:after="24"/>
              <w:rPr>
                <w:lang w:val="en-US"/>
              </w:rPr>
            </w:pPr>
            <w:r>
              <w:rPr>
                <w:rFonts w:ascii="Times New Roman" w:hAnsi="Times New Roman" w:cs="Times New Roman"/>
                <w:bCs/>
                <w:lang w:val="en-US" w:eastAsia="en-US"/>
              </w:rPr>
              <w:t xml:space="preserve">NRM, </w:t>
            </w:r>
            <w:proofErr w:type="spellStart"/>
            <w:r>
              <w:rPr>
                <w:rFonts w:ascii="Times New Roman" w:hAnsi="Times New Roman" w:cs="Times New Roman"/>
                <w:bCs/>
                <w:lang w:val="en-US" w:eastAsia="en-US"/>
              </w:rPr>
              <w:t>UnivLeeds</w:t>
            </w:r>
            <w:proofErr w:type="spellEnd"/>
            <w:r>
              <w:rPr>
                <w:rFonts w:ascii="Times New Roman" w:hAnsi="Times New Roman" w:cs="Times New Roman"/>
                <w:bCs/>
                <w:lang w:val="en-US" w:eastAsia="en-US"/>
              </w:rPr>
              <w:t xml:space="preserve">, </w:t>
            </w:r>
          </w:p>
        </w:tc>
      </w:tr>
      <w:tr w:rsidR="00E0289B" w:rsidRPr="00E0289B" w14:paraId="7A50101B" w14:textId="77777777" w:rsidTr="00DD6274">
        <w:trPr>
          <w:trHeight w:val="80"/>
        </w:trPr>
        <w:tc>
          <w:tcPr>
            <w:tcW w:w="3261" w:type="dxa"/>
          </w:tcPr>
          <w:p w14:paraId="6D63C7E3" w14:textId="77777777" w:rsidR="00E0289B" w:rsidRPr="00F24C1D" w:rsidRDefault="00E0289B" w:rsidP="00DD6274">
            <w:pPr>
              <w:spacing w:before="24" w:after="24"/>
              <w:jc w:val="right"/>
              <w:rPr>
                <w:rFonts w:ascii="Times New Roman" w:hAnsi="Times New Roman" w:cs="Times New Roman"/>
                <w:sz w:val="18"/>
                <w:szCs w:val="18"/>
              </w:rPr>
            </w:pPr>
            <w:r w:rsidRPr="00F24C1D">
              <w:rPr>
                <w:rFonts w:ascii="Times New Roman" w:hAnsi="Times New Roman" w:cs="Times New Roman"/>
                <w:sz w:val="18"/>
                <w:szCs w:val="18"/>
              </w:rPr>
              <w:t>Authors:</w:t>
            </w:r>
          </w:p>
        </w:tc>
        <w:tc>
          <w:tcPr>
            <w:tcW w:w="6662" w:type="dxa"/>
            <w:gridSpan w:val="2"/>
          </w:tcPr>
          <w:p w14:paraId="27F82EDA" w14:textId="77777777" w:rsidR="003C2675" w:rsidRDefault="003C2675" w:rsidP="003C2675">
            <w:pPr>
              <w:suppressLineNumbers/>
              <w:suppressAutoHyphens/>
              <w:spacing w:line="276" w:lineRule="auto"/>
              <w:rPr>
                <w:rFonts w:ascii="Times New Roman" w:hAnsi="Times New Roman" w:cs="Times New Roman"/>
                <w:bCs/>
                <w:sz w:val="18"/>
                <w:szCs w:val="18"/>
                <w:lang w:val="en-US"/>
              </w:rPr>
            </w:pPr>
            <w:r>
              <w:rPr>
                <w:rFonts w:ascii="Times New Roman" w:hAnsi="Times New Roman" w:cs="Times New Roman"/>
                <w:bCs/>
                <w:sz w:val="18"/>
                <w:szCs w:val="18"/>
                <w:lang w:val="en-US"/>
              </w:rPr>
              <w:t xml:space="preserve">Yoni Gavish, Charles J. Marsh, William E. </w:t>
            </w:r>
            <w:proofErr w:type="spellStart"/>
            <w:r>
              <w:rPr>
                <w:rFonts w:ascii="Times New Roman" w:hAnsi="Times New Roman" w:cs="Times New Roman"/>
                <w:bCs/>
                <w:sz w:val="18"/>
                <w:szCs w:val="18"/>
                <w:lang w:val="en-US"/>
              </w:rPr>
              <w:t>Kunin</w:t>
            </w:r>
            <w:proofErr w:type="spellEnd"/>
            <w:r>
              <w:rPr>
                <w:rFonts w:ascii="Times New Roman" w:hAnsi="Times New Roman" w:cs="Times New Roman"/>
                <w:bCs/>
                <w:sz w:val="18"/>
                <w:szCs w:val="18"/>
                <w:lang w:val="en-US"/>
              </w:rPr>
              <w:t xml:space="preserve"> - </w:t>
            </w:r>
          </w:p>
          <w:p w14:paraId="772A1D82" w14:textId="77777777" w:rsidR="003C2675" w:rsidRPr="003C2675" w:rsidRDefault="003C2675" w:rsidP="003C2675">
            <w:pPr>
              <w:suppressLineNumbers/>
              <w:suppressAutoHyphens/>
              <w:spacing w:line="276" w:lineRule="auto"/>
              <w:rPr>
                <w:rFonts w:ascii="Times New Roman" w:hAnsi="Times New Roman" w:cs="Times New Roman"/>
                <w:sz w:val="18"/>
                <w:szCs w:val="18"/>
                <w:lang w:eastAsia="ar-SA"/>
              </w:rPr>
            </w:pPr>
            <w:r>
              <w:rPr>
                <w:rFonts w:ascii="Times New Roman" w:hAnsi="Times New Roman" w:cs="Times New Roman"/>
                <w:bCs/>
                <w:sz w:val="18"/>
                <w:szCs w:val="18"/>
                <w:lang w:val="en-US"/>
              </w:rPr>
              <w:t xml:space="preserve">       </w:t>
            </w:r>
            <w:r w:rsidR="00862CAF">
              <w:rPr>
                <w:rFonts w:ascii="Times New Roman" w:hAnsi="Times New Roman" w:cs="Times New Roman"/>
                <w:bCs/>
                <w:sz w:val="18"/>
                <w:szCs w:val="18"/>
                <w:lang w:val="en-US"/>
              </w:rPr>
              <w:t xml:space="preserve">       </w:t>
            </w:r>
            <w:r>
              <w:rPr>
                <w:rFonts w:ascii="Times New Roman" w:hAnsi="Times New Roman" w:cs="Times New Roman"/>
                <w:bCs/>
                <w:sz w:val="18"/>
                <w:szCs w:val="18"/>
                <w:lang w:val="en-US"/>
              </w:rPr>
              <w:t xml:space="preserve"> </w:t>
            </w:r>
            <w:proofErr w:type="spellStart"/>
            <w:r>
              <w:rPr>
                <w:rFonts w:ascii="Times New Roman" w:hAnsi="Times New Roman" w:cs="Times New Roman"/>
                <w:sz w:val="18"/>
                <w:szCs w:val="18"/>
                <w:lang w:eastAsia="ar-SA"/>
              </w:rPr>
              <w:t>UniLeeds</w:t>
            </w:r>
            <w:proofErr w:type="spellEnd"/>
            <w:r>
              <w:rPr>
                <w:rFonts w:ascii="Times New Roman" w:hAnsi="Times New Roman" w:cs="Times New Roman"/>
                <w:sz w:val="18"/>
                <w:szCs w:val="18"/>
                <w:lang w:eastAsia="ar-SA"/>
              </w:rPr>
              <w:t>, University of Leeds, School of Biology, UK</w:t>
            </w:r>
          </w:p>
          <w:p w14:paraId="25BB0CE6" w14:textId="77777777" w:rsidR="003C2675" w:rsidRDefault="003C2675" w:rsidP="003C2675">
            <w:pPr>
              <w:suppressLineNumbers/>
              <w:suppressAutoHyphens/>
              <w:spacing w:line="276" w:lineRule="auto"/>
              <w:rPr>
                <w:rFonts w:ascii="Times New Roman" w:hAnsi="Times New Roman" w:cs="Times New Roman"/>
                <w:sz w:val="18"/>
                <w:szCs w:val="18"/>
                <w:lang w:eastAsia="ar-SA"/>
              </w:rPr>
            </w:pPr>
            <w:r w:rsidRPr="003C2675">
              <w:rPr>
                <w:rFonts w:ascii="Times New Roman" w:hAnsi="Times New Roman" w:cs="Times New Roman"/>
                <w:sz w:val="18"/>
                <w:szCs w:val="18"/>
                <w:lang w:eastAsia="ar-SA"/>
              </w:rPr>
              <w:t xml:space="preserve">Markus </w:t>
            </w:r>
            <w:proofErr w:type="spellStart"/>
            <w:r w:rsidRPr="003C2675">
              <w:rPr>
                <w:rFonts w:ascii="Times New Roman" w:hAnsi="Times New Roman" w:cs="Times New Roman"/>
                <w:sz w:val="18"/>
                <w:szCs w:val="18"/>
                <w:lang w:eastAsia="ar-SA"/>
              </w:rPr>
              <w:t>Skyttner</w:t>
            </w:r>
            <w:proofErr w:type="spellEnd"/>
            <w:r>
              <w:rPr>
                <w:rFonts w:ascii="Times New Roman" w:hAnsi="Times New Roman" w:cs="Times New Roman"/>
                <w:sz w:val="18"/>
                <w:szCs w:val="18"/>
                <w:lang w:eastAsia="ar-SA"/>
              </w:rPr>
              <w:t xml:space="preserve">, </w:t>
            </w:r>
            <w:r w:rsidRPr="003C2675">
              <w:rPr>
                <w:rFonts w:ascii="Times New Roman" w:hAnsi="Times New Roman" w:cs="Times New Roman"/>
                <w:sz w:val="18"/>
                <w:szCs w:val="18"/>
                <w:lang w:eastAsia="ar-SA"/>
              </w:rPr>
              <w:t xml:space="preserve">Sven </w:t>
            </w:r>
            <w:proofErr w:type="spellStart"/>
            <w:r w:rsidRPr="003C2675">
              <w:rPr>
                <w:rFonts w:ascii="Times New Roman" w:hAnsi="Times New Roman" w:cs="Times New Roman"/>
                <w:sz w:val="18"/>
                <w:szCs w:val="18"/>
                <w:lang w:eastAsia="ar-SA"/>
              </w:rPr>
              <w:t>Kullander</w:t>
            </w:r>
            <w:proofErr w:type="spellEnd"/>
            <w:r w:rsidR="00862CAF">
              <w:rPr>
                <w:rFonts w:ascii="Times New Roman" w:hAnsi="Times New Roman" w:cs="Times New Roman"/>
                <w:sz w:val="18"/>
                <w:szCs w:val="18"/>
                <w:lang w:eastAsia="ar-SA"/>
              </w:rPr>
              <w:t xml:space="preserve"> - </w:t>
            </w:r>
          </w:p>
          <w:p w14:paraId="13EA9306" w14:textId="77777777" w:rsidR="003C2675" w:rsidRDefault="003C2675" w:rsidP="003C2675">
            <w:pPr>
              <w:suppressLineNumbers/>
              <w:suppressAutoHyphens/>
              <w:spacing w:line="276" w:lineRule="auto"/>
              <w:rPr>
                <w:rFonts w:ascii="Times New Roman" w:hAnsi="Times New Roman" w:cs="Times New Roman"/>
                <w:sz w:val="18"/>
                <w:szCs w:val="18"/>
                <w:lang w:eastAsia="ar-SA"/>
              </w:rPr>
            </w:pPr>
            <w:r>
              <w:rPr>
                <w:rFonts w:ascii="Times New Roman" w:hAnsi="Times New Roman" w:cs="Times New Roman"/>
                <w:sz w:val="18"/>
                <w:szCs w:val="18"/>
                <w:lang w:eastAsia="ar-SA"/>
              </w:rPr>
              <w:t xml:space="preserve">       </w:t>
            </w:r>
            <w:r w:rsidR="00862CAF">
              <w:rPr>
                <w:rFonts w:ascii="Times New Roman" w:hAnsi="Times New Roman" w:cs="Times New Roman"/>
                <w:sz w:val="18"/>
                <w:szCs w:val="18"/>
                <w:lang w:eastAsia="ar-SA"/>
              </w:rPr>
              <w:t xml:space="preserve">       </w:t>
            </w:r>
            <w:r>
              <w:rPr>
                <w:rFonts w:ascii="Times New Roman" w:hAnsi="Times New Roman" w:cs="Times New Roman"/>
                <w:sz w:val="18"/>
                <w:szCs w:val="18"/>
                <w:lang w:eastAsia="ar-SA"/>
              </w:rPr>
              <w:t xml:space="preserve"> </w:t>
            </w:r>
            <w:r w:rsidRPr="003C2675">
              <w:rPr>
                <w:rFonts w:ascii="Times New Roman" w:hAnsi="Times New Roman" w:cs="Times New Roman"/>
                <w:sz w:val="18"/>
                <w:szCs w:val="18"/>
                <w:lang w:eastAsia="ar-SA"/>
              </w:rPr>
              <w:t xml:space="preserve">NRM, </w:t>
            </w:r>
            <w:proofErr w:type="spellStart"/>
            <w:r w:rsidRPr="003C2675">
              <w:rPr>
                <w:rFonts w:ascii="Times New Roman" w:hAnsi="Times New Roman" w:cs="Times New Roman"/>
                <w:sz w:val="18"/>
                <w:szCs w:val="18"/>
                <w:lang w:eastAsia="ar-SA"/>
              </w:rPr>
              <w:t>wedish</w:t>
            </w:r>
            <w:proofErr w:type="spellEnd"/>
            <w:r w:rsidRPr="003C2675">
              <w:rPr>
                <w:rFonts w:ascii="Times New Roman" w:hAnsi="Times New Roman" w:cs="Times New Roman"/>
                <w:sz w:val="18"/>
                <w:szCs w:val="18"/>
                <w:lang w:eastAsia="ar-SA"/>
              </w:rPr>
              <w:t xml:space="preserve"> Museum of Natural History</w:t>
            </w:r>
            <w:r w:rsidR="00862CAF">
              <w:rPr>
                <w:rFonts w:ascii="Times New Roman" w:hAnsi="Times New Roman" w:cs="Times New Roman"/>
                <w:sz w:val="18"/>
                <w:szCs w:val="18"/>
                <w:lang w:eastAsia="ar-SA"/>
              </w:rPr>
              <w:t>, Sweden</w:t>
            </w:r>
          </w:p>
          <w:p w14:paraId="2916FAE3" w14:textId="77777777" w:rsidR="00862CAF" w:rsidRDefault="003C2675" w:rsidP="003C2675">
            <w:pPr>
              <w:suppressLineNumbers/>
              <w:suppressAutoHyphens/>
              <w:spacing w:line="276" w:lineRule="auto"/>
              <w:rPr>
                <w:rFonts w:ascii="Times New Roman" w:hAnsi="Times New Roman" w:cs="Times New Roman"/>
                <w:sz w:val="18"/>
                <w:szCs w:val="18"/>
                <w:lang w:eastAsia="ar-SA"/>
              </w:rPr>
            </w:pPr>
            <w:r w:rsidRPr="003C2675">
              <w:rPr>
                <w:rFonts w:ascii="Times New Roman" w:hAnsi="Times New Roman" w:cs="Times New Roman"/>
                <w:sz w:val="18"/>
                <w:szCs w:val="18"/>
                <w:lang w:eastAsia="ar-SA"/>
              </w:rPr>
              <w:t xml:space="preserve">Cristina </w:t>
            </w:r>
            <w:proofErr w:type="spellStart"/>
            <w:r w:rsidRPr="003C2675">
              <w:rPr>
                <w:rFonts w:ascii="Times New Roman" w:hAnsi="Times New Roman" w:cs="Times New Roman"/>
                <w:sz w:val="18"/>
                <w:szCs w:val="18"/>
                <w:lang w:eastAsia="ar-SA"/>
              </w:rPr>
              <w:t>Garilao</w:t>
            </w:r>
            <w:proofErr w:type="spellEnd"/>
            <w:r w:rsidRPr="003C2675">
              <w:rPr>
                <w:rFonts w:ascii="Times New Roman" w:hAnsi="Times New Roman" w:cs="Times New Roman"/>
                <w:sz w:val="18"/>
                <w:szCs w:val="18"/>
                <w:lang w:eastAsia="ar-SA"/>
              </w:rPr>
              <w:t xml:space="preserve"> , Kathleen Reyes</w:t>
            </w:r>
            <w:r w:rsidR="00862CAF">
              <w:rPr>
                <w:rFonts w:ascii="Times New Roman" w:hAnsi="Times New Roman" w:cs="Times New Roman"/>
                <w:sz w:val="18"/>
                <w:szCs w:val="18"/>
                <w:lang w:eastAsia="ar-SA"/>
              </w:rPr>
              <w:t xml:space="preserve"> -</w:t>
            </w:r>
          </w:p>
          <w:p w14:paraId="71A3A8A9" w14:textId="77777777" w:rsidR="003C2675" w:rsidRPr="003C2675" w:rsidRDefault="00862CAF" w:rsidP="003C2675">
            <w:pPr>
              <w:suppressLineNumbers/>
              <w:suppressAutoHyphens/>
              <w:spacing w:line="276" w:lineRule="auto"/>
              <w:rPr>
                <w:rFonts w:ascii="Times New Roman" w:hAnsi="Times New Roman" w:cs="Times New Roman"/>
                <w:sz w:val="18"/>
                <w:szCs w:val="18"/>
                <w:lang w:eastAsia="ar-SA"/>
              </w:rPr>
            </w:pPr>
            <w:r>
              <w:rPr>
                <w:rFonts w:ascii="Times New Roman" w:hAnsi="Times New Roman" w:cs="Times New Roman"/>
                <w:sz w:val="18"/>
                <w:szCs w:val="18"/>
                <w:lang w:eastAsia="ar-SA"/>
              </w:rPr>
              <w:t xml:space="preserve">               </w:t>
            </w:r>
            <w:r w:rsidR="003C2675" w:rsidRPr="003C2675">
              <w:rPr>
                <w:rFonts w:ascii="Times New Roman" w:hAnsi="Times New Roman" w:cs="Times New Roman"/>
                <w:sz w:val="18"/>
                <w:szCs w:val="18"/>
                <w:lang w:eastAsia="ar-SA"/>
              </w:rPr>
              <w:t xml:space="preserve">FIN, </w:t>
            </w:r>
            <w:proofErr w:type="spellStart"/>
            <w:r w:rsidR="003C2675" w:rsidRPr="003C2675">
              <w:rPr>
                <w:rFonts w:ascii="Times New Roman" w:hAnsi="Times New Roman" w:cs="Times New Roman"/>
                <w:sz w:val="18"/>
                <w:szCs w:val="18"/>
                <w:lang w:eastAsia="ar-SA"/>
              </w:rPr>
              <w:t>FishBase</w:t>
            </w:r>
            <w:proofErr w:type="spellEnd"/>
            <w:r w:rsidR="003C2675" w:rsidRPr="003C2675">
              <w:rPr>
                <w:rFonts w:ascii="Times New Roman" w:hAnsi="Times New Roman" w:cs="Times New Roman"/>
                <w:sz w:val="18"/>
                <w:szCs w:val="18"/>
                <w:lang w:eastAsia="ar-SA"/>
              </w:rPr>
              <w:t xml:space="preserve"> Information and Research Group</w:t>
            </w:r>
            <w:r>
              <w:rPr>
                <w:rFonts w:ascii="Times New Roman" w:hAnsi="Times New Roman" w:cs="Times New Roman"/>
                <w:sz w:val="18"/>
                <w:szCs w:val="18"/>
                <w:lang w:eastAsia="ar-SA"/>
              </w:rPr>
              <w:t xml:space="preserve">, </w:t>
            </w:r>
            <w:proofErr w:type="spellStart"/>
            <w:r>
              <w:rPr>
                <w:rFonts w:ascii="Times New Roman" w:hAnsi="Times New Roman" w:cs="Times New Roman"/>
                <w:sz w:val="18"/>
                <w:szCs w:val="18"/>
                <w:lang w:eastAsia="ar-SA"/>
              </w:rPr>
              <w:t>Phillipines</w:t>
            </w:r>
            <w:proofErr w:type="spellEnd"/>
          </w:p>
          <w:p w14:paraId="2E8A3F33" w14:textId="77777777" w:rsidR="00862CAF" w:rsidRDefault="003C2675" w:rsidP="003C2675">
            <w:pPr>
              <w:suppressLineNumbers/>
              <w:suppressAutoHyphens/>
              <w:spacing w:line="276" w:lineRule="auto"/>
              <w:rPr>
                <w:rFonts w:ascii="Times New Roman" w:hAnsi="Times New Roman" w:cs="Times New Roman"/>
                <w:sz w:val="18"/>
                <w:szCs w:val="18"/>
                <w:lang w:eastAsia="ar-SA"/>
              </w:rPr>
            </w:pPr>
            <w:r w:rsidRPr="003C2675">
              <w:rPr>
                <w:rFonts w:ascii="Times New Roman" w:hAnsi="Times New Roman" w:cs="Times New Roman"/>
                <w:sz w:val="18"/>
                <w:szCs w:val="18"/>
                <w:lang w:eastAsia="ar-SA"/>
              </w:rPr>
              <w:t xml:space="preserve">Mathias </w:t>
            </w:r>
            <w:proofErr w:type="spellStart"/>
            <w:r w:rsidRPr="003C2675">
              <w:rPr>
                <w:rFonts w:ascii="Times New Roman" w:hAnsi="Times New Roman" w:cs="Times New Roman"/>
                <w:sz w:val="18"/>
                <w:szCs w:val="18"/>
                <w:lang w:eastAsia="ar-SA"/>
              </w:rPr>
              <w:t>Kuemmerlen</w:t>
            </w:r>
            <w:proofErr w:type="spellEnd"/>
            <w:r w:rsidRPr="003C2675">
              <w:rPr>
                <w:rFonts w:ascii="Times New Roman" w:hAnsi="Times New Roman" w:cs="Times New Roman"/>
                <w:sz w:val="18"/>
                <w:szCs w:val="18"/>
                <w:lang w:eastAsia="ar-SA"/>
              </w:rPr>
              <w:t xml:space="preserve">, Stefan Stoll, Peter </w:t>
            </w:r>
            <w:proofErr w:type="spellStart"/>
            <w:r w:rsidRPr="003C2675">
              <w:rPr>
                <w:rFonts w:ascii="Times New Roman" w:hAnsi="Times New Roman" w:cs="Times New Roman"/>
                <w:sz w:val="18"/>
                <w:szCs w:val="18"/>
                <w:lang w:eastAsia="ar-SA"/>
              </w:rPr>
              <w:t>Hasse</w:t>
            </w:r>
            <w:proofErr w:type="spellEnd"/>
            <w:r w:rsidRPr="003C2675">
              <w:rPr>
                <w:rFonts w:ascii="Times New Roman" w:hAnsi="Times New Roman" w:cs="Times New Roman"/>
                <w:sz w:val="18"/>
                <w:szCs w:val="18"/>
                <w:lang w:eastAsia="ar-SA"/>
              </w:rPr>
              <w:t xml:space="preserve"> </w:t>
            </w:r>
            <w:r w:rsidR="00862CAF">
              <w:rPr>
                <w:rFonts w:ascii="Times New Roman" w:hAnsi="Times New Roman" w:cs="Times New Roman"/>
                <w:sz w:val="18"/>
                <w:szCs w:val="18"/>
                <w:lang w:eastAsia="ar-SA"/>
              </w:rPr>
              <w:t xml:space="preserve"> -</w:t>
            </w:r>
          </w:p>
          <w:p w14:paraId="08A75F46" w14:textId="77777777" w:rsidR="00E0289B" w:rsidRPr="003C2675" w:rsidRDefault="00862CAF" w:rsidP="00862CAF">
            <w:pPr>
              <w:suppressLineNumbers/>
              <w:suppressAutoHyphens/>
              <w:spacing w:line="276" w:lineRule="auto"/>
              <w:rPr>
                <w:rFonts w:ascii="Times New Roman" w:hAnsi="Times New Roman" w:cs="Times New Roman"/>
                <w:sz w:val="18"/>
                <w:szCs w:val="18"/>
                <w:lang w:eastAsia="ar-SA"/>
              </w:rPr>
            </w:pPr>
            <w:r>
              <w:rPr>
                <w:rFonts w:ascii="Times New Roman" w:hAnsi="Times New Roman" w:cs="Times New Roman"/>
                <w:sz w:val="18"/>
                <w:szCs w:val="18"/>
                <w:lang w:eastAsia="ar-SA"/>
              </w:rPr>
              <w:t xml:space="preserve">               </w:t>
            </w:r>
            <w:r w:rsidR="00E0289B" w:rsidRPr="003C2675">
              <w:rPr>
                <w:rFonts w:ascii="Times New Roman" w:hAnsi="Times New Roman" w:cs="Times New Roman"/>
                <w:sz w:val="18"/>
                <w:szCs w:val="18"/>
                <w:lang w:eastAsia="ar-SA"/>
              </w:rPr>
              <w:t xml:space="preserve">SGN, </w:t>
            </w:r>
            <w:proofErr w:type="spellStart"/>
            <w:r w:rsidR="00E0289B" w:rsidRPr="003C2675">
              <w:rPr>
                <w:rFonts w:ascii="Times New Roman" w:hAnsi="Times New Roman" w:cs="Times New Roman"/>
                <w:sz w:val="18"/>
                <w:szCs w:val="18"/>
                <w:lang w:eastAsia="ar-SA"/>
              </w:rPr>
              <w:t>Senckenberg</w:t>
            </w:r>
            <w:proofErr w:type="spellEnd"/>
            <w:r w:rsidR="00E0289B" w:rsidRPr="003C2675">
              <w:rPr>
                <w:rFonts w:ascii="Times New Roman" w:hAnsi="Times New Roman" w:cs="Times New Roman"/>
                <w:sz w:val="18"/>
                <w:szCs w:val="18"/>
                <w:lang w:eastAsia="ar-SA"/>
              </w:rPr>
              <w:t xml:space="preserve"> </w:t>
            </w:r>
            <w:proofErr w:type="spellStart"/>
            <w:r w:rsidR="00E0289B" w:rsidRPr="003C2675">
              <w:rPr>
                <w:rFonts w:ascii="Times New Roman" w:hAnsi="Times New Roman" w:cs="Times New Roman"/>
                <w:sz w:val="18"/>
                <w:szCs w:val="18"/>
                <w:lang w:eastAsia="ar-SA"/>
              </w:rPr>
              <w:t>Gesellschaft</w:t>
            </w:r>
            <w:proofErr w:type="spellEnd"/>
            <w:r w:rsidR="00E0289B" w:rsidRPr="003C2675">
              <w:rPr>
                <w:rFonts w:ascii="Times New Roman" w:hAnsi="Times New Roman" w:cs="Times New Roman"/>
                <w:sz w:val="18"/>
                <w:szCs w:val="18"/>
                <w:lang w:eastAsia="ar-SA"/>
              </w:rPr>
              <w:t xml:space="preserve"> </w:t>
            </w:r>
            <w:proofErr w:type="spellStart"/>
            <w:r w:rsidR="00E0289B" w:rsidRPr="003C2675">
              <w:rPr>
                <w:rFonts w:ascii="Times New Roman" w:hAnsi="Times New Roman" w:cs="Times New Roman"/>
                <w:sz w:val="18"/>
                <w:szCs w:val="18"/>
                <w:lang w:eastAsia="ar-SA"/>
              </w:rPr>
              <w:t>für</w:t>
            </w:r>
            <w:proofErr w:type="spellEnd"/>
            <w:r w:rsidR="00E0289B" w:rsidRPr="003C2675">
              <w:rPr>
                <w:rFonts w:ascii="Times New Roman" w:hAnsi="Times New Roman" w:cs="Times New Roman"/>
                <w:sz w:val="18"/>
                <w:szCs w:val="18"/>
                <w:lang w:eastAsia="ar-SA"/>
              </w:rPr>
              <w:t xml:space="preserve"> </w:t>
            </w:r>
            <w:proofErr w:type="spellStart"/>
            <w:r w:rsidR="00E0289B" w:rsidRPr="003C2675">
              <w:rPr>
                <w:rFonts w:ascii="Times New Roman" w:hAnsi="Times New Roman" w:cs="Times New Roman"/>
                <w:sz w:val="18"/>
                <w:szCs w:val="18"/>
                <w:lang w:eastAsia="ar-SA"/>
              </w:rPr>
              <w:t>Naturforschung</w:t>
            </w:r>
            <w:proofErr w:type="spellEnd"/>
            <w:r w:rsidR="00E0289B" w:rsidRPr="003C2675">
              <w:rPr>
                <w:rFonts w:ascii="Times New Roman" w:hAnsi="Times New Roman" w:cs="Times New Roman"/>
                <w:sz w:val="18"/>
                <w:szCs w:val="18"/>
                <w:lang w:eastAsia="ar-SA"/>
              </w:rPr>
              <w:t>, Germany</w:t>
            </w:r>
          </w:p>
          <w:p w14:paraId="17FEA872" w14:textId="77777777" w:rsidR="00862CAF" w:rsidRDefault="003C2675" w:rsidP="00862CAF">
            <w:pPr>
              <w:suppressLineNumbers/>
              <w:suppressAutoHyphens/>
              <w:spacing w:line="276" w:lineRule="auto"/>
              <w:rPr>
                <w:rFonts w:ascii="Times New Roman" w:hAnsi="Times New Roman" w:cs="Times New Roman"/>
                <w:sz w:val="18"/>
                <w:szCs w:val="18"/>
                <w:lang w:eastAsia="ar-SA"/>
              </w:rPr>
            </w:pPr>
            <w:r w:rsidRPr="003C2675">
              <w:rPr>
                <w:rFonts w:ascii="Times New Roman" w:hAnsi="Times New Roman" w:cs="Times New Roman"/>
                <w:sz w:val="18"/>
                <w:szCs w:val="18"/>
                <w:lang w:eastAsia="ar-SA"/>
              </w:rPr>
              <w:t xml:space="preserve">Johannes </w:t>
            </w:r>
            <w:proofErr w:type="spellStart"/>
            <w:r w:rsidRPr="003C2675">
              <w:rPr>
                <w:rFonts w:ascii="Times New Roman" w:hAnsi="Times New Roman" w:cs="Times New Roman"/>
                <w:sz w:val="18"/>
                <w:szCs w:val="18"/>
                <w:lang w:eastAsia="ar-SA"/>
              </w:rPr>
              <w:t>Penner</w:t>
            </w:r>
            <w:proofErr w:type="spellEnd"/>
            <w:r w:rsidRPr="003C2675">
              <w:rPr>
                <w:rFonts w:ascii="Times New Roman" w:hAnsi="Times New Roman" w:cs="Times New Roman"/>
                <w:sz w:val="18"/>
                <w:szCs w:val="18"/>
                <w:lang w:eastAsia="ar-SA"/>
              </w:rPr>
              <w:t xml:space="preserve"> </w:t>
            </w:r>
            <w:r w:rsidR="00862CAF">
              <w:rPr>
                <w:rFonts w:ascii="Times New Roman" w:hAnsi="Times New Roman" w:cs="Times New Roman"/>
                <w:sz w:val="18"/>
                <w:szCs w:val="18"/>
                <w:lang w:eastAsia="ar-SA"/>
              </w:rPr>
              <w:t>–</w:t>
            </w:r>
          </w:p>
          <w:p w14:paraId="1F90D0BE" w14:textId="77777777" w:rsidR="00E0289B" w:rsidRDefault="00862CAF" w:rsidP="00862CAF">
            <w:pPr>
              <w:suppressLineNumbers/>
              <w:suppressAutoHyphens/>
              <w:spacing w:line="276" w:lineRule="auto"/>
              <w:rPr>
                <w:rFonts w:ascii="Times New Roman" w:hAnsi="Times New Roman" w:cs="Times New Roman"/>
                <w:sz w:val="18"/>
                <w:szCs w:val="18"/>
                <w:lang w:eastAsia="ar-SA"/>
              </w:rPr>
            </w:pPr>
            <w:r>
              <w:rPr>
                <w:rFonts w:ascii="Times New Roman" w:hAnsi="Times New Roman" w:cs="Times New Roman"/>
                <w:sz w:val="18"/>
                <w:szCs w:val="18"/>
                <w:lang w:eastAsia="ar-SA"/>
              </w:rPr>
              <w:t xml:space="preserve">               </w:t>
            </w:r>
            <w:proofErr w:type="spellStart"/>
            <w:r w:rsidR="003C2675" w:rsidRPr="003C2675">
              <w:rPr>
                <w:rFonts w:ascii="Times New Roman" w:hAnsi="Times New Roman" w:cs="Times New Roman"/>
                <w:sz w:val="18"/>
                <w:szCs w:val="18"/>
                <w:lang w:eastAsia="ar-SA"/>
              </w:rPr>
              <w:t>MfN</w:t>
            </w:r>
            <w:proofErr w:type="spellEnd"/>
            <w:r w:rsidR="003C2675" w:rsidRPr="003C2675">
              <w:rPr>
                <w:rFonts w:ascii="Times New Roman" w:hAnsi="Times New Roman" w:cs="Times New Roman"/>
                <w:sz w:val="18"/>
                <w:szCs w:val="18"/>
                <w:lang w:eastAsia="ar-SA"/>
              </w:rPr>
              <w:t xml:space="preserve">, Museum </w:t>
            </w:r>
            <w:proofErr w:type="spellStart"/>
            <w:r w:rsidR="003C2675" w:rsidRPr="003C2675">
              <w:rPr>
                <w:rFonts w:ascii="Times New Roman" w:hAnsi="Times New Roman" w:cs="Times New Roman"/>
                <w:sz w:val="18"/>
                <w:szCs w:val="18"/>
                <w:lang w:eastAsia="ar-SA"/>
              </w:rPr>
              <w:t>für</w:t>
            </w:r>
            <w:proofErr w:type="spellEnd"/>
            <w:r w:rsidR="003C2675" w:rsidRPr="003C2675">
              <w:rPr>
                <w:rFonts w:ascii="Times New Roman" w:hAnsi="Times New Roman" w:cs="Times New Roman"/>
                <w:sz w:val="18"/>
                <w:szCs w:val="18"/>
                <w:lang w:eastAsia="ar-SA"/>
              </w:rPr>
              <w:t xml:space="preserve"> </w:t>
            </w:r>
            <w:proofErr w:type="spellStart"/>
            <w:r w:rsidR="003C2675" w:rsidRPr="003C2675">
              <w:rPr>
                <w:rFonts w:ascii="Times New Roman" w:hAnsi="Times New Roman" w:cs="Times New Roman"/>
                <w:sz w:val="18"/>
                <w:szCs w:val="18"/>
                <w:lang w:eastAsia="ar-SA"/>
              </w:rPr>
              <w:t>Naturkunde</w:t>
            </w:r>
            <w:proofErr w:type="spellEnd"/>
            <w:r>
              <w:rPr>
                <w:rFonts w:ascii="Times New Roman" w:hAnsi="Times New Roman" w:cs="Times New Roman"/>
                <w:sz w:val="18"/>
                <w:szCs w:val="18"/>
                <w:lang w:eastAsia="ar-SA"/>
              </w:rPr>
              <w:t>, Germany</w:t>
            </w:r>
          </w:p>
          <w:p w14:paraId="11A4CCC3" w14:textId="77777777" w:rsidR="003C2675" w:rsidRPr="004C588F" w:rsidRDefault="003C2675" w:rsidP="003C2675">
            <w:pPr>
              <w:suppressLineNumbers/>
              <w:suppressAutoHyphens/>
              <w:spacing w:line="276" w:lineRule="auto"/>
              <w:rPr>
                <w:rFonts w:ascii="Times New Roman" w:hAnsi="Times New Roman" w:cs="Times New Roman"/>
                <w:sz w:val="18"/>
                <w:szCs w:val="18"/>
                <w:lang w:val="en-US"/>
              </w:rPr>
            </w:pPr>
          </w:p>
        </w:tc>
      </w:tr>
    </w:tbl>
    <w:p w14:paraId="6C86CFA5" w14:textId="77777777" w:rsidR="00E0289B" w:rsidRPr="00E0289B" w:rsidRDefault="00E0289B" w:rsidP="00E0289B">
      <w:pPr>
        <w:rPr>
          <w:rFonts w:ascii="Calibri" w:hAnsi="Calibri" w:cs="Times New Roman"/>
          <w:vanish/>
          <w:sz w:val="22"/>
          <w:szCs w:val="22"/>
          <w:lang w:val="en-US" w:eastAsia="en-US"/>
        </w:rPr>
      </w:pPr>
    </w:p>
    <w:tbl>
      <w:tblPr>
        <w:tblpPr w:leftFromText="180" w:rightFromText="180" w:vertAnchor="text" w:horzAnchor="margin" w:tblpY="42"/>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8"/>
        <w:gridCol w:w="8227"/>
        <w:gridCol w:w="992"/>
      </w:tblGrid>
      <w:tr w:rsidR="00E0289B" w:rsidRPr="00F24C1D" w14:paraId="078AE1DC" w14:textId="77777777" w:rsidTr="00DD6274">
        <w:trPr>
          <w:trHeight w:val="675"/>
        </w:trPr>
        <w:tc>
          <w:tcPr>
            <w:tcW w:w="9747" w:type="dxa"/>
            <w:gridSpan w:val="3"/>
          </w:tcPr>
          <w:p w14:paraId="0AD8E641" w14:textId="77777777" w:rsidR="00E0289B" w:rsidRPr="00F24C1D" w:rsidRDefault="00E0289B" w:rsidP="00DD6274">
            <w:pPr>
              <w:spacing w:before="50" w:after="50"/>
              <w:jc w:val="center"/>
              <w:rPr>
                <w:rFonts w:ascii="Times New Roman" w:hAnsi="Times New Roman" w:cs="Times New Roman"/>
                <w:b/>
                <w:sz w:val="18"/>
                <w:szCs w:val="18"/>
              </w:rPr>
            </w:pPr>
            <w:r w:rsidRPr="00F24C1D">
              <w:rPr>
                <w:rFonts w:ascii="Times New Roman" w:hAnsi="Times New Roman" w:cs="Times New Roman"/>
                <w:b/>
                <w:sz w:val="18"/>
                <w:szCs w:val="18"/>
              </w:rPr>
              <w:t>This project is supported by funding from the specific programme 'Cooperation', theme 'Environment (including Climate Change)' under the 7th Research Framework Programme of the European Union</w:t>
            </w:r>
            <w:r w:rsidRPr="00F24C1D" w:rsidDel="00B00793">
              <w:rPr>
                <w:rFonts w:ascii="Times New Roman" w:hAnsi="Times New Roman" w:cs="Times New Roman"/>
                <w:b/>
                <w:sz w:val="18"/>
                <w:szCs w:val="18"/>
              </w:rPr>
              <w:t xml:space="preserve"> </w:t>
            </w:r>
          </w:p>
          <w:p w14:paraId="3E060216" w14:textId="77777777" w:rsidR="00E0289B" w:rsidRPr="00F24C1D" w:rsidRDefault="00E0289B" w:rsidP="00DD6274">
            <w:pPr>
              <w:spacing w:before="50" w:after="50"/>
              <w:jc w:val="center"/>
              <w:rPr>
                <w:rFonts w:ascii="Times New Roman" w:hAnsi="Times New Roman" w:cs="Times New Roman"/>
                <w:b/>
                <w:sz w:val="18"/>
                <w:szCs w:val="18"/>
              </w:rPr>
            </w:pPr>
            <w:proofErr w:type="spellStart"/>
            <w:r w:rsidRPr="00F24C1D">
              <w:rPr>
                <w:rFonts w:ascii="Times New Roman" w:hAnsi="Times New Roman" w:cs="Times New Roman"/>
                <w:b/>
                <w:sz w:val="18"/>
                <w:szCs w:val="18"/>
                <w:lang w:val="fr-FR"/>
              </w:rPr>
              <w:t>Dissemination</w:t>
            </w:r>
            <w:proofErr w:type="spellEnd"/>
            <w:r w:rsidRPr="00F24C1D">
              <w:rPr>
                <w:rFonts w:ascii="Times New Roman" w:hAnsi="Times New Roman" w:cs="Times New Roman"/>
                <w:b/>
                <w:sz w:val="18"/>
                <w:szCs w:val="18"/>
                <w:lang w:val="fr-FR"/>
              </w:rPr>
              <w:t xml:space="preserve"> </w:t>
            </w:r>
            <w:proofErr w:type="spellStart"/>
            <w:r w:rsidRPr="00F24C1D">
              <w:rPr>
                <w:rFonts w:ascii="Times New Roman" w:hAnsi="Times New Roman" w:cs="Times New Roman"/>
                <w:b/>
                <w:sz w:val="18"/>
                <w:szCs w:val="18"/>
                <w:lang w:val="fr-FR"/>
              </w:rPr>
              <w:t>Level</w:t>
            </w:r>
            <w:proofErr w:type="spellEnd"/>
          </w:p>
        </w:tc>
      </w:tr>
      <w:tr w:rsidR="00E0289B" w:rsidRPr="00F24C1D" w14:paraId="38DA758E" w14:textId="77777777" w:rsidTr="00DD6274">
        <w:trPr>
          <w:trHeight w:hRule="exact" w:val="284"/>
        </w:trPr>
        <w:tc>
          <w:tcPr>
            <w:tcW w:w="528" w:type="dxa"/>
          </w:tcPr>
          <w:p w14:paraId="76075C8E" w14:textId="77777777" w:rsidR="00E0289B" w:rsidRPr="00F24C1D" w:rsidRDefault="00E0289B" w:rsidP="00DD6274">
            <w:pPr>
              <w:spacing w:before="40" w:after="40"/>
              <w:jc w:val="center"/>
              <w:rPr>
                <w:rFonts w:ascii="Times New Roman" w:hAnsi="Times New Roman" w:cs="Times New Roman"/>
                <w:sz w:val="18"/>
                <w:szCs w:val="18"/>
                <w:lang w:val="fr-FR"/>
              </w:rPr>
            </w:pPr>
            <w:r w:rsidRPr="00F24C1D">
              <w:rPr>
                <w:rFonts w:ascii="Times New Roman" w:hAnsi="Times New Roman" w:cs="Times New Roman"/>
                <w:sz w:val="18"/>
                <w:szCs w:val="18"/>
                <w:lang w:val="fr-FR"/>
              </w:rPr>
              <w:t>PU</w:t>
            </w:r>
          </w:p>
        </w:tc>
        <w:tc>
          <w:tcPr>
            <w:tcW w:w="8227" w:type="dxa"/>
          </w:tcPr>
          <w:p w14:paraId="1376B72A" w14:textId="77777777" w:rsidR="00E0289B" w:rsidRPr="00F24C1D" w:rsidRDefault="00E0289B" w:rsidP="00DD6274">
            <w:pPr>
              <w:spacing w:before="40" w:after="40"/>
              <w:jc w:val="both"/>
              <w:rPr>
                <w:rFonts w:ascii="Times New Roman" w:hAnsi="Times New Roman" w:cs="Times New Roman"/>
                <w:sz w:val="18"/>
                <w:szCs w:val="18"/>
                <w:lang w:val="fr-FR"/>
              </w:rPr>
            </w:pPr>
            <w:r w:rsidRPr="00F24C1D">
              <w:rPr>
                <w:rFonts w:ascii="Times New Roman" w:hAnsi="Times New Roman" w:cs="Times New Roman"/>
                <w:sz w:val="18"/>
                <w:szCs w:val="18"/>
                <w:lang w:val="fr-FR"/>
              </w:rPr>
              <w:t>Public</w:t>
            </w:r>
          </w:p>
        </w:tc>
        <w:tc>
          <w:tcPr>
            <w:tcW w:w="992" w:type="dxa"/>
          </w:tcPr>
          <w:p w14:paraId="4C5D783C" w14:textId="77777777" w:rsidR="00E0289B" w:rsidRPr="00F24C1D" w:rsidRDefault="00E0289B" w:rsidP="00DD6274">
            <w:pPr>
              <w:spacing w:before="40" w:after="40"/>
              <w:jc w:val="both"/>
              <w:rPr>
                <w:rFonts w:ascii="Times New Roman" w:hAnsi="Times New Roman" w:cs="Times New Roman"/>
                <w:sz w:val="18"/>
                <w:szCs w:val="18"/>
                <w:lang w:val="fr-FR"/>
              </w:rPr>
            </w:pPr>
            <w:r w:rsidRPr="00F24C1D">
              <w:rPr>
                <w:rFonts w:ascii="Times New Roman" w:hAnsi="Times New Roman" w:cs="Times New Roman"/>
                <w:sz w:val="18"/>
                <w:szCs w:val="18"/>
                <w:lang w:val="fr-FR"/>
              </w:rPr>
              <w:sym w:font="Wingdings 2" w:char="F050"/>
            </w:r>
          </w:p>
        </w:tc>
      </w:tr>
      <w:tr w:rsidR="00E0289B" w:rsidRPr="00E0289B" w14:paraId="07167DED" w14:textId="77777777" w:rsidTr="00DD6274">
        <w:trPr>
          <w:trHeight w:hRule="exact" w:val="284"/>
        </w:trPr>
        <w:tc>
          <w:tcPr>
            <w:tcW w:w="528" w:type="dxa"/>
          </w:tcPr>
          <w:p w14:paraId="2FDCA7AC" w14:textId="77777777" w:rsidR="00E0289B" w:rsidRPr="00F24C1D" w:rsidRDefault="00E0289B" w:rsidP="00DD6274">
            <w:pPr>
              <w:spacing w:before="40" w:after="40"/>
              <w:jc w:val="center"/>
              <w:rPr>
                <w:rFonts w:ascii="Times New Roman" w:hAnsi="Times New Roman" w:cs="Times New Roman"/>
                <w:sz w:val="18"/>
                <w:szCs w:val="18"/>
                <w:lang w:val="fr-FR"/>
              </w:rPr>
            </w:pPr>
            <w:r w:rsidRPr="00F24C1D">
              <w:rPr>
                <w:rFonts w:ascii="Times New Roman" w:hAnsi="Times New Roman" w:cs="Times New Roman"/>
                <w:sz w:val="18"/>
                <w:szCs w:val="18"/>
                <w:lang w:val="fr-FR"/>
              </w:rPr>
              <w:t>PP</w:t>
            </w:r>
          </w:p>
        </w:tc>
        <w:tc>
          <w:tcPr>
            <w:tcW w:w="8227" w:type="dxa"/>
          </w:tcPr>
          <w:p w14:paraId="3F193838" w14:textId="77777777" w:rsidR="00E0289B" w:rsidRPr="00F24C1D" w:rsidRDefault="00E0289B" w:rsidP="00DD6274">
            <w:pPr>
              <w:spacing w:before="40" w:after="40"/>
              <w:jc w:val="both"/>
              <w:rPr>
                <w:rFonts w:ascii="Times New Roman" w:hAnsi="Times New Roman" w:cs="Times New Roman"/>
                <w:sz w:val="18"/>
                <w:szCs w:val="18"/>
              </w:rPr>
            </w:pPr>
            <w:r w:rsidRPr="00F24C1D">
              <w:rPr>
                <w:rFonts w:ascii="Times New Roman" w:hAnsi="Times New Roman" w:cs="Times New Roman"/>
                <w:sz w:val="18"/>
                <w:szCs w:val="18"/>
              </w:rPr>
              <w:t>Restricted to other programme participants (including the Commission Services)</w:t>
            </w:r>
          </w:p>
        </w:tc>
        <w:tc>
          <w:tcPr>
            <w:tcW w:w="992" w:type="dxa"/>
          </w:tcPr>
          <w:p w14:paraId="458E81CD" w14:textId="77777777" w:rsidR="00E0289B" w:rsidRPr="00F24C1D" w:rsidRDefault="00E0289B" w:rsidP="00DD6274">
            <w:pPr>
              <w:spacing w:before="120" w:after="120"/>
              <w:jc w:val="both"/>
              <w:rPr>
                <w:rFonts w:ascii="Times New Roman" w:hAnsi="Times New Roman" w:cs="Times New Roman"/>
                <w:sz w:val="18"/>
                <w:szCs w:val="18"/>
                <w:lang w:val="en-US"/>
              </w:rPr>
            </w:pPr>
          </w:p>
        </w:tc>
      </w:tr>
      <w:tr w:rsidR="00E0289B" w:rsidRPr="00E0289B" w14:paraId="0EF26BF8" w14:textId="77777777" w:rsidTr="00DD6274">
        <w:trPr>
          <w:trHeight w:hRule="exact" w:val="284"/>
        </w:trPr>
        <w:tc>
          <w:tcPr>
            <w:tcW w:w="528" w:type="dxa"/>
          </w:tcPr>
          <w:p w14:paraId="04E9A885" w14:textId="77777777" w:rsidR="00E0289B" w:rsidRPr="00F24C1D" w:rsidRDefault="00E0289B" w:rsidP="00DD6274">
            <w:pPr>
              <w:spacing w:before="40" w:after="40"/>
              <w:jc w:val="center"/>
              <w:rPr>
                <w:rFonts w:ascii="Times New Roman" w:hAnsi="Times New Roman" w:cs="Times New Roman"/>
                <w:sz w:val="18"/>
                <w:szCs w:val="18"/>
              </w:rPr>
            </w:pPr>
            <w:r w:rsidRPr="00F24C1D">
              <w:rPr>
                <w:rFonts w:ascii="Times New Roman" w:hAnsi="Times New Roman" w:cs="Times New Roman"/>
                <w:sz w:val="18"/>
                <w:szCs w:val="18"/>
              </w:rPr>
              <w:t>RE</w:t>
            </w:r>
          </w:p>
        </w:tc>
        <w:tc>
          <w:tcPr>
            <w:tcW w:w="8227" w:type="dxa"/>
          </w:tcPr>
          <w:p w14:paraId="12F2AB5E" w14:textId="77777777" w:rsidR="00E0289B" w:rsidRPr="00F24C1D" w:rsidRDefault="00E0289B" w:rsidP="00DD6274">
            <w:pPr>
              <w:spacing w:before="40" w:after="40"/>
              <w:jc w:val="both"/>
              <w:rPr>
                <w:rFonts w:ascii="Times New Roman" w:hAnsi="Times New Roman" w:cs="Times New Roman"/>
                <w:sz w:val="18"/>
                <w:szCs w:val="18"/>
              </w:rPr>
            </w:pPr>
            <w:r w:rsidRPr="00F24C1D">
              <w:rPr>
                <w:rFonts w:ascii="Times New Roman" w:hAnsi="Times New Roman" w:cs="Times New Roman"/>
                <w:sz w:val="18"/>
                <w:szCs w:val="18"/>
              </w:rPr>
              <w:t>Restricted to a group specified by the consortium (including the Commission Services)</w:t>
            </w:r>
          </w:p>
        </w:tc>
        <w:tc>
          <w:tcPr>
            <w:tcW w:w="992" w:type="dxa"/>
          </w:tcPr>
          <w:p w14:paraId="02A4FFB5" w14:textId="77777777" w:rsidR="00E0289B" w:rsidRPr="00F24C1D" w:rsidRDefault="00E0289B" w:rsidP="00DD6274">
            <w:pPr>
              <w:spacing w:before="120" w:after="120"/>
              <w:jc w:val="both"/>
              <w:rPr>
                <w:rFonts w:ascii="Times New Roman" w:hAnsi="Times New Roman" w:cs="Times New Roman"/>
                <w:sz w:val="18"/>
                <w:szCs w:val="18"/>
                <w:lang w:val="en-US"/>
              </w:rPr>
            </w:pPr>
          </w:p>
        </w:tc>
      </w:tr>
      <w:tr w:rsidR="00E0289B" w:rsidRPr="00E0289B" w14:paraId="01164CE7" w14:textId="77777777" w:rsidTr="00DD6274">
        <w:trPr>
          <w:trHeight w:hRule="exact" w:val="284"/>
        </w:trPr>
        <w:tc>
          <w:tcPr>
            <w:tcW w:w="528" w:type="dxa"/>
            <w:vAlign w:val="center"/>
          </w:tcPr>
          <w:p w14:paraId="0524B8D4" w14:textId="77777777" w:rsidR="00E0289B" w:rsidRPr="00F24C1D" w:rsidRDefault="00E0289B" w:rsidP="00DD6274">
            <w:pPr>
              <w:spacing w:before="40" w:after="40"/>
              <w:jc w:val="center"/>
              <w:rPr>
                <w:rFonts w:ascii="Times New Roman" w:hAnsi="Times New Roman" w:cs="Times New Roman"/>
                <w:sz w:val="18"/>
                <w:szCs w:val="18"/>
              </w:rPr>
            </w:pPr>
            <w:r w:rsidRPr="00F24C1D">
              <w:rPr>
                <w:rFonts w:ascii="Times New Roman" w:hAnsi="Times New Roman" w:cs="Times New Roman"/>
                <w:sz w:val="18"/>
                <w:szCs w:val="18"/>
              </w:rPr>
              <w:t>CO</w:t>
            </w:r>
          </w:p>
        </w:tc>
        <w:tc>
          <w:tcPr>
            <w:tcW w:w="8227" w:type="dxa"/>
            <w:vAlign w:val="center"/>
          </w:tcPr>
          <w:p w14:paraId="6CD35C2E" w14:textId="77777777" w:rsidR="00E0289B" w:rsidRPr="00F24C1D" w:rsidRDefault="00E0289B" w:rsidP="00DD6274">
            <w:pPr>
              <w:spacing w:before="40" w:after="40"/>
              <w:jc w:val="both"/>
              <w:rPr>
                <w:rFonts w:ascii="Times New Roman" w:hAnsi="Times New Roman" w:cs="Times New Roman"/>
                <w:sz w:val="18"/>
                <w:szCs w:val="18"/>
              </w:rPr>
            </w:pPr>
            <w:r w:rsidRPr="00F24C1D">
              <w:rPr>
                <w:rFonts w:ascii="Times New Roman" w:hAnsi="Times New Roman" w:cs="Times New Roman"/>
                <w:sz w:val="18"/>
                <w:szCs w:val="18"/>
              </w:rPr>
              <w:t>Confidential, only for members of the consortium (including the Commission Services)</w:t>
            </w:r>
          </w:p>
        </w:tc>
        <w:tc>
          <w:tcPr>
            <w:tcW w:w="992" w:type="dxa"/>
          </w:tcPr>
          <w:p w14:paraId="03842F46" w14:textId="77777777" w:rsidR="00E0289B" w:rsidRPr="00F24C1D" w:rsidRDefault="00E0289B" w:rsidP="00DD6274">
            <w:pPr>
              <w:spacing w:before="120" w:after="120"/>
              <w:jc w:val="both"/>
              <w:rPr>
                <w:rFonts w:ascii="Times New Roman" w:hAnsi="Times New Roman" w:cs="Times New Roman"/>
                <w:sz w:val="18"/>
                <w:szCs w:val="18"/>
                <w:lang w:val="en-US"/>
              </w:rPr>
            </w:pPr>
          </w:p>
        </w:tc>
      </w:tr>
    </w:tbl>
    <w:p w14:paraId="4F90DD6F" w14:textId="77777777" w:rsidR="00E0289B" w:rsidRPr="004C588F" w:rsidRDefault="00E0289B" w:rsidP="00E0289B">
      <w:pPr>
        <w:spacing w:before="120" w:after="120"/>
        <w:jc w:val="both"/>
        <w:rPr>
          <w:rFonts w:ascii="Times New Roman" w:hAnsi="Times New Roman" w:cs="Times New Roman"/>
          <w:sz w:val="22"/>
          <w:szCs w:val="22"/>
          <w:lang w:val="en-US"/>
        </w:rPr>
      </w:pPr>
    </w:p>
    <w:p w14:paraId="038BC8EA" w14:textId="77777777" w:rsidR="00E0289B" w:rsidRPr="00F24C1D" w:rsidRDefault="00E0289B" w:rsidP="00E0289B">
      <w:pPr>
        <w:spacing w:before="120" w:after="120"/>
        <w:jc w:val="both"/>
        <w:rPr>
          <w:rFonts w:ascii="Times New Roman" w:hAnsi="Times New Roman" w:cs="Times New Roman"/>
          <w:i/>
          <w:color w:val="222222"/>
          <w:sz w:val="16"/>
          <w:szCs w:val="16"/>
          <w:shd w:val="clear" w:color="auto" w:fill="FFFFFF"/>
        </w:rPr>
      </w:pPr>
    </w:p>
    <w:p w14:paraId="24A772EE" w14:textId="77777777" w:rsidR="00E0289B" w:rsidRPr="00F24C1D" w:rsidRDefault="00E0289B" w:rsidP="00E0289B">
      <w:pPr>
        <w:spacing w:before="120" w:after="120"/>
        <w:jc w:val="both"/>
        <w:rPr>
          <w:rFonts w:ascii="Times New Roman" w:hAnsi="Times New Roman" w:cs="Times New Roman"/>
          <w:i/>
          <w:color w:val="222222"/>
          <w:sz w:val="16"/>
          <w:szCs w:val="16"/>
          <w:shd w:val="clear" w:color="auto" w:fill="FFFFFF"/>
        </w:rPr>
      </w:pPr>
    </w:p>
    <w:p w14:paraId="46F0D799"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08BD8D5"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300A2B76" w14:textId="77777777" w:rsidR="00E0289B" w:rsidRDefault="00E0289B" w:rsidP="00E0289B">
      <w:pPr>
        <w:pStyle w:val="TOCHeading"/>
        <w:rPr>
          <w:rFonts w:ascii="Times New Roman" w:hAnsi="Times New Roman"/>
          <w:i/>
          <w:color w:val="222222"/>
          <w:sz w:val="16"/>
          <w:szCs w:val="16"/>
          <w:shd w:val="clear" w:color="auto" w:fill="FFFFFF"/>
          <w:lang w:val="en-GB"/>
        </w:rPr>
      </w:pPr>
    </w:p>
    <w:p w14:paraId="11321DAB"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4AA8EDC1"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4DB5EDA3"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576A6EF7"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92FD106"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A729E1C"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0A28643A"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4A99C68F"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08632C5A"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5FA92859"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777DCC40"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30119F00"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F0D7E45"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33B1EA8B"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4B7FA94B"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7B8E7111"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2949CAD"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3A4B6A4C"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7A39AA17"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113F354F"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40ECE267"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5AB666ED"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2978650"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A087A57"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24A15D4"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0F341EAA"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5D891F85" w14:textId="77777777" w:rsidR="00E0289B" w:rsidRDefault="00E0289B" w:rsidP="00025C61">
      <w:pPr>
        <w:spacing w:before="120" w:after="120"/>
        <w:rPr>
          <w:rFonts w:ascii="Times New Roman" w:hAnsi="Times New Roman" w:cs="Times New Roman"/>
          <w:i/>
          <w:color w:val="222222"/>
          <w:sz w:val="16"/>
          <w:szCs w:val="16"/>
          <w:shd w:val="clear" w:color="auto" w:fill="FFFFFF"/>
        </w:rPr>
      </w:pPr>
    </w:p>
    <w:p w14:paraId="708B2142"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2487C90E" w14:textId="77777777" w:rsidR="00E0289B" w:rsidRDefault="006613CC" w:rsidP="006613CC">
      <w:pPr>
        <w:spacing w:before="120" w:after="120" w:line="360" w:lineRule="auto"/>
        <w:jc w:val="center"/>
        <w:rPr>
          <w:rFonts w:ascii="Times New Roman" w:hAnsi="Times New Roman" w:cs="Times New Roman"/>
          <w:i/>
          <w:color w:val="222222"/>
          <w:sz w:val="16"/>
          <w:szCs w:val="16"/>
          <w:shd w:val="clear" w:color="auto" w:fill="FFFFFF"/>
        </w:rPr>
      </w:pPr>
      <w:r w:rsidRPr="00BE173B">
        <w:rPr>
          <w:rFonts w:ascii="Times New Roman" w:hAnsi="Times New Roman" w:cs="Times New Roman"/>
          <w:i/>
          <w:iCs/>
          <w:color w:val="222222"/>
          <w:sz w:val="16"/>
          <w:szCs w:val="16"/>
          <w:shd w:val="clear" w:color="auto" w:fill="FFFFFF"/>
        </w:rPr>
        <w:t>This project has received funding from the European Union’s Seventh Programme for research, technological development and demonstration under grant agre</w:t>
      </w:r>
      <w:r>
        <w:rPr>
          <w:rFonts w:ascii="Times New Roman" w:hAnsi="Times New Roman" w:cs="Times New Roman"/>
          <w:i/>
          <w:iCs/>
          <w:color w:val="222222"/>
          <w:sz w:val="16"/>
          <w:szCs w:val="16"/>
          <w:shd w:val="clear" w:color="auto" w:fill="FFFFFF"/>
        </w:rPr>
        <w:t>ement No 308454</w:t>
      </w:r>
      <w:r w:rsidR="00C83240">
        <w:rPr>
          <w:rFonts w:ascii="Times New Roman" w:hAnsi="Times New Roman" w:cs="Times New Roman"/>
          <w:i/>
          <w:iCs/>
          <w:color w:val="222222"/>
          <w:sz w:val="16"/>
          <w:szCs w:val="16"/>
          <w:shd w:val="clear" w:color="auto" w:fill="FFFFFF"/>
        </w:rPr>
        <w:t>.</w:t>
      </w:r>
    </w:p>
    <w:p w14:paraId="0838DD1B" w14:textId="77777777" w:rsidR="00E0289B" w:rsidRDefault="00E0289B" w:rsidP="00E0289B">
      <w:pPr>
        <w:spacing w:before="120" w:after="120"/>
        <w:jc w:val="center"/>
        <w:rPr>
          <w:rFonts w:ascii="Times New Roman" w:hAnsi="Times New Roman" w:cs="Times New Roman"/>
          <w:i/>
          <w:color w:val="222222"/>
          <w:sz w:val="16"/>
          <w:szCs w:val="16"/>
          <w:shd w:val="clear" w:color="auto" w:fill="FFFFFF"/>
        </w:rPr>
      </w:pPr>
    </w:p>
    <w:p w14:paraId="0886FF12" w14:textId="77777777" w:rsidR="00E0289B" w:rsidRDefault="00E0289B" w:rsidP="00025C61">
      <w:pPr>
        <w:spacing w:before="120" w:after="120" w:line="360" w:lineRule="auto"/>
        <w:jc w:val="center"/>
        <w:rPr>
          <w:rFonts w:ascii="Times New Roman" w:hAnsi="Times New Roman" w:cs="Times New Roman"/>
          <w:i/>
          <w:color w:val="222222"/>
          <w:sz w:val="16"/>
          <w:szCs w:val="16"/>
          <w:shd w:val="clear" w:color="auto" w:fill="FFFFFF"/>
        </w:rPr>
      </w:pPr>
      <w:r w:rsidRPr="00F24C1D">
        <w:rPr>
          <w:rFonts w:ascii="Times New Roman" w:hAnsi="Times New Roman" w:cs="Times New Roman"/>
          <w:i/>
          <w:color w:val="222222"/>
          <w:sz w:val="16"/>
          <w:szCs w:val="16"/>
          <w:shd w:val="clear" w:color="auto" w:fill="FFFFFF"/>
        </w:rPr>
        <w:t>All intellectual property rights are owned by the EU BON consortium members and protected by the applicable laws. Except where otherwise specified, all document contents are: “© EU BON project“. This document is published in open access and distributed under the terms of the Creative Commons Attribution License 3.0 (CC-BY), which permits unrestricted use, distribution, and reproduction in any medium, provided the original author and source are credited.</w:t>
      </w:r>
    </w:p>
    <w:p w14:paraId="3DF41A19" w14:textId="77777777" w:rsidR="006613CC" w:rsidRPr="00F24C1D" w:rsidRDefault="006613CC" w:rsidP="00E0289B">
      <w:pPr>
        <w:spacing w:before="120" w:after="120"/>
        <w:jc w:val="center"/>
        <w:rPr>
          <w:rFonts w:ascii="Times New Roman" w:hAnsi="Times New Roman" w:cs="Times New Roman"/>
          <w:sz w:val="22"/>
          <w:szCs w:val="22"/>
        </w:rPr>
      </w:pPr>
    </w:p>
    <w:p w14:paraId="589A12A3" w14:textId="77777777" w:rsidR="00E0289B" w:rsidRPr="00F24C1D" w:rsidRDefault="00F83D64" w:rsidP="00E0289B">
      <w:pPr>
        <w:spacing w:before="120" w:after="120"/>
        <w:jc w:val="center"/>
        <w:rPr>
          <w:rFonts w:ascii="Times New Roman" w:hAnsi="Times New Roman" w:cs="Times New Roman"/>
          <w:sz w:val="16"/>
          <w:szCs w:val="16"/>
        </w:rPr>
      </w:pPr>
      <w:r>
        <w:rPr>
          <w:rFonts w:ascii="Calibri" w:hAnsi="Calibri" w:cs="Times New Roman"/>
          <w:noProof/>
          <w:sz w:val="22"/>
          <w:szCs w:val="22"/>
          <w:lang w:eastAsia="en-GB" w:bidi="he-IL"/>
        </w:rPr>
        <w:drawing>
          <wp:inline distT="0" distB="0" distL="0" distR="0" wp14:anchorId="5CA116E3" wp14:editId="2AF7F987">
            <wp:extent cx="1684655" cy="1155065"/>
            <wp:effectExtent l="0" t="0" r="0" b="6985"/>
            <wp:docPr id="2" name="Picture 2" descr="Logo 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E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4655" cy="1155065"/>
                    </a:xfrm>
                    <a:prstGeom prst="rect">
                      <a:avLst/>
                    </a:prstGeom>
                    <a:noFill/>
                    <a:ln>
                      <a:noFill/>
                    </a:ln>
                  </pic:spPr>
                </pic:pic>
              </a:graphicData>
            </a:graphic>
          </wp:inline>
        </w:drawing>
      </w:r>
    </w:p>
    <w:p w14:paraId="29C9E416" w14:textId="77777777" w:rsidR="00E0289B" w:rsidRPr="00E705C5" w:rsidRDefault="00E0289B" w:rsidP="00E0289B">
      <w:pPr>
        <w:rPr>
          <w:rFonts w:ascii="Calibri" w:hAnsi="Calibri" w:cs="Times New Roman"/>
          <w:sz w:val="22"/>
          <w:szCs w:val="22"/>
        </w:rPr>
        <w:sectPr w:rsidR="00E0289B" w:rsidRPr="00E705C5" w:rsidSect="00DD6274">
          <w:headerReference w:type="default" r:id="rId10"/>
          <w:footerReference w:type="default" r:id="rId11"/>
          <w:pgSz w:w="11907" w:h="16840" w:code="9"/>
          <w:pgMar w:top="993" w:right="1440" w:bottom="1135" w:left="1440" w:header="708" w:footer="708" w:gutter="0"/>
          <w:cols w:space="708"/>
          <w:docGrid w:linePitch="272"/>
        </w:sectPr>
      </w:pPr>
    </w:p>
    <w:p w14:paraId="4FCF6FFE" w14:textId="0718E584" w:rsidR="007D5DA2" w:rsidRDefault="00822458" w:rsidP="003400F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Executive Summary</w:t>
      </w:r>
    </w:p>
    <w:p w14:paraId="4E2B4813" w14:textId="77777777" w:rsidR="007D5DA2" w:rsidRPr="00822458" w:rsidRDefault="007D5DA2" w:rsidP="003400F6">
      <w:pPr>
        <w:spacing w:line="360" w:lineRule="auto"/>
        <w:rPr>
          <w:rFonts w:ascii="Times New Roman" w:hAnsi="Times New Roman" w:cs="Times New Roman"/>
          <w:b/>
          <w:sz w:val="24"/>
          <w:szCs w:val="24"/>
        </w:rPr>
      </w:pPr>
      <w:r w:rsidRPr="00822458">
        <w:rPr>
          <w:rFonts w:ascii="Times New Roman" w:hAnsi="Times New Roman" w:cs="Times New Roman"/>
          <w:b/>
          <w:sz w:val="24"/>
          <w:szCs w:val="24"/>
        </w:rPr>
        <w:t>Introduction</w:t>
      </w:r>
    </w:p>
    <w:p w14:paraId="433DE88C" w14:textId="0F2AC1DB" w:rsidR="003D75D1" w:rsidRDefault="007D5DA2" w:rsidP="00844F55">
      <w:pPr>
        <w:spacing w:line="360" w:lineRule="auto"/>
        <w:rPr>
          <w:rFonts w:asciiTheme="majorBidi" w:hAnsiTheme="majorBidi" w:cstheme="majorBidi"/>
          <w:sz w:val="22"/>
          <w:szCs w:val="22"/>
        </w:rPr>
      </w:pPr>
      <w:r w:rsidRPr="007D5DA2">
        <w:rPr>
          <w:rFonts w:asciiTheme="majorBidi" w:hAnsiTheme="majorBidi" w:cstheme="majorBidi"/>
          <w:sz w:val="22"/>
          <w:szCs w:val="22"/>
        </w:rPr>
        <w:t xml:space="preserve">The main objective of </w:t>
      </w:r>
      <w:r w:rsidRPr="007D5DA2">
        <w:rPr>
          <w:rFonts w:asciiTheme="majorBidi" w:hAnsiTheme="majorBidi" w:cstheme="majorBidi"/>
          <w:i/>
          <w:iCs/>
          <w:sz w:val="22"/>
          <w:szCs w:val="22"/>
        </w:rPr>
        <w:t>WP3</w:t>
      </w:r>
      <w:r w:rsidRPr="007D5DA2">
        <w:rPr>
          <w:rFonts w:asciiTheme="majorBidi" w:hAnsiTheme="majorBidi" w:cstheme="majorBidi"/>
          <w:sz w:val="22"/>
          <w:szCs w:val="22"/>
        </w:rPr>
        <w:t xml:space="preserve"> is to develop and improve tools and methods for biodiversity data analyses, covering habitat classification tools (</w:t>
      </w:r>
      <w:r w:rsidRPr="007D5DA2">
        <w:rPr>
          <w:rFonts w:asciiTheme="majorBidi" w:hAnsiTheme="majorBidi" w:cstheme="majorBidi"/>
          <w:i/>
          <w:iCs/>
          <w:sz w:val="22"/>
          <w:szCs w:val="22"/>
        </w:rPr>
        <w:t>task 3.1</w:t>
      </w:r>
      <w:r w:rsidRPr="007D5DA2">
        <w:rPr>
          <w:rFonts w:asciiTheme="majorBidi" w:hAnsiTheme="majorBidi" w:cstheme="majorBidi"/>
          <w:sz w:val="22"/>
          <w:szCs w:val="22"/>
        </w:rPr>
        <w:t>), scaling issues (</w:t>
      </w:r>
      <w:r w:rsidRPr="007D5DA2">
        <w:rPr>
          <w:rFonts w:asciiTheme="majorBidi" w:hAnsiTheme="majorBidi" w:cstheme="majorBidi"/>
          <w:i/>
          <w:iCs/>
          <w:sz w:val="22"/>
          <w:szCs w:val="22"/>
        </w:rPr>
        <w:t>task 3.2</w:t>
      </w:r>
      <w:r w:rsidRPr="007D5DA2">
        <w:rPr>
          <w:rFonts w:asciiTheme="majorBidi" w:hAnsiTheme="majorBidi" w:cstheme="majorBidi"/>
          <w:sz w:val="22"/>
          <w:szCs w:val="22"/>
        </w:rPr>
        <w:t>), species distribution models (</w:t>
      </w:r>
      <w:r w:rsidRPr="007D5DA2">
        <w:rPr>
          <w:rFonts w:asciiTheme="majorBidi" w:hAnsiTheme="majorBidi" w:cstheme="majorBidi"/>
          <w:i/>
          <w:iCs/>
          <w:sz w:val="22"/>
          <w:szCs w:val="22"/>
        </w:rPr>
        <w:t>task 3.3</w:t>
      </w:r>
      <w:r w:rsidRPr="007D5DA2">
        <w:rPr>
          <w:rFonts w:asciiTheme="majorBidi" w:hAnsiTheme="majorBidi" w:cstheme="majorBidi"/>
          <w:sz w:val="22"/>
          <w:szCs w:val="22"/>
        </w:rPr>
        <w:t>) and data mining (</w:t>
      </w:r>
      <w:r w:rsidRPr="007D5DA2">
        <w:rPr>
          <w:rFonts w:asciiTheme="majorBidi" w:hAnsiTheme="majorBidi" w:cstheme="majorBidi"/>
          <w:i/>
          <w:iCs/>
          <w:sz w:val="22"/>
          <w:szCs w:val="22"/>
        </w:rPr>
        <w:t>task 3.4</w:t>
      </w:r>
      <w:r w:rsidRPr="007D5DA2">
        <w:rPr>
          <w:rFonts w:asciiTheme="majorBidi" w:hAnsiTheme="majorBidi" w:cstheme="majorBidi"/>
          <w:sz w:val="22"/>
          <w:szCs w:val="22"/>
        </w:rPr>
        <w:t>)</w:t>
      </w:r>
      <w:r w:rsidR="00844F55">
        <w:rPr>
          <w:rFonts w:asciiTheme="majorBidi" w:hAnsiTheme="majorBidi" w:cstheme="majorBidi"/>
          <w:sz w:val="22"/>
          <w:szCs w:val="22"/>
        </w:rPr>
        <w:t xml:space="preserve">. This deliverable focuses on </w:t>
      </w:r>
      <w:r w:rsidR="003D75D1">
        <w:rPr>
          <w:rFonts w:asciiTheme="majorBidi" w:hAnsiTheme="majorBidi" w:cstheme="majorBidi"/>
          <w:sz w:val="22"/>
          <w:szCs w:val="22"/>
        </w:rPr>
        <w:t xml:space="preserve">task 3.3 </w:t>
      </w:r>
      <w:r w:rsidR="00844F55">
        <w:rPr>
          <w:rFonts w:asciiTheme="majorBidi" w:hAnsiTheme="majorBidi" w:cstheme="majorBidi"/>
          <w:sz w:val="22"/>
          <w:szCs w:val="22"/>
        </w:rPr>
        <w:t xml:space="preserve">that aims </w:t>
      </w:r>
      <w:r w:rsidR="003D75D1">
        <w:rPr>
          <w:rFonts w:asciiTheme="majorBidi" w:hAnsiTheme="majorBidi" w:cstheme="majorBidi"/>
          <w:sz w:val="22"/>
          <w:szCs w:val="22"/>
        </w:rPr>
        <w:t>to develop enhanced species distribution models and has 3 main objectives:</w:t>
      </w:r>
    </w:p>
    <w:p w14:paraId="700A9E48" w14:textId="2E252541" w:rsidR="003400F6" w:rsidRDefault="003400F6" w:rsidP="007D64D8">
      <w:pPr>
        <w:pStyle w:val="ListParagraph"/>
        <w:numPr>
          <w:ilvl w:val="0"/>
          <w:numId w:val="30"/>
        </w:numPr>
        <w:spacing w:line="360" w:lineRule="auto"/>
        <w:ind w:left="567" w:hanging="567"/>
        <w:rPr>
          <w:rFonts w:asciiTheme="majorBidi" w:hAnsiTheme="majorBidi" w:cstheme="majorBidi"/>
          <w:sz w:val="22"/>
          <w:szCs w:val="22"/>
        </w:rPr>
      </w:pPr>
      <w:r>
        <w:rPr>
          <w:rFonts w:asciiTheme="majorBidi" w:hAnsiTheme="majorBidi" w:cstheme="majorBidi"/>
          <w:sz w:val="22"/>
          <w:szCs w:val="22"/>
        </w:rPr>
        <w:t xml:space="preserve">In data poor systems, </w:t>
      </w:r>
      <w:r w:rsidR="007D5DA2" w:rsidRPr="003D75D1">
        <w:rPr>
          <w:rFonts w:asciiTheme="majorBidi" w:hAnsiTheme="majorBidi" w:cstheme="majorBidi"/>
          <w:sz w:val="22"/>
          <w:szCs w:val="22"/>
        </w:rPr>
        <w:t xml:space="preserve">we aimed to increase map accuracy by allowing </w:t>
      </w:r>
      <w:r w:rsidR="00327B18" w:rsidRPr="003D75D1">
        <w:rPr>
          <w:rFonts w:asciiTheme="majorBidi" w:hAnsiTheme="majorBidi" w:cstheme="majorBidi"/>
          <w:sz w:val="22"/>
          <w:szCs w:val="22"/>
        </w:rPr>
        <w:t>expert</w:t>
      </w:r>
      <w:r w:rsidR="007D5DA2" w:rsidRPr="003D75D1">
        <w:rPr>
          <w:rFonts w:asciiTheme="majorBidi" w:hAnsiTheme="majorBidi" w:cstheme="majorBidi"/>
          <w:sz w:val="22"/>
          <w:szCs w:val="22"/>
        </w:rPr>
        <w:t xml:space="preserve"> to edit </w:t>
      </w:r>
      <w:r w:rsidR="00327B18" w:rsidRPr="003D75D1">
        <w:rPr>
          <w:rFonts w:asciiTheme="majorBidi" w:hAnsiTheme="majorBidi" w:cstheme="majorBidi"/>
          <w:sz w:val="22"/>
          <w:szCs w:val="22"/>
        </w:rPr>
        <w:t xml:space="preserve">various aspects of predicted distribution maps. </w:t>
      </w:r>
    </w:p>
    <w:p w14:paraId="4AFEF1B6" w14:textId="77777777" w:rsidR="003400F6" w:rsidRDefault="003400F6" w:rsidP="000B0A46">
      <w:pPr>
        <w:pStyle w:val="ListParagraph"/>
        <w:numPr>
          <w:ilvl w:val="0"/>
          <w:numId w:val="30"/>
        </w:numPr>
        <w:spacing w:line="360" w:lineRule="auto"/>
        <w:ind w:left="567" w:hanging="567"/>
        <w:rPr>
          <w:rFonts w:asciiTheme="majorBidi" w:hAnsiTheme="majorBidi" w:cstheme="majorBidi"/>
          <w:sz w:val="22"/>
          <w:szCs w:val="22"/>
        </w:rPr>
      </w:pPr>
      <w:r w:rsidRPr="003400F6">
        <w:rPr>
          <w:rFonts w:asciiTheme="majorBidi" w:hAnsiTheme="majorBidi" w:cstheme="majorBidi"/>
          <w:sz w:val="22"/>
          <w:szCs w:val="22"/>
        </w:rPr>
        <w:t>In data rich systems</w:t>
      </w:r>
      <w:r w:rsidR="00327B18" w:rsidRPr="003400F6">
        <w:rPr>
          <w:rFonts w:asciiTheme="majorBidi" w:hAnsiTheme="majorBidi" w:cstheme="majorBidi"/>
          <w:sz w:val="22"/>
          <w:szCs w:val="22"/>
        </w:rPr>
        <w:t xml:space="preserve">, we aimed to develop hybrid models that account for both niche aspects and spatial aspects when predicting species distributions. </w:t>
      </w:r>
    </w:p>
    <w:p w14:paraId="7FF6F7F8" w14:textId="0C8EDA77" w:rsidR="00327B18" w:rsidRPr="003400F6" w:rsidRDefault="00C5548B" w:rsidP="007D64D8">
      <w:pPr>
        <w:pStyle w:val="ListParagraph"/>
        <w:numPr>
          <w:ilvl w:val="0"/>
          <w:numId w:val="30"/>
        </w:numPr>
        <w:spacing w:line="360" w:lineRule="auto"/>
        <w:ind w:left="567" w:hanging="567"/>
        <w:rPr>
          <w:rFonts w:asciiTheme="majorBidi" w:hAnsiTheme="majorBidi" w:cstheme="majorBidi"/>
          <w:sz w:val="22"/>
          <w:szCs w:val="22"/>
        </w:rPr>
      </w:pPr>
      <w:r>
        <w:rPr>
          <w:rFonts w:asciiTheme="majorBidi" w:hAnsiTheme="majorBidi" w:cstheme="majorBidi"/>
          <w:sz w:val="22"/>
          <w:szCs w:val="22"/>
        </w:rPr>
        <w:t>W</w:t>
      </w:r>
      <w:r w:rsidR="003400F6" w:rsidRPr="003400F6">
        <w:rPr>
          <w:rFonts w:asciiTheme="majorBidi" w:hAnsiTheme="majorBidi" w:cstheme="majorBidi"/>
          <w:sz w:val="22"/>
          <w:szCs w:val="22"/>
        </w:rPr>
        <w:t>e aimed t</w:t>
      </w:r>
      <w:r w:rsidR="003D75D1" w:rsidRPr="003400F6">
        <w:rPr>
          <w:rFonts w:asciiTheme="majorBidi" w:hAnsiTheme="majorBidi" w:cstheme="majorBidi"/>
          <w:sz w:val="22"/>
          <w:szCs w:val="22"/>
        </w:rPr>
        <w:t>o ensure any tool developed under task 3.3 is available for external users</w:t>
      </w:r>
      <w:r>
        <w:rPr>
          <w:rFonts w:asciiTheme="majorBidi" w:hAnsiTheme="majorBidi" w:cstheme="majorBidi"/>
          <w:sz w:val="22"/>
          <w:szCs w:val="22"/>
        </w:rPr>
        <w:t xml:space="preserve"> </w:t>
      </w:r>
      <w:r w:rsidR="007D64D8">
        <w:rPr>
          <w:rFonts w:asciiTheme="majorBidi" w:hAnsiTheme="majorBidi" w:cstheme="majorBidi"/>
          <w:sz w:val="22"/>
          <w:szCs w:val="22"/>
        </w:rPr>
        <w:t>e</w:t>
      </w:r>
      <w:r>
        <w:rPr>
          <w:rFonts w:asciiTheme="majorBidi" w:hAnsiTheme="majorBidi" w:cstheme="majorBidi"/>
          <w:sz w:val="22"/>
          <w:szCs w:val="22"/>
        </w:rPr>
        <w:t xml:space="preserve">ither as a web interface or as </w:t>
      </w:r>
      <w:r w:rsidR="00FD771E">
        <w:rPr>
          <w:rFonts w:asciiTheme="majorBidi" w:hAnsiTheme="majorBidi" w:cstheme="majorBidi"/>
          <w:sz w:val="22"/>
          <w:szCs w:val="22"/>
        </w:rPr>
        <w:t>an</w:t>
      </w:r>
      <w:r>
        <w:rPr>
          <w:rFonts w:asciiTheme="majorBidi" w:hAnsiTheme="majorBidi" w:cstheme="majorBidi"/>
          <w:sz w:val="22"/>
          <w:szCs w:val="22"/>
        </w:rPr>
        <w:t xml:space="preserve"> R application</w:t>
      </w:r>
      <w:r w:rsidR="003D75D1" w:rsidRPr="003400F6">
        <w:rPr>
          <w:rFonts w:asciiTheme="majorBidi" w:hAnsiTheme="majorBidi" w:cstheme="majorBidi"/>
          <w:sz w:val="22"/>
          <w:szCs w:val="22"/>
        </w:rPr>
        <w:t xml:space="preserve">. </w:t>
      </w:r>
    </w:p>
    <w:p w14:paraId="1C61D3FA" w14:textId="17B3DE62" w:rsidR="007D5DA2" w:rsidRDefault="003400F6" w:rsidP="00A76D8F">
      <w:pPr>
        <w:spacing w:line="360" w:lineRule="auto"/>
        <w:ind w:firstLine="284"/>
        <w:rPr>
          <w:rFonts w:asciiTheme="majorBidi" w:hAnsiTheme="majorBidi" w:cstheme="majorBidi"/>
          <w:sz w:val="22"/>
          <w:szCs w:val="22"/>
        </w:rPr>
      </w:pPr>
      <w:r>
        <w:rPr>
          <w:rFonts w:asciiTheme="majorBidi" w:hAnsiTheme="majorBidi" w:cstheme="majorBidi"/>
          <w:sz w:val="22"/>
          <w:szCs w:val="22"/>
        </w:rPr>
        <w:t>To meet these objectives we developed five analytical tools, and t</w:t>
      </w:r>
      <w:r w:rsidR="007D5DA2" w:rsidRPr="007D5DA2">
        <w:rPr>
          <w:rFonts w:asciiTheme="majorBidi" w:hAnsiTheme="majorBidi" w:cstheme="majorBidi"/>
          <w:sz w:val="22"/>
          <w:szCs w:val="22"/>
        </w:rPr>
        <w:t xml:space="preserve">his deliverable provides background information and implementation code for </w:t>
      </w:r>
      <w:r w:rsidR="00327B18">
        <w:rPr>
          <w:rFonts w:asciiTheme="majorBidi" w:hAnsiTheme="majorBidi" w:cstheme="majorBidi"/>
          <w:sz w:val="22"/>
          <w:szCs w:val="22"/>
        </w:rPr>
        <w:t>each.</w:t>
      </w:r>
      <w:r w:rsidR="007D5DA2" w:rsidRPr="007D5DA2">
        <w:rPr>
          <w:rFonts w:asciiTheme="majorBidi" w:hAnsiTheme="majorBidi" w:cstheme="majorBidi"/>
          <w:sz w:val="22"/>
          <w:szCs w:val="22"/>
        </w:rPr>
        <w:t xml:space="preserve"> </w:t>
      </w:r>
      <w:r w:rsidR="00C5548B">
        <w:rPr>
          <w:rFonts w:asciiTheme="majorBidi" w:hAnsiTheme="majorBidi" w:cstheme="majorBidi"/>
          <w:sz w:val="22"/>
          <w:szCs w:val="22"/>
        </w:rPr>
        <w:t>In sections devoted to each tool,</w:t>
      </w:r>
      <w:r w:rsidR="00327B18">
        <w:rPr>
          <w:rFonts w:asciiTheme="majorBidi" w:hAnsiTheme="majorBidi" w:cstheme="majorBidi"/>
          <w:sz w:val="22"/>
          <w:szCs w:val="22"/>
        </w:rPr>
        <w:t xml:space="preserve"> we</w:t>
      </w:r>
      <w:r w:rsidR="00C5548B">
        <w:rPr>
          <w:rFonts w:asciiTheme="majorBidi" w:hAnsiTheme="majorBidi" w:cstheme="majorBidi"/>
          <w:sz w:val="22"/>
          <w:szCs w:val="22"/>
        </w:rPr>
        <w:t xml:space="preserve"> first</w:t>
      </w:r>
      <w:r w:rsidR="00327B18">
        <w:rPr>
          <w:rFonts w:asciiTheme="majorBidi" w:hAnsiTheme="majorBidi" w:cstheme="majorBidi"/>
          <w:sz w:val="22"/>
          <w:szCs w:val="22"/>
        </w:rPr>
        <w:t xml:space="preserve"> </w:t>
      </w:r>
      <w:r w:rsidR="003D75D1">
        <w:rPr>
          <w:rFonts w:asciiTheme="majorBidi" w:hAnsiTheme="majorBidi" w:cstheme="majorBidi"/>
          <w:sz w:val="22"/>
          <w:szCs w:val="22"/>
        </w:rPr>
        <w:t>clarify</w:t>
      </w:r>
      <w:r w:rsidR="00C5548B">
        <w:rPr>
          <w:rFonts w:asciiTheme="majorBidi" w:hAnsiTheme="majorBidi" w:cstheme="majorBidi"/>
          <w:sz w:val="22"/>
          <w:szCs w:val="22"/>
        </w:rPr>
        <w:t xml:space="preserve"> the tool’s aim </w:t>
      </w:r>
      <w:r w:rsidR="00327B18">
        <w:rPr>
          <w:rFonts w:asciiTheme="majorBidi" w:hAnsiTheme="majorBidi" w:cstheme="majorBidi"/>
          <w:sz w:val="22"/>
          <w:szCs w:val="22"/>
          <w:lang w:eastAsia="en-GB"/>
        </w:rPr>
        <w:t>and t</w:t>
      </w:r>
      <w:r w:rsidR="007D5DA2" w:rsidRPr="007D5DA2">
        <w:rPr>
          <w:rFonts w:asciiTheme="majorBidi" w:hAnsiTheme="majorBidi" w:cstheme="majorBidi"/>
          <w:sz w:val="22"/>
          <w:szCs w:val="22"/>
          <w:lang w:eastAsia="en-GB"/>
        </w:rPr>
        <w:t xml:space="preserve">hen describe the </w:t>
      </w:r>
      <w:r w:rsidR="00C5548B">
        <w:rPr>
          <w:rFonts w:asciiTheme="majorBidi" w:hAnsiTheme="majorBidi" w:cstheme="majorBidi"/>
          <w:sz w:val="22"/>
          <w:szCs w:val="22"/>
          <w:lang w:eastAsia="en-GB"/>
        </w:rPr>
        <w:t>conceptual rationale behind it</w:t>
      </w:r>
      <w:r w:rsidR="007D5DA2" w:rsidRPr="007D5DA2">
        <w:rPr>
          <w:rFonts w:asciiTheme="majorBidi" w:hAnsiTheme="majorBidi" w:cstheme="majorBidi"/>
          <w:sz w:val="22"/>
          <w:szCs w:val="22"/>
          <w:lang w:eastAsia="en-GB"/>
        </w:rPr>
        <w:t>. This is followed by a more detailed explanation of the content of each tool along with a clear description of the additional information provided in the appendices</w:t>
      </w:r>
      <w:r w:rsidR="003D75D1">
        <w:rPr>
          <w:rFonts w:asciiTheme="majorBidi" w:hAnsiTheme="majorBidi" w:cstheme="majorBidi"/>
          <w:sz w:val="22"/>
          <w:szCs w:val="22"/>
          <w:lang w:eastAsia="en-GB"/>
        </w:rPr>
        <w:t xml:space="preserve"> or supporting information</w:t>
      </w:r>
      <w:r w:rsidR="007D5DA2" w:rsidRPr="007D5DA2">
        <w:rPr>
          <w:rFonts w:asciiTheme="majorBidi" w:hAnsiTheme="majorBidi" w:cstheme="majorBidi"/>
          <w:sz w:val="22"/>
          <w:szCs w:val="22"/>
          <w:lang w:eastAsia="en-GB"/>
        </w:rPr>
        <w:t xml:space="preserve">. </w:t>
      </w:r>
    </w:p>
    <w:p w14:paraId="63640CA4" w14:textId="77777777" w:rsidR="003D75D1" w:rsidRDefault="003D75D1" w:rsidP="003400F6">
      <w:pPr>
        <w:spacing w:line="360" w:lineRule="auto"/>
        <w:ind w:firstLine="284"/>
        <w:rPr>
          <w:rFonts w:asciiTheme="majorBidi" w:hAnsiTheme="majorBidi" w:cstheme="majorBidi"/>
          <w:sz w:val="22"/>
          <w:szCs w:val="22"/>
        </w:rPr>
      </w:pPr>
    </w:p>
    <w:p w14:paraId="0EE7AEB6" w14:textId="6F0D1546" w:rsidR="003400F6" w:rsidRDefault="003400F6" w:rsidP="003400F6">
      <w:pPr>
        <w:spacing w:line="360" w:lineRule="auto"/>
        <w:rPr>
          <w:rFonts w:asciiTheme="majorBidi" w:hAnsiTheme="majorBidi" w:cstheme="majorBidi"/>
          <w:sz w:val="22"/>
          <w:szCs w:val="22"/>
        </w:rPr>
      </w:pPr>
      <w:r w:rsidRPr="00822458">
        <w:rPr>
          <w:rFonts w:ascii="Times New Roman" w:hAnsi="Times New Roman" w:cs="Times New Roman"/>
          <w:b/>
          <w:sz w:val="24"/>
          <w:szCs w:val="24"/>
        </w:rPr>
        <w:t>Progress towards objectives</w:t>
      </w:r>
    </w:p>
    <w:p w14:paraId="788B81EE" w14:textId="5FDD7EF3" w:rsidR="00F80C1D" w:rsidRDefault="003400F6" w:rsidP="00844F55">
      <w:pPr>
        <w:spacing w:line="360" w:lineRule="auto"/>
        <w:rPr>
          <w:rFonts w:asciiTheme="majorBidi" w:hAnsiTheme="majorBidi" w:cstheme="majorBidi"/>
          <w:sz w:val="22"/>
          <w:szCs w:val="22"/>
        </w:rPr>
      </w:pPr>
      <w:r>
        <w:rPr>
          <w:rFonts w:asciiTheme="majorBidi" w:hAnsiTheme="majorBidi" w:cstheme="majorBidi"/>
          <w:sz w:val="22"/>
          <w:szCs w:val="22"/>
        </w:rPr>
        <w:t xml:space="preserve">We have made considerable progress towards all three objectives. For the first objective, we developed 2 tools based on the </w:t>
      </w:r>
      <w:proofErr w:type="spellStart"/>
      <w:r w:rsidRPr="003400F6">
        <w:rPr>
          <w:rFonts w:asciiTheme="majorBidi" w:hAnsiTheme="majorBidi" w:cstheme="majorBidi"/>
          <w:i/>
          <w:iCs/>
          <w:sz w:val="22"/>
          <w:szCs w:val="22"/>
        </w:rPr>
        <w:t>AquaMaps</w:t>
      </w:r>
      <w:proofErr w:type="spellEnd"/>
      <w:r>
        <w:rPr>
          <w:rFonts w:asciiTheme="majorBidi" w:hAnsiTheme="majorBidi" w:cstheme="majorBidi"/>
          <w:sz w:val="22"/>
          <w:szCs w:val="22"/>
        </w:rPr>
        <w:t xml:space="preserve"> platform</w:t>
      </w:r>
      <w:r w:rsidR="00844F55">
        <w:rPr>
          <w:rFonts w:asciiTheme="majorBidi" w:hAnsiTheme="majorBidi" w:cstheme="majorBidi"/>
          <w:sz w:val="22"/>
          <w:szCs w:val="22"/>
        </w:rPr>
        <w:t>, including t</w:t>
      </w:r>
      <w:r w:rsidR="00F80C1D" w:rsidRPr="00F80C1D">
        <w:rPr>
          <w:rFonts w:asciiTheme="majorBidi" w:hAnsiTheme="majorBidi" w:cstheme="majorBidi"/>
          <w:sz w:val="22"/>
          <w:szCs w:val="22"/>
        </w:rPr>
        <w:t>he Create your Own Map</w:t>
      </w:r>
      <w:r w:rsidR="007D64D8">
        <w:rPr>
          <w:rFonts w:asciiTheme="majorBidi" w:hAnsiTheme="majorBidi" w:cstheme="majorBidi"/>
          <w:sz w:val="22"/>
          <w:szCs w:val="22"/>
        </w:rPr>
        <w:t xml:space="preserve"> (</w:t>
      </w:r>
      <w:r w:rsidR="007D64D8" w:rsidRPr="007D64D8">
        <w:rPr>
          <w:rFonts w:asciiTheme="majorBidi" w:hAnsiTheme="majorBidi" w:cstheme="majorBidi"/>
          <w:i/>
          <w:iCs/>
          <w:sz w:val="22"/>
          <w:szCs w:val="22"/>
        </w:rPr>
        <w:t>CYOM</w:t>
      </w:r>
      <w:r w:rsidR="007D64D8">
        <w:rPr>
          <w:rFonts w:asciiTheme="majorBidi" w:hAnsiTheme="majorBidi" w:cstheme="majorBidi"/>
          <w:sz w:val="22"/>
          <w:szCs w:val="22"/>
        </w:rPr>
        <w:t>)</w:t>
      </w:r>
      <w:r w:rsidR="00F80C1D" w:rsidRPr="00F80C1D">
        <w:rPr>
          <w:rFonts w:asciiTheme="majorBidi" w:hAnsiTheme="majorBidi" w:cstheme="majorBidi"/>
          <w:sz w:val="22"/>
          <w:szCs w:val="22"/>
        </w:rPr>
        <w:t xml:space="preserve"> feature of </w:t>
      </w:r>
      <w:proofErr w:type="spellStart"/>
      <w:r w:rsidR="00F80C1D" w:rsidRPr="00F80C1D">
        <w:rPr>
          <w:rFonts w:asciiTheme="majorBidi" w:hAnsiTheme="majorBidi" w:cstheme="majorBidi"/>
          <w:i/>
          <w:iCs/>
          <w:sz w:val="22"/>
          <w:szCs w:val="22"/>
        </w:rPr>
        <w:t>AquaMaps</w:t>
      </w:r>
      <w:proofErr w:type="spellEnd"/>
      <w:r w:rsidR="00844F55">
        <w:rPr>
          <w:rFonts w:asciiTheme="majorBidi" w:hAnsiTheme="majorBidi" w:cstheme="majorBidi"/>
          <w:sz w:val="22"/>
          <w:szCs w:val="22"/>
        </w:rPr>
        <w:t xml:space="preserve"> (FIN)</w:t>
      </w:r>
      <w:r w:rsidR="00F80C1D" w:rsidRPr="00F80C1D">
        <w:rPr>
          <w:rFonts w:asciiTheme="majorBidi" w:hAnsiTheme="majorBidi" w:cstheme="majorBidi"/>
          <w:sz w:val="22"/>
          <w:szCs w:val="22"/>
        </w:rPr>
        <w:t xml:space="preserve"> an</w:t>
      </w:r>
      <w:r w:rsidR="00844F55">
        <w:rPr>
          <w:rFonts w:asciiTheme="majorBidi" w:hAnsiTheme="majorBidi" w:cstheme="majorBidi"/>
          <w:sz w:val="22"/>
          <w:szCs w:val="22"/>
        </w:rPr>
        <w:t>d</w:t>
      </w:r>
      <w:r w:rsidR="00F80C1D" w:rsidRPr="00F80C1D">
        <w:rPr>
          <w:rFonts w:asciiTheme="majorBidi" w:hAnsiTheme="majorBidi" w:cstheme="majorBidi"/>
          <w:sz w:val="22"/>
          <w:szCs w:val="22"/>
        </w:rPr>
        <w:t xml:space="preserve"> </w:t>
      </w:r>
      <w:r w:rsidR="00844F55">
        <w:rPr>
          <w:rFonts w:asciiTheme="majorBidi" w:hAnsiTheme="majorBidi" w:cstheme="majorBidi"/>
          <w:sz w:val="22"/>
          <w:szCs w:val="22"/>
        </w:rPr>
        <w:t xml:space="preserve">an </w:t>
      </w:r>
      <w:r w:rsidR="00F80C1D" w:rsidRPr="00F80C1D">
        <w:rPr>
          <w:rFonts w:asciiTheme="majorBidi" w:hAnsiTheme="majorBidi" w:cstheme="majorBidi"/>
          <w:sz w:val="22"/>
          <w:szCs w:val="22"/>
        </w:rPr>
        <w:t xml:space="preserve">R package implementing the </w:t>
      </w:r>
      <w:proofErr w:type="spellStart"/>
      <w:r w:rsidR="00F80C1D" w:rsidRPr="00F80C1D">
        <w:rPr>
          <w:rFonts w:asciiTheme="majorBidi" w:hAnsiTheme="majorBidi" w:cstheme="majorBidi"/>
          <w:i/>
          <w:iCs/>
          <w:sz w:val="22"/>
          <w:szCs w:val="22"/>
        </w:rPr>
        <w:t>AquaMaps</w:t>
      </w:r>
      <w:proofErr w:type="spellEnd"/>
      <w:r w:rsidR="00F80C1D" w:rsidRPr="00F80C1D">
        <w:rPr>
          <w:rFonts w:asciiTheme="majorBidi" w:hAnsiTheme="majorBidi" w:cstheme="majorBidi"/>
          <w:sz w:val="22"/>
          <w:szCs w:val="22"/>
        </w:rPr>
        <w:t xml:space="preserve"> algorithm (NRM)</w:t>
      </w:r>
      <w:r w:rsidR="00F80C1D">
        <w:rPr>
          <w:rFonts w:asciiTheme="majorBidi" w:hAnsiTheme="majorBidi" w:cstheme="majorBidi"/>
          <w:sz w:val="22"/>
          <w:szCs w:val="22"/>
        </w:rPr>
        <w:t xml:space="preserve">. For the second objective we developed </w:t>
      </w:r>
      <w:r w:rsidR="00844F55">
        <w:rPr>
          <w:rFonts w:asciiTheme="majorBidi" w:hAnsiTheme="majorBidi" w:cstheme="majorBidi"/>
          <w:sz w:val="22"/>
          <w:szCs w:val="22"/>
        </w:rPr>
        <w:t xml:space="preserve">2 tools, including </w:t>
      </w:r>
      <w:r w:rsidR="00F80C1D" w:rsidRPr="00F80C1D">
        <w:rPr>
          <w:rFonts w:asciiTheme="majorBidi" w:hAnsiTheme="majorBidi" w:cstheme="majorBidi"/>
          <w:sz w:val="22"/>
          <w:szCs w:val="22"/>
        </w:rPr>
        <w:t xml:space="preserve">a set of hybrid </w:t>
      </w:r>
      <w:r w:rsidR="00844F55">
        <w:rPr>
          <w:rFonts w:asciiTheme="majorBidi" w:hAnsiTheme="majorBidi" w:cstheme="majorBidi"/>
          <w:sz w:val="22"/>
          <w:szCs w:val="22"/>
        </w:rPr>
        <w:t>spatial/niche model (</w:t>
      </w:r>
      <w:proofErr w:type="spellStart"/>
      <w:r w:rsidR="00844F55">
        <w:rPr>
          <w:rFonts w:asciiTheme="majorBidi" w:hAnsiTheme="majorBidi" w:cstheme="majorBidi"/>
          <w:sz w:val="22"/>
          <w:szCs w:val="22"/>
        </w:rPr>
        <w:t>UnivLeeds</w:t>
      </w:r>
      <w:proofErr w:type="spellEnd"/>
      <w:r w:rsidR="00844F55">
        <w:rPr>
          <w:rFonts w:asciiTheme="majorBidi" w:hAnsiTheme="majorBidi" w:cstheme="majorBidi"/>
          <w:sz w:val="22"/>
          <w:szCs w:val="22"/>
        </w:rPr>
        <w:t>) and</w:t>
      </w:r>
      <w:r w:rsidR="00F80C1D" w:rsidRPr="00F80C1D">
        <w:rPr>
          <w:rFonts w:asciiTheme="majorBidi" w:hAnsiTheme="majorBidi" w:cstheme="majorBidi"/>
          <w:sz w:val="22"/>
          <w:szCs w:val="22"/>
        </w:rPr>
        <w:t xml:space="preserve"> freshwater ensemble SDM method (SGN)</w:t>
      </w:r>
      <w:r w:rsidR="00844F55">
        <w:rPr>
          <w:rFonts w:asciiTheme="majorBidi" w:hAnsiTheme="majorBidi" w:cstheme="majorBidi"/>
          <w:sz w:val="22"/>
          <w:szCs w:val="22"/>
        </w:rPr>
        <w:t xml:space="preserve">. The last tool is a large scale diversity calculator </w:t>
      </w:r>
      <w:r w:rsidR="00844F55" w:rsidRPr="00F80C1D">
        <w:rPr>
          <w:rFonts w:asciiTheme="majorBidi" w:hAnsiTheme="majorBidi" w:cstheme="majorBidi"/>
          <w:sz w:val="22"/>
          <w:szCs w:val="22"/>
        </w:rPr>
        <w:t>(</w:t>
      </w:r>
      <w:proofErr w:type="spellStart"/>
      <w:proofErr w:type="gramStart"/>
      <w:r w:rsidR="00844F55" w:rsidRPr="00F80C1D">
        <w:rPr>
          <w:rFonts w:asciiTheme="majorBidi" w:hAnsiTheme="majorBidi" w:cstheme="majorBidi"/>
          <w:sz w:val="22"/>
          <w:szCs w:val="22"/>
        </w:rPr>
        <w:t>MfN</w:t>
      </w:r>
      <w:proofErr w:type="spellEnd"/>
      <w:proofErr w:type="gramEnd"/>
      <w:r w:rsidR="00844F55" w:rsidRPr="00F80C1D">
        <w:rPr>
          <w:rFonts w:asciiTheme="majorBidi" w:hAnsiTheme="majorBidi" w:cstheme="majorBidi"/>
          <w:sz w:val="22"/>
          <w:szCs w:val="22"/>
        </w:rPr>
        <w:t>)</w:t>
      </w:r>
      <w:r w:rsidR="00844F55">
        <w:rPr>
          <w:rFonts w:asciiTheme="majorBidi" w:hAnsiTheme="majorBidi" w:cstheme="majorBidi"/>
          <w:sz w:val="22"/>
          <w:szCs w:val="22"/>
        </w:rPr>
        <w:t xml:space="preserve"> that summarizes distribution patterns of multiple species over wide extent at fine resolution</w:t>
      </w:r>
      <w:r w:rsidR="00F80C1D">
        <w:rPr>
          <w:rFonts w:asciiTheme="majorBidi" w:hAnsiTheme="majorBidi" w:cstheme="majorBidi"/>
          <w:sz w:val="22"/>
          <w:szCs w:val="22"/>
        </w:rPr>
        <w:t xml:space="preserve">. To meet the third objective, </w:t>
      </w:r>
      <w:r w:rsidR="00C5548B">
        <w:rPr>
          <w:rFonts w:asciiTheme="majorBidi" w:hAnsiTheme="majorBidi" w:cstheme="majorBidi"/>
          <w:sz w:val="22"/>
          <w:szCs w:val="22"/>
        </w:rPr>
        <w:t>all tools were developed either as R applications</w:t>
      </w:r>
      <w:r w:rsidR="00F80C1D">
        <w:rPr>
          <w:rFonts w:asciiTheme="majorBidi" w:hAnsiTheme="majorBidi" w:cstheme="majorBidi"/>
          <w:sz w:val="22"/>
          <w:szCs w:val="22"/>
        </w:rPr>
        <w:t xml:space="preserve"> or as web-based platforms. </w:t>
      </w:r>
    </w:p>
    <w:p w14:paraId="13D8E458" w14:textId="77777777" w:rsidR="00F80C1D" w:rsidRDefault="00F80C1D" w:rsidP="003400F6">
      <w:pPr>
        <w:spacing w:line="360" w:lineRule="auto"/>
        <w:rPr>
          <w:rFonts w:asciiTheme="majorBidi" w:hAnsiTheme="majorBidi" w:cstheme="majorBidi"/>
          <w:sz w:val="22"/>
          <w:szCs w:val="22"/>
        </w:rPr>
      </w:pPr>
    </w:p>
    <w:p w14:paraId="208D0AD5" w14:textId="77777777" w:rsidR="00C5548B" w:rsidRPr="00822458" w:rsidRDefault="00C5548B" w:rsidP="00C5548B">
      <w:pPr>
        <w:spacing w:line="360" w:lineRule="auto"/>
        <w:rPr>
          <w:rFonts w:ascii="Times New Roman" w:hAnsi="Times New Roman" w:cs="Times New Roman"/>
          <w:b/>
          <w:sz w:val="24"/>
          <w:szCs w:val="24"/>
        </w:rPr>
      </w:pPr>
      <w:r w:rsidRPr="00822458">
        <w:rPr>
          <w:rFonts w:ascii="Times New Roman" w:hAnsi="Times New Roman" w:cs="Times New Roman"/>
          <w:b/>
          <w:sz w:val="24"/>
          <w:szCs w:val="24"/>
        </w:rPr>
        <w:t>Achievements and current status</w:t>
      </w:r>
    </w:p>
    <w:p w14:paraId="5A56FF14" w14:textId="2010D7B3" w:rsidR="00C5548B" w:rsidRDefault="00E34838" w:rsidP="007D64D8">
      <w:pPr>
        <w:pStyle w:val="ListParagraph"/>
        <w:numPr>
          <w:ilvl w:val="0"/>
          <w:numId w:val="31"/>
        </w:numPr>
        <w:spacing w:line="360" w:lineRule="auto"/>
        <w:ind w:left="567" w:hanging="567"/>
        <w:rPr>
          <w:rFonts w:asciiTheme="majorBidi" w:hAnsiTheme="majorBidi" w:cstheme="majorBidi"/>
          <w:sz w:val="22"/>
          <w:szCs w:val="22"/>
        </w:rPr>
      </w:pPr>
      <w:r w:rsidRPr="00E34838">
        <w:rPr>
          <w:rFonts w:asciiTheme="majorBidi" w:hAnsiTheme="majorBidi" w:cstheme="majorBidi"/>
          <w:b/>
          <w:bCs/>
          <w:i/>
          <w:iCs/>
          <w:sz w:val="22"/>
          <w:szCs w:val="22"/>
        </w:rPr>
        <w:t>CYOM</w:t>
      </w:r>
      <w:r w:rsidR="00282F42" w:rsidRPr="00E34838">
        <w:rPr>
          <w:rFonts w:asciiTheme="majorBidi" w:hAnsiTheme="majorBidi" w:cstheme="majorBidi"/>
          <w:b/>
          <w:bCs/>
          <w:sz w:val="22"/>
          <w:szCs w:val="22"/>
        </w:rPr>
        <w:t xml:space="preserve"> (</w:t>
      </w:r>
      <w:r w:rsidR="00C5548B" w:rsidRPr="00E34838">
        <w:rPr>
          <w:rFonts w:asciiTheme="majorBidi" w:hAnsiTheme="majorBidi" w:cstheme="majorBidi"/>
          <w:b/>
          <w:bCs/>
          <w:sz w:val="22"/>
          <w:szCs w:val="22"/>
        </w:rPr>
        <w:t>section 2</w:t>
      </w:r>
      <w:r>
        <w:rPr>
          <w:rFonts w:asciiTheme="majorBidi" w:hAnsiTheme="majorBidi" w:cstheme="majorBidi"/>
          <w:b/>
          <w:bCs/>
          <w:sz w:val="22"/>
          <w:szCs w:val="22"/>
        </w:rPr>
        <w:t>, FIN</w:t>
      </w:r>
      <w:r w:rsidR="00282F42" w:rsidRPr="00E34838">
        <w:rPr>
          <w:rFonts w:asciiTheme="majorBidi" w:hAnsiTheme="majorBidi" w:cstheme="majorBidi"/>
          <w:b/>
          <w:bCs/>
          <w:sz w:val="22"/>
          <w:szCs w:val="22"/>
        </w:rPr>
        <w:t xml:space="preserve">) </w:t>
      </w:r>
      <w:r w:rsidRPr="00E34838">
        <w:rPr>
          <w:rFonts w:asciiTheme="majorBidi" w:hAnsiTheme="majorBidi" w:cstheme="majorBidi"/>
          <w:b/>
          <w:bCs/>
          <w:sz w:val="22"/>
          <w:szCs w:val="22"/>
        </w:rPr>
        <w:t>–</w:t>
      </w:r>
      <w:r w:rsidR="00C5548B">
        <w:rPr>
          <w:rFonts w:asciiTheme="majorBidi" w:hAnsiTheme="majorBidi" w:cstheme="majorBidi"/>
          <w:sz w:val="22"/>
          <w:szCs w:val="22"/>
        </w:rPr>
        <w:t xml:space="preserve"> </w:t>
      </w:r>
      <w:r>
        <w:rPr>
          <w:rFonts w:asciiTheme="majorBidi" w:hAnsiTheme="majorBidi" w:cstheme="majorBidi"/>
          <w:sz w:val="22"/>
          <w:szCs w:val="22"/>
        </w:rPr>
        <w:t>A web-interface</w:t>
      </w:r>
      <w:r w:rsidR="00282F42" w:rsidRPr="00C5548B">
        <w:rPr>
          <w:rFonts w:asciiTheme="majorBidi" w:hAnsiTheme="majorBidi" w:cstheme="majorBidi"/>
          <w:sz w:val="22"/>
          <w:szCs w:val="22"/>
        </w:rPr>
        <w:t xml:space="preserve"> tool</w:t>
      </w:r>
      <w:r>
        <w:rPr>
          <w:rFonts w:asciiTheme="majorBidi" w:hAnsiTheme="majorBidi" w:cstheme="majorBidi"/>
          <w:sz w:val="22"/>
          <w:szCs w:val="22"/>
        </w:rPr>
        <w:t xml:space="preserve"> allowing</w:t>
      </w:r>
      <w:r w:rsidR="00282F42" w:rsidRPr="00C5548B">
        <w:rPr>
          <w:rFonts w:asciiTheme="majorBidi" w:hAnsiTheme="majorBidi" w:cstheme="majorBidi"/>
          <w:sz w:val="22"/>
          <w:szCs w:val="22"/>
        </w:rPr>
        <w:t xml:space="preserve"> expert</w:t>
      </w:r>
      <w:r>
        <w:rPr>
          <w:rFonts w:asciiTheme="majorBidi" w:hAnsiTheme="majorBidi" w:cstheme="majorBidi"/>
          <w:sz w:val="22"/>
          <w:szCs w:val="22"/>
        </w:rPr>
        <w:t>s</w:t>
      </w:r>
      <w:r w:rsidR="00282F42" w:rsidRPr="00C5548B">
        <w:rPr>
          <w:rFonts w:asciiTheme="majorBidi" w:hAnsiTheme="majorBidi" w:cstheme="majorBidi"/>
          <w:sz w:val="22"/>
          <w:szCs w:val="22"/>
        </w:rPr>
        <w:t xml:space="preserve"> to edit an erroneous map and regenerate a more correct version of it</w:t>
      </w:r>
      <w:r>
        <w:rPr>
          <w:rFonts w:asciiTheme="majorBidi" w:hAnsiTheme="majorBidi" w:cstheme="majorBidi"/>
          <w:sz w:val="22"/>
          <w:szCs w:val="22"/>
        </w:rPr>
        <w:t xml:space="preserve">. The expert can alter various stages of the </w:t>
      </w:r>
      <w:proofErr w:type="spellStart"/>
      <w:r w:rsidRPr="00E34838">
        <w:rPr>
          <w:rFonts w:asciiTheme="majorBidi" w:hAnsiTheme="majorBidi" w:cstheme="majorBidi"/>
          <w:i/>
          <w:iCs/>
          <w:sz w:val="22"/>
          <w:szCs w:val="22"/>
        </w:rPr>
        <w:t>AquaMaps</w:t>
      </w:r>
      <w:proofErr w:type="spellEnd"/>
      <w:r>
        <w:rPr>
          <w:rFonts w:asciiTheme="majorBidi" w:hAnsiTheme="majorBidi" w:cstheme="majorBidi"/>
          <w:sz w:val="22"/>
          <w:szCs w:val="22"/>
        </w:rPr>
        <w:t xml:space="preserve"> algorithm, including: </w:t>
      </w:r>
      <w:r w:rsidR="003400F6" w:rsidRPr="00C5548B">
        <w:rPr>
          <w:rFonts w:asciiTheme="majorBidi" w:hAnsiTheme="majorBidi" w:cstheme="majorBidi"/>
          <w:sz w:val="22"/>
          <w:szCs w:val="22"/>
        </w:rPr>
        <w:t xml:space="preserve"> the </w:t>
      </w:r>
      <w:r w:rsidR="007D64D8">
        <w:rPr>
          <w:rFonts w:asciiTheme="majorBidi" w:hAnsiTheme="majorBidi" w:cstheme="majorBidi"/>
          <w:sz w:val="22"/>
          <w:szCs w:val="22"/>
        </w:rPr>
        <w:t xml:space="preserve">bounding </w:t>
      </w:r>
      <w:r w:rsidR="003400F6" w:rsidRPr="00C5548B">
        <w:rPr>
          <w:rFonts w:asciiTheme="majorBidi" w:hAnsiTheme="majorBidi" w:cstheme="majorBidi"/>
          <w:sz w:val="22"/>
          <w:szCs w:val="22"/>
        </w:rPr>
        <w:t xml:space="preserve">area, the input occurrence points, </w:t>
      </w:r>
      <w:proofErr w:type="gramStart"/>
      <w:r w:rsidR="003400F6" w:rsidRPr="00C5548B">
        <w:rPr>
          <w:rFonts w:asciiTheme="majorBidi" w:hAnsiTheme="majorBidi" w:cstheme="majorBidi"/>
          <w:sz w:val="22"/>
          <w:szCs w:val="22"/>
        </w:rPr>
        <w:t>the</w:t>
      </w:r>
      <w:proofErr w:type="gramEnd"/>
      <w:r w:rsidR="003400F6" w:rsidRPr="00C5548B">
        <w:rPr>
          <w:rFonts w:asciiTheme="majorBidi" w:hAnsiTheme="majorBidi" w:cstheme="majorBidi"/>
          <w:sz w:val="22"/>
          <w:szCs w:val="22"/>
        </w:rPr>
        <w:t xml:space="preserve"> </w:t>
      </w:r>
      <w:r>
        <w:rPr>
          <w:rFonts w:asciiTheme="majorBidi" w:hAnsiTheme="majorBidi" w:cstheme="majorBidi"/>
          <w:sz w:val="22"/>
          <w:szCs w:val="22"/>
        </w:rPr>
        <w:t xml:space="preserve">parameters of the </w:t>
      </w:r>
      <w:r w:rsidR="003400F6" w:rsidRPr="00C5548B">
        <w:rPr>
          <w:rFonts w:asciiTheme="majorBidi" w:hAnsiTheme="majorBidi" w:cstheme="majorBidi"/>
          <w:sz w:val="22"/>
          <w:szCs w:val="22"/>
        </w:rPr>
        <w:t>environmental envelope</w:t>
      </w:r>
      <w:r w:rsidR="007D64D8">
        <w:rPr>
          <w:rFonts w:asciiTheme="majorBidi" w:hAnsiTheme="majorBidi" w:cstheme="majorBidi"/>
          <w:sz w:val="22"/>
          <w:szCs w:val="22"/>
        </w:rPr>
        <w:t>s</w:t>
      </w:r>
      <w:r w:rsidR="003400F6" w:rsidRPr="00C5548B">
        <w:rPr>
          <w:rFonts w:asciiTheme="majorBidi" w:hAnsiTheme="majorBidi" w:cstheme="majorBidi"/>
          <w:sz w:val="22"/>
          <w:szCs w:val="22"/>
        </w:rPr>
        <w:t xml:space="preserve"> or the map</w:t>
      </w:r>
      <w:r>
        <w:rPr>
          <w:rFonts w:asciiTheme="majorBidi" w:hAnsiTheme="majorBidi" w:cstheme="majorBidi"/>
          <w:sz w:val="22"/>
          <w:szCs w:val="22"/>
        </w:rPr>
        <w:t xml:space="preserve"> viewing setting. </w:t>
      </w:r>
      <w:r w:rsidRPr="00E34838">
        <w:rPr>
          <w:rFonts w:asciiTheme="majorBidi" w:hAnsiTheme="majorBidi" w:cstheme="majorBidi"/>
          <w:i/>
          <w:iCs/>
          <w:sz w:val="22"/>
          <w:szCs w:val="22"/>
        </w:rPr>
        <w:t>CYOM</w:t>
      </w:r>
      <w:r w:rsidR="00C5548B">
        <w:rPr>
          <w:rFonts w:asciiTheme="majorBidi" w:hAnsiTheme="majorBidi" w:cstheme="majorBidi"/>
          <w:sz w:val="22"/>
          <w:szCs w:val="22"/>
        </w:rPr>
        <w:t xml:space="preserve"> is embedded within the main </w:t>
      </w:r>
      <w:proofErr w:type="spellStart"/>
      <w:r w:rsidR="00C5548B" w:rsidRPr="00E34838">
        <w:rPr>
          <w:rFonts w:asciiTheme="majorBidi" w:hAnsiTheme="majorBidi" w:cstheme="majorBidi"/>
          <w:i/>
          <w:iCs/>
          <w:sz w:val="22"/>
          <w:szCs w:val="22"/>
        </w:rPr>
        <w:t>AquaMaps</w:t>
      </w:r>
      <w:proofErr w:type="spellEnd"/>
      <w:r w:rsidR="00C5548B">
        <w:rPr>
          <w:rFonts w:asciiTheme="majorBidi" w:hAnsiTheme="majorBidi" w:cstheme="majorBidi"/>
          <w:sz w:val="22"/>
          <w:szCs w:val="22"/>
        </w:rPr>
        <w:t xml:space="preserve"> web platform.  </w:t>
      </w:r>
    </w:p>
    <w:p w14:paraId="060B8BD7" w14:textId="7B06603B" w:rsidR="003400F6" w:rsidRDefault="00282F42" w:rsidP="007D64D8">
      <w:pPr>
        <w:pStyle w:val="ListParagraph"/>
        <w:numPr>
          <w:ilvl w:val="0"/>
          <w:numId w:val="31"/>
        </w:numPr>
        <w:spacing w:line="360" w:lineRule="auto"/>
        <w:ind w:left="567" w:hanging="567"/>
        <w:rPr>
          <w:rFonts w:asciiTheme="majorBidi" w:hAnsiTheme="majorBidi" w:cstheme="majorBidi"/>
          <w:sz w:val="22"/>
          <w:szCs w:val="22"/>
        </w:rPr>
      </w:pPr>
      <w:proofErr w:type="spellStart"/>
      <w:proofErr w:type="gramStart"/>
      <w:r w:rsidRPr="00E34838">
        <w:rPr>
          <w:rFonts w:asciiTheme="majorBidi" w:hAnsiTheme="majorBidi" w:cstheme="majorBidi"/>
          <w:b/>
          <w:bCs/>
          <w:i/>
          <w:iCs/>
          <w:sz w:val="22"/>
          <w:szCs w:val="22"/>
        </w:rPr>
        <w:t>rAquaMaps</w:t>
      </w:r>
      <w:proofErr w:type="spellEnd"/>
      <w:proofErr w:type="gramEnd"/>
      <w:r w:rsidRPr="00E34838">
        <w:rPr>
          <w:rFonts w:asciiTheme="majorBidi" w:hAnsiTheme="majorBidi" w:cstheme="majorBidi"/>
          <w:b/>
          <w:bCs/>
          <w:sz w:val="22"/>
          <w:szCs w:val="22"/>
        </w:rPr>
        <w:t xml:space="preserve"> (section </w:t>
      </w:r>
      <w:r w:rsidR="000A6BD7" w:rsidRPr="00E34838">
        <w:rPr>
          <w:rFonts w:asciiTheme="majorBidi" w:hAnsiTheme="majorBidi" w:cstheme="majorBidi"/>
          <w:b/>
          <w:bCs/>
          <w:sz w:val="22"/>
          <w:szCs w:val="22"/>
        </w:rPr>
        <w:t>3</w:t>
      </w:r>
      <w:r w:rsidR="00E34838">
        <w:rPr>
          <w:rFonts w:asciiTheme="majorBidi" w:hAnsiTheme="majorBidi" w:cstheme="majorBidi"/>
          <w:b/>
          <w:bCs/>
          <w:sz w:val="22"/>
          <w:szCs w:val="22"/>
        </w:rPr>
        <w:t>, NRM</w:t>
      </w:r>
      <w:r w:rsidRPr="00E34838">
        <w:rPr>
          <w:rFonts w:asciiTheme="majorBidi" w:hAnsiTheme="majorBidi" w:cstheme="majorBidi"/>
          <w:b/>
          <w:bCs/>
          <w:sz w:val="22"/>
          <w:szCs w:val="22"/>
        </w:rPr>
        <w:t>) –</w:t>
      </w:r>
      <w:r w:rsidRPr="00E34838">
        <w:rPr>
          <w:rFonts w:asciiTheme="majorBidi" w:hAnsiTheme="majorBidi" w:cstheme="majorBidi"/>
          <w:sz w:val="22"/>
          <w:szCs w:val="22"/>
        </w:rPr>
        <w:t xml:space="preserve"> a standalone R package</w:t>
      </w:r>
      <w:r w:rsidR="00E34838">
        <w:rPr>
          <w:rFonts w:asciiTheme="majorBidi" w:hAnsiTheme="majorBidi" w:cstheme="majorBidi"/>
          <w:sz w:val="22"/>
          <w:szCs w:val="22"/>
        </w:rPr>
        <w:t xml:space="preserve"> implementing </w:t>
      </w:r>
      <w:proofErr w:type="spellStart"/>
      <w:r w:rsidR="00E34838" w:rsidRPr="00E34838">
        <w:rPr>
          <w:rFonts w:asciiTheme="majorBidi" w:hAnsiTheme="majorBidi" w:cstheme="majorBidi"/>
          <w:i/>
          <w:iCs/>
          <w:sz w:val="22"/>
          <w:szCs w:val="22"/>
        </w:rPr>
        <w:t>AquaMaps</w:t>
      </w:r>
      <w:proofErr w:type="spellEnd"/>
      <w:r w:rsidR="0047628D">
        <w:rPr>
          <w:rFonts w:asciiTheme="majorBidi" w:hAnsiTheme="majorBidi" w:cstheme="majorBidi"/>
          <w:sz w:val="22"/>
          <w:szCs w:val="22"/>
        </w:rPr>
        <w:t>’</w:t>
      </w:r>
      <w:r w:rsidR="00E34838">
        <w:rPr>
          <w:rFonts w:asciiTheme="majorBidi" w:hAnsiTheme="majorBidi" w:cstheme="majorBidi"/>
          <w:sz w:val="22"/>
          <w:szCs w:val="22"/>
        </w:rPr>
        <w:t xml:space="preserve"> algorithm in an R environment. The package reduce</w:t>
      </w:r>
      <w:r w:rsidR="0047628D">
        <w:rPr>
          <w:rFonts w:asciiTheme="majorBidi" w:hAnsiTheme="majorBidi" w:cstheme="majorBidi"/>
          <w:sz w:val="22"/>
          <w:szCs w:val="22"/>
        </w:rPr>
        <w:t>s</w:t>
      </w:r>
      <w:r w:rsidR="00E34838">
        <w:rPr>
          <w:rFonts w:asciiTheme="majorBidi" w:hAnsiTheme="majorBidi" w:cstheme="majorBidi"/>
          <w:sz w:val="22"/>
          <w:szCs w:val="22"/>
        </w:rPr>
        <w:t xml:space="preserve"> computation time significantly relative to the </w:t>
      </w:r>
      <w:r w:rsidR="007D64D8">
        <w:rPr>
          <w:rFonts w:asciiTheme="majorBidi" w:hAnsiTheme="majorBidi" w:cstheme="majorBidi"/>
          <w:sz w:val="22"/>
          <w:szCs w:val="22"/>
        </w:rPr>
        <w:t>original</w:t>
      </w:r>
      <w:r w:rsidR="00E34838">
        <w:rPr>
          <w:rFonts w:asciiTheme="majorBidi" w:hAnsiTheme="majorBidi" w:cstheme="majorBidi"/>
          <w:sz w:val="22"/>
          <w:szCs w:val="22"/>
        </w:rPr>
        <w:t xml:space="preserve"> </w:t>
      </w:r>
      <w:proofErr w:type="spellStart"/>
      <w:r w:rsidR="00E34838" w:rsidRPr="0047628D">
        <w:rPr>
          <w:rFonts w:asciiTheme="majorBidi" w:hAnsiTheme="majorBidi" w:cstheme="majorBidi"/>
          <w:i/>
          <w:iCs/>
          <w:sz w:val="22"/>
          <w:szCs w:val="22"/>
        </w:rPr>
        <w:t>AquaMaps</w:t>
      </w:r>
      <w:proofErr w:type="spellEnd"/>
      <w:r w:rsidR="00E34838">
        <w:rPr>
          <w:rFonts w:asciiTheme="majorBidi" w:hAnsiTheme="majorBidi" w:cstheme="majorBidi"/>
          <w:sz w:val="22"/>
          <w:szCs w:val="22"/>
        </w:rPr>
        <w:t xml:space="preserve"> web interface. Furthermore, the </w:t>
      </w:r>
      <w:r w:rsidR="00C5548B" w:rsidRPr="00E34838">
        <w:rPr>
          <w:rFonts w:ascii="Times New Roman" w:eastAsia="SimSun" w:hAnsi="Times New Roman" w:cs="Times New Roman"/>
          <w:kern w:val="2"/>
          <w:sz w:val="22"/>
          <w:szCs w:val="22"/>
          <w:lang w:val="en-US" w:bidi="hi-IN"/>
        </w:rPr>
        <w:t xml:space="preserve">package permits users great flexibility in </w:t>
      </w:r>
      <w:r w:rsidR="00C5548B" w:rsidRPr="00E34838">
        <w:rPr>
          <w:rFonts w:ascii="Times New Roman" w:eastAsia="SimSun" w:hAnsi="Times New Roman" w:cs="Times New Roman"/>
          <w:kern w:val="2"/>
          <w:sz w:val="22"/>
          <w:szCs w:val="22"/>
          <w:lang w:val="en-US" w:bidi="hi-IN"/>
        </w:rPr>
        <w:lastRenderedPageBreak/>
        <w:t>modelling, e.g., modelling a single species or a big batch o</w:t>
      </w:r>
      <w:r w:rsidR="00E34838">
        <w:rPr>
          <w:rFonts w:ascii="Times New Roman" w:eastAsia="SimSun" w:hAnsi="Times New Roman" w:cs="Times New Roman"/>
          <w:kern w:val="2"/>
          <w:sz w:val="22"/>
          <w:szCs w:val="22"/>
          <w:lang w:val="en-US" w:bidi="hi-IN"/>
        </w:rPr>
        <w:t>f species, using own input data and</w:t>
      </w:r>
      <w:r w:rsidR="00C5548B" w:rsidRPr="00E34838">
        <w:rPr>
          <w:rFonts w:ascii="Times New Roman" w:eastAsia="SimSun" w:hAnsi="Times New Roman" w:cs="Times New Roman"/>
          <w:kern w:val="2"/>
          <w:sz w:val="22"/>
          <w:szCs w:val="22"/>
          <w:lang w:val="en-US" w:bidi="hi-IN"/>
        </w:rPr>
        <w:t xml:space="preserve"> testing with optional environmental parameters. </w:t>
      </w:r>
      <w:r w:rsidR="0047628D">
        <w:rPr>
          <w:rFonts w:ascii="Times New Roman" w:eastAsia="SimSun" w:hAnsi="Times New Roman" w:cs="Times New Roman"/>
          <w:kern w:val="2"/>
          <w:sz w:val="22"/>
          <w:szCs w:val="22"/>
          <w:lang w:val="en-US" w:bidi="hi-IN"/>
        </w:rPr>
        <w:t>NRM</w:t>
      </w:r>
      <w:r w:rsidR="00C5548B" w:rsidRPr="00E34838">
        <w:rPr>
          <w:rFonts w:ascii="Times New Roman" w:eastAsia="SimSun" w:hAnsi="Times New Roman" w:cs="Times New Roman"/>
          <w:kern w:val="2"/>
          <w:sz w:val="22"/>
          <w:szCs w:val="22"/>
          <w:lang w:val="en-US" w:bidi="hi-IN"/>
        </w:rPr>
        <w:t xml:space="preserve"> further developed a </w:t>
      </w:r>
      <w:r w:rsidR="00E34838" w:rsidRPr="00E34838">
        <w:rPr>
          <w:rFonts w:ascii="Times New Roman" w:eastAsia="SimSun" w:hAnsi="Times New Roman" w:cs="Times New Roman"/>
          <w:kern w:val="2"/>
          <w:sz w:val="22"/>
          <w:szCs w:val="22"/>
          <w:lang w:val="en-US" w:bidi="hi-IN"/>
        </w:rPr>
        <w:t xml:space="preserve">Shiny-based </w:t>
      </w:r>
      <w:r w:rsidR="00C5548B" w:rsidRPr="00E34838">
        <w:rPr>
          <w:rFonts w:ascii="Times New Roman" w:eastAsia="SimSun" w:hAnsi="Times New Roman" w:cs="Times New Roman"/>
          <w:kern w:val="2"/>
          <w:sz w:val="22"/>
          <w:szCs w:val="22"/>
          <w:lang w:val="en-US" w:bidi="hi-IN"/>
        </w:rPr>
        <w:t xml:space="preserve">web application of </w:t>
      </w:r>
      <w:proofErr w:type="spellStart"/>
      <w:r w:rsidR="00C5548B" w:rsidRPr="00E34838">
        <w:rPr>
          <w:rFonts w:ascii="Times New Roman" w:eastAsia="SimSun" w:hAnsi="Times New Roman" w:cs="Times New Roman"/>
          <w:i/>
          <w:iCs/>
          <w:kern w:val="2"/>
          <w:sz w:val="22"/>
          <w:szCs w:val="22"/>
          <w:lang w:val="en-US" w:bidi="hi-IN"/>
        </w:rPr>
        <w:t>rAquaMap</w:t>
      </w:r>
      <w:proofErr w:type="spellEnd"/>
      <w:r w:rsidR="00C5548B" w:rsidRPr="00E34838">
        <w:rPr>
          <w:rFonts w:ascii="Times New Roman" w:eastAsia="SimSun" w:hAnsi="Times New Roman" w:cs="Times New Roman"/>
          <w:kern w:val="2"/>
          <w:sz w:val="22"/>
          <w:szCs w:val="22"/>
          <w:lang w:val="en-US" w:bidi="hi-IN"/>
        </w:rPr>
        <w:t xml:space="preserve"> that provide similar interface </w:t>
      </w:r>
      <w:r w:rsidR="0047628D">
        <w:rPr>
          <w:rFonts w:ascii="Times New Roman" w:eastAsia="SimSun" w:hAnsi="Times New Roman" w:cs="Times New Roman"/>
          <w:kern w:val="2"/>
          <w:sz w:val="22"/>
          <w:szCs w:val="22"/>
          <w:lang w:val="en-US" w:bidi="hi-IN"/>
        </w:rPr>
        <w:t xml:space="preserve">and features </w:t>
      </w:r>
      <w:r w:rsidR="00C5548B" w:rsidRPr="00E34838">
        <w:rPr>
          <w:rFonts w:ascii="Times New Roman" w:eastAsia="SimSun" w:hAnsi="Times New Roman" w:cs="Times New Roman"/>
          <w:kern w:val="2"/>
          <w:sz w:val="22"/>
          <w:szCs w:val="22"/>
          <w:lang w:val="en-US" w:bidi="hi-IN"/>
        </w:rPr>
        <w:t xml:space="preserve">as the </w:t>
      </w:r>
      <w:r w:rsidR="00C5548B" w:rsidRPr="00E34838">
        <w:rPr>
          <w:rFonts w:ascii="Times New Roman" w:eastAsia="SimSun" w:hAnsi="Times New Roman" w:cs="Times New Roman"/>
          <w:i/>
          <w:iCs/>
          <w:kern w:val="2"/>
          <w:sz w:val="22"/>
          <w:szCs w:val="22"/>
          <w:lang w:val="en-US" w:bidi="hi-IN"/>
        </w:rPr>
        <w:t>CYOM</w:t>
      </w:r>
      <w:r w:rsidR="00C5548B" w:rsidRPr="00E34838">
        <w:rPr>
          <w:rFonts w:ascii="Times New Roman" w:eastAsia="SimSun" w:hAnsi="Times New Roman" w:cs="Times New Roman"/>
          <w:kern w:val="2"/>
          <w:sz w:val="22"/>
          <w:szCs w:val="22"/>
          <w:lang w:val="en-US" w:bidi="hi-IN"/>
        </w:rPr>
        <w:t xml:space="preserve"> tool. </w:t>
      </w:r>
      <w:r w:rsidR="00C5548B" w:rsidRPr="00E34838">
        <w:rPr>
          <w:rFonts w:asciiTheme="majorBidi" w:hAnsiTheme="majorBidi" w:cstheme="majorBidi"/>
          <w:sz w:val="22"/>
          <w:szCs w:val="22"/>
        </w:rPr>
        <w:t xml:space="preserve"> </w:t>
      </w:r>
    </w:p>
    <w:p w14:paraId="4472FD97" w14:textId="0327E6A3" w:rsidR="00C5548B" w:rsidRDefault="00E34838" w:rsidP="000B0A46">
      <w:pPr>
        <w:pStyle w:val="ListParagraph"/>
        <w:numPr>
          <w:ilvl w:val="0"/>
          <w:numId w:val="31"/>
        </w:numPr>
        <w:spacing w:line="360" w:lineRule="auto"/>
        <w:ind w:left="567" w:hanging="567"/>
        <w:rPr>
          <w:rFonts w:asciiTheme="majorBidi" w:hAnsiTheme="majorBidi" w:cstheme="majorBidi"/>
          <w:sz w:val="22"/>
          <w:szCs w:val="22"/>
        </w:rPr>
      </w:pPr>
      <w:r w:rsidRPr="00E34838">
        <w:rPr>
          <w:rFonts w:asciiTheme="majorBidi" w:hAnsiTheme="majorBidi" w:cstheme="majorBidi"/>
          <w:b/>
          <w:bCs/>
          <w:sz w:val="22"/>
          <w:szCs w:val="22"/>
        </w:rPr>
        <w:t xml:space="preserve">Hybrid spatial/niche model (section 4, </w:t>
      </w:r>
      <w:proofErr w:type="spellStart"/>
      <w:r w:rsidRPr="00E34838">
        <w:rPr>
          <w:rFonts w:asciiTheme="majorBidi" w:hAnsiTheme="majorBidi" w:cstheme="majorBidi"/>
          <w:b/>
          <w:bCs/>
          <w:sz w:val="22"/>
          <w:szCs w:val="22"/>
        </w:rPr>
        <w:t>UnivLeeds</w:t>
      </w:r>
      <w:proofErr w:type="spellEnd"/>
      <w:r w:rsidRPr="00E34838">
        <w:rPr>
          <w:rFonts w:asciiTheme="majorBidi" w:hAnsiTheme="majorBidi" w:cstheme="majorBidi"/>
          <w:b/>
          <w:bCs/>
          <w:sz w:val="22"/>
          <w:szCs w:val="22"/>
        </w:rPr>
        <w:t>)</w:t>
      </w:r>
      <w:r>
        <w:rPr>
          <w:rFonts w:asciiTheme="majorBidi" w:hAnsiTheme="majorBidi" w:cstheme="majorBidi"/>
          <w:sz w:val="22"/>
          <w:szCs w:val="22"/>
        </w:rPr>
        <w:t xml:space="preserve"> </w:t>
      </w:r>
      <w:r w:rsidRPr="00EE447A">
        <w:rPr>
          <w:rFonts w:asciiTheme="majorBidi" w:hAnsiTheme="majorBidi" w:cstheme="majorBidi"/>
          <w:b/>
          <w:bCs/>
          <w:sz w:val="22"/>
          <w:szCs w:val="22"/>
        </w:rPr>
        <w:t>–</w:t>
      </w:r>
      <w:r>
        <w:rPr>
          <w:rFonts w:asciiTheme="majorBidi" w:hAnsiTheme="majorBidi" w:cstheme="majorBidi"/>
          <w:sz w:val="22"/>
          <w:szCs w:val="22"/>
        </w:rPr>
        <w:t xml:space="preserve"> a set of </w:t>
      </w:r>
      <w:r w:rsidR="00EE447A">
        <w:rPr>
          <w:rFonts w:asciiTheme="majorBidi" w:hAnsiTheme="majorBidi" w:cstheme="majorBidi"/>
          <w:sz w:val="22"/>
          <w:szCs w:val="22"/>
        </w:rPr>
        <w:t>four</w:t>
      </w:r>
      <w:r>
        <w:rPr>
          <w:rFonts w:asciiTheme="majorBidi" w:hAnsiTheme="majorBidi" w:cstheme="majorBidi"/>
          <w:sz w:val="22"/>
          <w:szCs w:val="22"/>
        </w:rPr>
        <w:t xml:space="preserve"> R functions, implementing </w:t>
      </w:r>
      <w:r w:rsidR="00EE447A">
        <w:rPr>
          <w:rFonts w:asciiTheme="majorBidi" w:hAnsiTheme="majorBidi" w:cstheme="majorBidi"/>
          <w:sz w:val="22"/>
          <w:szCs w:val="22"/>
        </w:rPr>
        <w:t>four</w:t>
      </w:r>
      <w:r>
        <w:rPr>
          <w:rFonts w:asciiTheme="majorBidi" w:hAnsiTheme="majorBidi" w:cstheme="majorBidi"/>
          <w:sz w:val="22"/>
          <w:szCs w:val="22"/>
        </w:rPr>
        <w:t xml:space="preserve"> different hybrid models</w:t>
      </w:r>
      <w:r w:rsidR="00EE447A">
        <w:rPr>
          <w:rFonts w:asciiTheme="majorBidi" w:hAnsiTheme="majorBidi" w:cstheme="majorBidi"/>
          <w:sz w:val="22"/>
          <w:szCs w:val="22"/>
        </w:rPr>
        <w:t>,</w:t>
      </w:r>
      <w:r>
        <w:rPr>
          <w:rFonts w:asciiTheme="majorBidi" w:hAnsiTheme="majorBidi" w:cstheme="majorBidi"/>
          <w:sz w:val="22"/>
          <w:szCs w:val="22"/>
        </w:rPr>
        <w:t xml:space="preserve"> includ</w:t>
      </w:r>
      <w:r w:rsidR="00EE447A">
        <w:rPr>
          <w:rFonts w:asciiTheme="majorBidi" w:hAnsiTheme="majorBidi" w:cstheme="majorBidi"/>
          <w:sz w:val="22"/>
          <w:szCs w:val="22"/>
        </w:rPr>
        <w:t>ing:</w:t>
      </w:r>
    </w:p>
    <w:p w14:paraId="7523A0CD" w14:textId="4C61861C" w:rsidR="00EE447A" w:rsidRDefault="00EE447A" w:rsidP="000B0A46">
      <w:pPr>
        <w:pStyle w:val="ListParagraph"/>
        <w:numPr>
          <w:ilvl w:val="1"/>
          <w:numId w:val="31"/>
        </w:numPr>
        <w:spacing w:line="360" w:lineRule="auto"/>
        <w:ind w:left="851" w:hanging="284"/>
        <w:rPr>
          <w:rFonts w:asciiTheme="majorBidi" w:hAnsiTheme="majorBidi" w:cstheme="majorBidi"/>
          <w:sz w:val="22"/>
          <w:szCs w:val="22"/>
        </w:rPr>
      </w:pPr>
      <w:r w:rsidRPr="00EE447A">
        <w:rPr>
          <w:rFonts w:asciiTheme="majorBidi" w:hAnsiTheme="majorBidi" w:cstheme="majorBidi"/>
          <w:i/>
          <w:iCs/>
          <w:sz w:val="22"/>
          <w:szCs w:val="22"/>
        </w:rPr>
        <w:t>Moving Windows SDM</w:t>
      </w:r>
      <w:r w:rsidRPr="00EE447A">
        <w:rPr>
          <w:rFonts w:asciiTheme="majorBidi" w:hAnsiTheme="majorBidi" w:cstheme="majorBidi"/>
          <w:sz w:val="22"/>
          <w:szCs w:val="22"/>
        </w:rPr>
        <w:t xml:space="preserve"> –</w:t>
      </w:r>
      <w:r>
        <w:rPr>
          <w:rFonts w:asciiTheme="majorBidi" w:hAnsiTheme="majorBidi" w:cstheme="majorBidi"/>
          <w:sz w:val="22"/>
          <w:szCs w:val="22"/>
        </w:rPr>
        <w:t xml:space="preserve"> accounting for the mean probability of occurren</w:t>
      </w:r>
      <w:r w:rsidR="007D64D8">
        <w:rPr>
          <w:rFonts w:asciiTheme="majorBidi" w:hAnsiTheme="majorBidi" w:cstheme="majorBidi"/>
          <w:sz w:val="22"/>
          <w:szCs w:val="22"/>
        </w:rPr>
        <w:t>ce (</w:t>
      </w:r>
      <w:proofErr w:type="spellStart"/>
      <w:r w:rsidR="007D64D8">
        <w:rPr>
          <w:rFonts w:asciiTheme="majorBidi" w:hAnsiTheme="majorBidi" w:cstheme="majorBidi"/>
          <w:sz w:val="22"/>
          <w:szCs w:val="22"/>
        </w:rPr>
        <w:t>PoO</w:t>
      </w:r>
      <w:proofErr w:type="spellEnd"/>
      <w:r w:rsidR="007D64D8">
        <w:rPr>
          <w:rFonts w:asciiTheme="majorBidi" w:hAnsiTheme="majorBidi" w:cstheme="majorBidi"/>
          <w:sz w:val="22"/>
          <w:szCs w:val="22"/>
        </w:rPr>
        <w:t>) at user defined window</w:t>
      </w:r>
      <w:r>
        <w:rPr>
          <w:rFonts w:asciiTheme="majorBidi" w:hAnsiTheme="majorBidi" w:cstheme="majorBidi"/>
          <w:sz w:val="22"/>
          <w:szCs w:val="22"/>
        </w:rPr>
        <w:t xml:space="preserve"> size</w:t>
      </w:r>
      <w:r w:rsidR="007D64D8">
        <w:rPr>
          <w:rFonts w:asciiTheme="majorBidi" w:hAnsiTheme="majorBidi" w:cstheme="majorBidi"/>
          <w:sz w:val="22"/>
          <w:szCs w:val="22"/>
        </w:rPr>
        <w:t>s</w:t>
      </w:r>
      <w:r>
        <w:rPr>
          <w:rFonts w:asciiTheme="majorBidi" w:hAnsiTheme="majorBidi" w:cstheme="majorBidi"/>
          <w:sz w:val="22"/>
          <w:szCs w:val="22"/>
        </w:rPr>
        <w:t xml:space="preserve"> around each cell</w:t>
      </w:r>
      <w:r w:rsidR="00767C14">
        <w:rPr>
          <w:rFonts w:asciiTheme="majorBidi" w:hAnsiTheme="majorBidi" w:cstheme="majorBidi"/>
          <w:sz w:val="22"/>
          <w:szCs w:val="22"/>
        </w:rPr>
        <w:t xml:space="preserve"> when modelling species distributions</w:t>
      </w:r>
      <w:r>
        <w:rPr>
          <w:rFonts w:asciiTheme="majorBidi" w:hAnsiTheme="majorBidi" w:cstheme="majorBidi"/>
          <w:sz w:val="22"/>
          <w:szCs w:val="22"/>
        </w:rPr>
        <w:t>.</w:t>
      </w:r>
    </w:p>
    <w:p w14:paraId="4963615F" w14:textId="025A9B6E" w:rsidR="00EE447A" w:rsidRDefault="00EE447A" w:rsidP="000B0A46">
      <w:pPr>
        <w:pStyle w:val="ListParagraph"/>
        <w:numPr>
          <w:ilvl w:val="1"/>
          <w:numId w:val="31"/>
        </w:numPr>
        <w:spacing w:line="360" w:lineRule="auto"/>
        <w:ind w:left="851" w:hanging="284"/>
        <w:rPr>
          <w:rFonts w:asciiTheme="majorBidi" w:hAnsiTheme="majorBidi" w:cstheme="majorBidi"/>
          <w:sz w:val="22"/>
          <w:szCs w:val="22"/>
        </w:rPr>
      </w:pPr>
      <w:r w:rsidRPr="00EE447A">
        <w:rPr>
          <w:rFonts w:asciiTheme="majorBidi" w:hAnsiTheme="majorBidi" w:cstheme="majorBidi"/>
          <w:i/>
          <w:iCs/>
          <w:sz w:val="22"/>
          <w:szCs w:val="22"/>
        </w:rPr>
        <w:t>Top X</w:t>
      </w:r>
      <w:r w:rsidRPr="00EE447A">
        <w:rPr>
          <w:rFonts w:asciiTheme="majorBidi" w:hAnsiTheme="majorBidi" w:cstheme="majorBidi"/>
          <w:sz w:val="22"/>
          <w:szCs w:val="22"/>
        </w:rPr>
        <w:t xml:space="preserve"> – Selection of the top X cells with the highest </w:t>
      </w:r>
      <w:proofErr w:type="spellStart"/>
      <w:r w:rsidRPr="00EE447A">
        <w:rPr>
          <w:rFonts w:asciiTheme="majorBidi" w:hAnsiTheme="majorBidi" w:cstheme="majorBidi"/>
          <w:sz w:val="22"/>
          <w:szCs w:val="22"/>
        </w:rPr>
        <w:t>PoO</w:t>
      </w:r>
      <w:proofErr w:type="spellEnd"/>
      <w:r w:rsidRPr="00EE447A">
        <w:rPr>
          <w:rFonts w:asciiTheme="majorBidi" w:hAnsiTheme="majorBidi" w:cstheme="majorBidi"/>
          <w:sz w:val="22"/>
          <w:szCs w:val="22"/>
        </w:rPr>
        <w:t>, with X being the predicted occupancy from downscaling models (model</w:t>
      </w:r>
      <w:r>
        <w:rPr>
          <w:rFonts w:asciiTheme="majorBidi" w:hAnsiTheme="majorBidi" w:cstheme="majorBidi"/>
          <w:sz w:val="22"/>
          <w:szCs w:val="22"/>
        </w:rPr>
        <w:t>s</w:t>
      </w:r>
      <w:r w:rsidRPr="00EE447A">
        <w:rPr>
          <w:rFonts w:asciiTheme="majorBidi" w:hAnsiTheme="majorBidi" w:cstheme="majorBidi"/>
          <w:sz w:val="22"/>
          <w:szCs w:val="22"/>
        </w:rPr>
        <w:t xml:space="preserve"> that predict fine-scale occupancy from coarse-scale occupancy). </w:t>
      </w:r>
    </w:p>
    <w:p w14:paraId="1CD9E8F6" w14:textId="47B031AB" w:rsidR="00EE447A" w:rsidRDefault="00EE447A" w:rsidP="000B0A46">
      <w:pPr>
        <w:pStyle w:val="ListParagraph"/>
        <w:numPr>
          <w:ilvl w:val="1"/>
          <w:numId w:val="31"/>
        </w:numPr>
        <w:spacing w:line="360" w:lineRule="auto"/>
        <w:ind w:left="851" w:hanging="284"/>
        <w:rPr>
          <w:rFonts w:asciiTheme="majorBidi" w:hAnsiTheme="majorBidi" w:cstheme="majorBidi"/>
          <w:sz w:val="22"/>
          <w:szCs w:val="22"/>
        </w:rPr>
      </w:pPr>
      <w:proofErr w:type="spellStart"/>
      <w:r w:rsidRPr="00EE447A">
        <w:rPr>
          <w:rFonts w:asciiTheme="majorBidi" w:hAnsiTheme="majorBidi" w:cstheme="majorBidi"/>
          <w:i/>
          <w:iCs/>
          <w:sz w:val="22"/>
          <w:szCs w:val="22"/>
        </w:rPr>
        <w:t>TopDown</w:t>
      </w:r>
      <w:proofErr w:type="spellEnd"/>
      <w:r w:rsidRPr="00EE447A">
        <w:rPr>
          <w:rFonts w:asciiTheme="majorBidi" w:hAnsiTheme="majorBidi" w:cstheme="majorBidi"/>
          <w:i/>
          <w:iCs/>
          <w:sz w:val="22"/>
          <w:szCs w:val="22"/>
        </w:rPr>
        <w:t xml:space="preserve"> </w:t>
      </w:r>
      <w:proofErr w:type="spellStart"/>
      <w:r w:rsidRPr="00EE447A">
        <w:rPr>
          <w:rFonts w:asciiTheme="majorBidi" w:hAnsiTheme="majorBidi" w:cstheme="majorBidi"/>
          <w:i/>
          <w:iCs/>
          <w:sz w:val="22"/>
          <w:szCs w:val="22"/>
        </w:rPr>
        <w:t>PoO</w:t>
      </w:r>
      <w:proofErr w:type="spellEnd"/>
      <w:r w:rsidRPr="00EE447A">
        <w:rPr>
          <w:rFonts w:asciiTheme="majorBidi" w:hAnsiTheme="majorBidi" w:cstheme="majorBidi"/>
          <w:sz w:val="22"/>
          <w:szCs w:val="22"/>
        </w:rPr>
        <w:t xml:space="preserve"> – </w:t>
      </w:r>
      <w:r w:rsidR="0047628D">
        <w:rPr>
          <w:rFonts w:asciiTheme="majorBidi" w:hAnsiTheme="majorBidi" w:cstheme="majorBidi"/>
          <w:sz w:val="22"/>
          <w:szCs w:val="22"/>
        </w:rPr>
        <w:t>selection of fine-</w:t>
      </w:r>
      <w:r>
        <w:rPr>
          <w:rFonts w:asciiTheme="majorBidi" w:hAnsiTheme="majorBidi" w:cstheme="majorBidi"/>
          <w:sz w:val="22"/>
          <w:szCs w:val="22"/>
        </w:rPr>
        <w:t>scal</w:t>
      </w:r>
      <w:r w:rsidR="0047628D">
        <w:rPr>
          <w:rFonts w:asciiTheme="majorBidi" w:hAnsiTheme="majorBidi" w:cstheme="majorBidi"/>
          <w:sz w:val="22"/>
          <w:szCs w:val="22"/>
        </w:rPr>
        <w:t xml:space="preserve">e occupancies based on mean </w:t>
      </w:r>
      <w:proofErr w:type="spellStart"/>
      <w:r w:rsidR="0047628D">
        <w:rPr>
          <w:rFonts w:asciiTheme="majorBidi" w:hAnsiTheme="majorBidi" w:cstheme="majorBidi"/>
          <w:sz w:val="22"/>
          <w:szCs w:val="22"/>
        </w:rPr>
        <w:t>PoO</w:t>
      </w:r>
      <w:proofErr w:type="spellEnd"/>
      <w:r w:rsidR="0047628D">
        <w:rPr>
          <w:rFonts w:asciiTheme="majorBidi" w:hAnsiTheme="majorBidi" w:cstheme="majorBidi"/>
          <w:sz w:val="22"/>
          <w:szCs w:val="22"/>
        </w:rPr>
        <w:t xml:space="preserve"> at various scales to produce a presence/absence map with</w:t>
      </w:r>
      <w:r>
        <w:rPr>
          <w:rFonts w:asciiTheme="majorBidi" w:hAnsiTheme="majorBidi" w:cstheme="majorBidi"/>
          <w:sz w:val="22"/>
          <w:szCs w:val="22"/>
        </w:rPr>
        <w:t xml:space="preserve"> the exact number of occupied cells at each scale as predicted by the downscaling models</w:t>
      </w:r>
      <w:r w:rsidR="0047628D">
        <w:rPr>
          <w:rFonts w:asciiTheme="majorBidi" w:hAnsiTheme="majorBidi" w:cstheme="majorBidi"/>
          <w:sz w:val="22"/>
          <w:szCs w:val="22"/>
        </w:rPr>
        <w:t>.</w:t>
      </w:r>
    </w:p>
    <w:p w14:paraId="2FC99BC9" w14:textId="3B3C13EB" w:rsidR="00EE447A" w:rsidRPr="00EE447A" w:rsidRDefault="00EE447A" w:rsidP="000B0A46">
      <w:pPr>
        <w:pStyle w:val="ListParagraph"/>
        <w:numPr>
          <w:ilvl w:val="1"/>
          <w:numId w:val="31"/>
        </w:numPr>
        <w:spacing w:line="360" w:lineRule="auto"/>
        <w:ind w:left="851" w:hanging="284"/>
        <w:rPr>
          <w:rFonts w:asciiTheme="majorBidi" w:hAnsiTheme="majorBidi" w:cstheme="majorBidi"/>
          <w:sz w:val="22"/>
          <w:szCs w:val="22"/>
        </w:rPr>
      </w:pPr>
      <w:proofErr w:type="spellStart"/>
      <w:r w:rsidRPr="00EE447A">
        <w:rPr>
          <w:rFonts w:asciiTheme="majorBidi" w:hAnsiTheme="majorBidi" w:cstheme="majorBidi"/>
          <w:i/>
          <w:iCs/>
          <w:sz w:val="22"/>
          <w:szCs w:val="22"/>
        </w:rPr>
        <w:t>SpaNiche</w:t>
      </w:r>
      <w:proofErr w:type="spellEnd"/>
      <w:r w:rsidRPr="00EE447A">
        <w:rPr>
          <w:rFonts w:asciiTheme="majorBidi" w:hAnsiTheme="majorBidi" w:cstheme="majorBidi"/>
          <w:i/>
          <w:iCs/>
          <w:sz w:val="22"/>
          <w:szCs w:val="22"/>
        </w:rPr>
        <w:t xml:space="preserve"> model</w:t>
      </w:r>
      <w:r w:rsidRPr="00EE447A">
        <w:rPr>
          <w:rFonts w:asciiTheme="majorBidi" w:hAnsiTheme="majorBidi" w:cstheme="majorBidi"/>
          <w:sz w:val="22"/>
          <w:szCs w:val="22"/>
        </w:rPr>
        <w:t xml:space="preserve"> – </w:t>
      </w:r>
      <w:r>
        <w:rPr>
          <w:rFonts w:asciiTheme="majorBidi" w:hAnsiTheme="majorBidi" w:cstheme="majorBidi"/>
          <w:sz w:val="22"/>
          <w:szCs w:val="22"/>
        </w:rPr>
        <w:t>Selection of a single global threshold</w:t>
      </w:r>
      <w:r w:rsidR="0047628D">
        <w:rPr>
          <w:rFonts w:asciiTheme="majorBidi" w:hAnsiTheme="majorBidi" w:cstheme="majorBidi"/>
          <w:sz w:val="22"/>
          <w:szCs w:val="22"/>
        </w:rPr>
        <w:t xml:space="preserve"> value that balances fine-scale and coarse-</w:t>
      </w:r>
      <w:r>
        <w:rPr>
          <w:rFonts w:asciiTheme="majorBidi" w:hAnsiTheme="majorBidi" w:cstheme="majorBidi"/>
          <w:sz w:val="22"/>
          <w:szCs w:val="22"/>
        </w:rPr>
        <w:t xml:space="preserve">scale accuracy. </w:t>
      </w:r>
    </w:p>
    <w:p w14:paraId="2E9930EC" w14:textId="6D107988" w:rsidR="00844F55" w:rsidRPr="0047628D" w:rsidRDefault="00EE447A" w:rsidP="007D64D8">
      <w:pPr>
        <w:pStyle w:val="ListParagraph"/>
        <w:numPr>
          <w:ilvl w:val="0"/>
          <w:numId w:val="31"/>
        </w:numPr>
        <w:spacing w:line="360" w:lineRule="auto"/>
        <w:ind w:left="567" w:hanging="567"/>
        <w:rPr>
          <w:rFonts w:asciiTheme="majorBidi" w:hAnsiTheme="majorBidi" w:cstheme="majorBidi"/>
          <w:sz w:val="22"/>
          <w:szCs w:val="22"/>
        </w:rPr>
      </w:pPr>
      <w:r w:rsidRPr="00EE447A">
        <w:rPr>
          <w:rFonts w:asciiTheme="majorBidi" w:hAnsiTheme="majorBidi" w:cstheme="majorBidi"/>
          <w:b/>
          <w:bCs/>
          <w:sz w:val="22"/>
          <w:szCs w:val="22"/>
        </w:rPr>
        <w:t xml:space="preserve">Improved freshwater SDMs (section 5, SGN) – </w:t>
      </w:r>
      <w:r>
        <w:rPr>
          <w:rFonts w:asciiTheme="majorBidi" w:hAnsiTheme="majorBidi" w:cstheme="majorBidi"/>
          <w:sz w:val="22"/>
          <w:szCs w:val="22"/>
        </w:rPr>
        <w:t>Adaptation of SDM</w:t>
      </w:r>
      <w:r w:rsidR="0047628D">
        <w:rPr>
          <w:rFonts w:asciiTheme="majorBidi" w:hAnsiTheme="majorBidi" w:cstheme="majorBidi"/>
          <w:sz w:val="22"/>
          <w:szCs w:val="22"/>
        </w:rPr>
        <w:t>s</w:t>
      </w:r>
      <w:r>
        <w:rPr>
          <w:rFonts w:asciiTheme="majorBidi" w:hAnsiTheme="majorBidi" w:cstheme="majorBidi"/>
          <w:sz w:val="22"/>
          <w:szCs w:val="22"/>
        </w:rPr>
        <w:t xml:space="preserve"> to </w:t>
      </w:r>
      <w:r w:rsidR="00282F42" w:rsidRPr="007D5DA2">
        <w:rPr>
          <w:rFonts w:asciiTheme="majorBidi" w:hAnsiTheme="majorBidi" w:cstheme="majorBidi"/>
          <w:sz w:val="22"/>
          <w:szCs w:val="22"/>
        </w:rPr>
        <w:t xml:space="preserve">freshwater environments </w:t>
      </w:r>
      <w:r w:rsidR="0047628D">
        <w:rPr>
          <w:rFonts w:asciiTheme="majorBidi" w:hAnsiTheme="majorBidi" w:cstheme="majorBidi"/>
          <w:sz w:val="22"/>
          <w:szCs w:val="22"/>
        </w:rPr>
        <w:t>through</w:t>
      </w:r>
      <w:r w:rsidR="00282F42" w:rsidRPr="007D5DA2">
        <w:rPr>
          <w:rFonts w:asciiTheme="majorBidi" w:hAnsiTheme="majorBidi" w:cstheme="majorBidi"/>
          <w:sz w:val="22"/>
          <w:szCs w:val="22"/>
        </w:rPr>
        <w:t xml:space="preserve"> the choice of </w:t>
      </w:r>
      <w:r w:rsidR="0047628D">
        <w:rPr>
          <w:rFonts w:asciiTheme="majorBidi" w:hAnsiTheme="majorBidi" w:cstheme="majorBidi"/>
          <w:sz w:val="22"/>
          <w:szCs w:val="22"/>
        </w:rPr>
        <w:t xml:space="preserve">explanatory </w:t>
      </w:r>
      <w:r w:rsidR="00282F42" w:rsidRPr="007D5DA2">
        <w:rPr>
          <w:rFonts w:asciiTheme="majorBidi" w:hAnsiTheme="majorBidi" w:cstheme="majorBidi"/>
          <w:sz w:val="22"/>
          <w:szCs w:val="22"/>
        </w:rPr>
        <w:t>variables</w:t>
      </w:r>
      <w:r w:rsidR="0047628D">
        <w:rPr>
          <w:rFonts w:asciiTheme="majorBidi" w:hAnsiTheme="majorBidi" w:cstheme="majorBidi"/>
          <w:sz w:val="22"/>
          <w:szCs w:val="22"/>
        </w:rPr>
        <w:t xml:space="preserve"> and</w:t>
      </w:r>
      <w:r w:rsidR="00282F42" w:rsidRPr="007D5DA2">
        <w:rPr>
          <w:rFonts w:asciiTheme="majorBidi" w:hAnsiTheme="majorBidi" w:cstheme="majorBidi"/>
          <w:sz w:val="22"/>
          <w:szCs w:val="22"/>
        </w:rPr>
        <w:t xml:space="preserve"> spatial configurations. </w:t>
      </w:r>
      <w:r w:rsidR="002D173F">
        <w:rPr>
          <w:rFonts w:asciiTheme="majorBidi" w:hAnsiTheme="majorBidi" w:cstheme="majorBidi"/>
          <w:sz w:val="22"/>
          <w:szCs w:val="22"/>
        </w:rPr>
        <w:t>T</w:t>
      </w:r>
      <w:r>
        <w:rPr>
          <w:rFonts w:asciiTheme="majorBidi" w:hAnsiTheme="majorBidi" w:cstheme="majorBidi"/>
          <w:sz w:val="22"/>
          <w:szCs w:val="22"/>
        </w:rPr>
        <w:t>he</w:t>
      </w:r>
      <w:r w:rsidR="00282F42" w:rsidRPr="007D5DA2">
        <w:rPr>
          <w:rFonts w:asciiTheme="majorBidi" w:hAnsiTheme="majorBidi" w:cstheme="majorBidi"/>
          <w:sz w:val="22"/>
          <w:szCs w:val="22"/>
        </w:rPr>
        <w:t xml:space="preserve"> adapted SDMs </w:t>
      </w:r>
      <w:r w:rsidR="002D173F">
        <w:rPr>
          <w:rFonts w:asciiTheme="majorBidi" w:hAnsiTheme="majorBidi" w:cstheme="majorBidi"/>
          <w:sz w:val="22"/>
          <w:szCs w:val="22"/>
        </w:rPr>
        <w:t>were used to model the distribution of local freshwater biodiversity</w:t>
      </w:r>
      <w:r w:rsidR="00282F42" w:rsidRPr="007D5DA2">
        <w:rPr>
          <w:rFonts w:asciiTheme="majorBidi" w:hAnsiTheme="majorBidi" w:cstheme="majorBidi"/>
          <w:sz w:val="22"/>
          <w:szCs w:val="22"/>
        </w:rPr>
        <w:t xml:space="preserve"> </w:t>
      </w:r>
      <w:r w:rsidR="002D173F">
        <w:rPr>
          <w:rFonts w:asciiTheme="majorBidi" w:hAnsiTheme="majorBidi" w:cstheme="majorBidi"/>
          <w:sz w:val="22"/>
          <w:szCs w:val="22"/>
        </w:rPr>
        <w:t>in the Rhine-Main Observatory</w:t>
      </w:r>
      <w:r w:rsidR="00282F42" w:rsidRPr="007D5DA2">
        <w:rPr>
          <w:rFonts w:asciiTheme="majorBidi" w:hAnsiTheme="majorBidi" w:cstheme="majorBidi"/>
          <w:sz w:val="22"/>
          <w:szCs w:val="22"/>
        </w:rPr>
        <w:t xml:space="preserve">. </w:t>
      </w:r>
      <w:r w:rsidR="002D173F" w:rsidRPr="002D173F">
        <w:rPr>
          <w:rFonts w:asciiTheme="majorBidi" w:hAnsiTheme="majorBidi" w:cstheme="majorBidi"/>
          <w:sz w:val="22"/>
          <w:szCs w:val="22"/>
        </w:rPr>
        <w:t>A modelling framework for high resolution freshwater SDMs has been developed to serve as a guideline for similar applications to be implemented elsewhere and achieve comparable results.</w:t>
      </w:r>
    </w:p>
    <w:p w14:paraId="6735E527" w14:textId="21A6616A" w:rsidR="007D5DA2" w:rsidRDefault="00EE447A" w:rsidP="007D64D8">
      <w:pPr>
        <w:pStyle w:val="ListParagraph"/>
        <w:numPr>
          <w:ilvl w:val="0"/>
          <w:numId w:val="31"/>
        </w:numPr>
        <w:spacing w:line="360" w:lineRule="auto"/>
        <w:ind w:left="567" w:hanging="567"/>
        <w:rPr>
          <w:rFonts w:asciiTheme="majorBidi" w:hAnsiTheme="majorBidi" w:cstheme="majorBidi"/>
          <w:sz w:val="22"/>
          <w:szCs w:val="22"/>
        </w:rPr>
      </w:pPr>
      <w:r>
        <w:rPr>
          <w:rFonts w:asciiTheme="majorBidi" w:hAnsiTheme="majorBidi" w:cstheme="majorBidi"/>
          <w:b/>
          <w:bCs/>
          <w:sz w:val="22"/>
          <w:szCs w:val="22"/>
        </w:rPr>
        <w:t xml:space="preserve">Diversity calculator (section 6, </w:t>
      </w:r>
      <w:proofErr w:type="spellStart"/>
      <w:r>
        <w:rPr>
          <w:rFonts w:asciiTheme="majorBidi" w:hAnsiTheme="majorBidi" w:cstheme="majorBidi"/>
          <w:b/>
          <w:bCs/>
          <w:sz w:val="22"/>
          <w:szCs w:val="22"/>
        </w:rPr>
        <w:t>MfN</w:t>
      </w:r>
      <w:proofErr w:type="spellEnd"/>
      <w:r>
        <w:rPr>
          <w:rFonts w:asciiTheme="majorBidi" w:hAnsiTheme="majorBidi" w:cstheme="majorBidi"/>
          <w:b/>
          <w:bCs/>
          <w:sz w:val="22"/>
          <w:szCs w:val="22"/>
        </w:rPr>
        <w:t xml:space="preserve">) </w:t>
      </w:r>
      <w:r w:rsidR="00A76D8F" w:rsidRPr="00EE447A">
        <w:rPr>
          <w:rFonts w:asciiTheme="majorBidi" w:hAnsiTheme="majorBidi" w:cstheme="majorBidi"/>
          <w:b/>
          <w:bCs/>
          <w:sz w:val="22"/>
          <w:szCs w:val="22"/>
        </w:rPr>
        <w:t>–</w:t>
      </w:r>
      <w:r>
        <w:rPr>
          <w:rFonts w:asciiTheme="majorBidi" w:hAnsiTheme="majorBidi" w:cstheme="majorBidi"/>
          <w:sz w:val="22"/>
          <w:szCs w:val="22"/>
        </w:rPr>
        <w:t xml:space="preserve"> A</w:t>
      </w:r>
      <w:r w:rsidR="00282F42" w:rsidRPr="007D5DA2">
        <w:rPr>
          <w:rFonts w:asciiTheme="majorBidi" w:hAnsiTheme="majorBidi" w:cstheme="majorBidi"/>
          <w:sz w:val="22"/>
          <w:szCs w:val="22"/>
        </w:rPr>
        <w:t xml:space="preserve"> </w:t>
      </w:r>
      <w:r>
        <w:rPr>
          <w:rFonts w:asciiTheme="majorBidi" w:hAnsiTheme="majorBidi" w:cstheme="majorBidi"/>
          <w:sz w:val="22"/>
          <w:szCs w:val="22"/>
        </w:rPr>
        <w:t xml:space="preserve">free software </w:t>
      </w:r>
      <w:r w:rsidR="00282F42" w:rsidRPr="007D5DA2">
        <w:rPr>
          <w:rFonts w:asciiTheme="majorBidi" w:hAnsiTheme="majorBidi" w:cstheme="majorBidi"/>
          <w:sz w:val="22"/>
          <w:szCs w:val="22"/>
        </w:rPr>
        <w:t>that calculates alpha and beta diversity on a stack of raster data which have a large number of cells – a task that is not easily achieved in available software (e.g., R) due to computational limits.</w:t>
      </w:r>
      <w:r w:rsidR="00A76D8F">
        <w:rPr>
          <w:rFonts w:asciiTheme="majorBidi" w:hAnsiTheme="majorBidi" w:cstheme="majorBidi"/>
          <w:sz w:val="22"/>
          <w:szCs w:val="22"/>
        </w:rPr>
        <w:t xml:space="preserve"> </w:t>
      </w:r>
      <w:r w:rsidR="0047628D">
        <w:rPr>
          <w:rFonts w:asciiTheme="majorBidi" w:hAnsiTheme="majorBidi" w:cstheme="majorBidi"/>
          <w:sz w:val="22"/>
          <w:szCs w:val="22"/>
        </w:rPr>
        <w:t>Utilizes the predicted presence</w:t>
      </w:r>
      <w:r w:rsidR="007D64D8">
        <w:rPr>
          <w:rFonts w:asciiTheme="majorBidi" w:hAnsiTheme="majorBidi" w:cstheme="majorBidi"/>
          <w:sz w:val="22"/>
          <w:szCs w:val="22"/>
        </w:rPr>
        <w:t>/</w:t>
      </w:r>
      <w:r w:rsidR="0047628D">
        <w:rPr>
          <w:rFonts w:asciiTheme="majorBidi" w:hAnsiTheme="majorBidi" w:cstheme="majorBidi"/>
          <w:sz w:val="22"/>
          <w:szCs w:val="22"/>
        </w:rPr>
        <w:t>absence map</w:t>
      </w:r>
      <w:r w:rsidR="007D64D8">
        <w:rPr>
          <w:rFonts w:asciiTheme="majorBidi" w:hAnsiTheme="majorBidi" w:cstheme="majorBidi"/>
          <w:sz w:val="22"/>
          <w:szCs w:val="22"/>
        </w:rPr>
        <w:t>s</w:t>
      </w:r>
      <w:r w:rsidR="0047628D">
        <w:rPr>
          <w:rFonts w:asciiTheme="majorBidi" w:hAnsiTheme="majorBidi" w:cstheme="majorBidi"/>
          <w:sz w:val="22"/>
          <w:szCs w:val="22"/>
        </w:rPr>
        <w:t xml:space="preserve"> of multiple species (i.e., the output of the four former tools)</w:t>
      </w:r>
    </w:p>
    <w:p w14:paraId="6803F177" w14:textId="77777777" w:rsidR="00A76D8F" w:rsidRPr="00A76D8F" w:rsidRDefault="00A76D8F" w:rsidP="00A76D8F">
      <w:pPr>
        <w:pStyle w:val="ListParagraph"/>
        <w:spacing w:line="360" w:lineRule="auto"/>
        <w:ind w:left="567"/>
        <w:rPr>
          <w:rFonts w:asciiTheme="majorBidi" w:hAnsiTheme="majorBidi" w:cstheme="majorBidi"/>
          <w:sz w:val="22"/>
          <w:szCs w:val="22"/>
        </w:rPr>
      </w:pPr>
    </w:p>
    <w:p w14:paraId="5240FB1F" w14:textId="77777777" w:rsidR="008A1925" w:rsidRPr="00822458" w:rsidRDefault="008A1925" w:rsidP="003400F6">
      <w:pPr>
        <w:spacing w:line="360" w:lineRule="auto"/>
        <w:rPr>
          <w:rFonts w:ascii="Times New Roman" w:hAnsi="Times New Roman" w:cs="Times New Roman"/>
          <w:b/>
          <w:sz w:val="24"/>
          <w:szCs w:val="24"/>
        </w:rPr>
      </w:pPr>
      <w:r w:rsidRPr="00822458">
        <w:rPr>
          <w:rFonts w:ascii="Times New Roman" w:hAnsi="Times New Roman" w:cs="Times New Roman"/>
          <w:b/>
          <w:sz w:val="24"/>
          <w:szCs w:val="24"/>
        </w:rPr>
        <w:t>Future developments</w:t>
      </w:r>
    </w:p>
    <w:p w14:paraId="7A536221" w14:textId="5951FE1D" w:rsidR="00A76D8F" w:rsidRPr="00A76D8F" w:rsidRDefault="00282F42" w:rsidP="003400F6">
      <w:pPr>
        <w:spacing w:line="360" w:lineRule="auto"/>
        <w:rPr>
          <w:rFonts w:ascii="Times New Roman" w:hAnsi="Times New Roman" w:cs="Times New Roman"/>
          <w:sz w:val="22"/>
          <w:szCs w:val="22"/>
        </w:rPr>
      </w:pPr>
      <w:r w:rsidRPr="00A76D8F">
        <w:rPr>
          <w:rFonts w:ascii="Times New Roman" w:hAnsi="Times New Roman" w:cs="Times New Roman"/>
          <w:sz w:val="22"/>
          <w:szCs w:val="22"/>
        </w:rPr>
        <w:t xml:space="preserve">The different tools </w:t>
      </w:r>
      <w:r w:rsidR="0047628D">
        <w:rPr>
          <w:rFonts w:ascii="Times New Roman" w:hAnsi="Times New Roman" w:cs="Times New Roman"/>
          <w:sz w:val="22"/>
          <w:szCs w:val="22"/>
        </w:rPr>
        <w:t>face different challenges ahead:</w:t>
      </w:r>
      <w:r w:rsidRPr="00A76D8F">
        <w:rPr>
          <w:rFonts w:ascii="Times New Roman" w:hAnsi="Times New Roman" w:cs="Times New Roman"/>
          <w:sz w:val="22"/>
          <w:szCs w:val="22"/>
        </w:rPr>
        <w:t xml:space="preserve"> </w:t>
      </w:r>
    </w:p>
    <w:p w14:paraId="25FD968F" w14:textId="262109EF" w:rsidR="00A76D8F" w:rsidRPr="00A76D8F" w:rsidRDefault="00282F42" w:rsidP="000B0A46">
      <w:pPr>
        <w:pStyle w:val="ListParagraph"/>
        <w:numPr>
          <w:ilvl w:val="0"/>
          <w:numId w:val="32"/>
        </w:numPr>
        <w:spacing w:line="360" w:lineRule="auto"/>
        <w:ind w:left="567" w:hanging="567"/>
        <w:rPr>
          <w:rFonts w:ascii="Times New Roman" w:hAnsi="Times New Roman" w:cs="Times New Roman"/>
          <w:sz w:val="22"/>
          <w:szCs w:val="22"/>
        </w:rPr>
      </w:pPr>
      <w:r w:rsidRPr="00A76D8F">
        <w:rPr>
          <w:rFonts w:ascii="Times New Roman" w:hAnsi="Times New Roman" w:cs="Times New Roman"/>
          <w:bCs/>
          <w:i/>
          <w:iCs/>
          <w:sz w:val="22"/>
          <w:szCs w:val="22"/>
        </w:rPr>
        <w:t>CYOM</w:t>
      </w:r>
      <w:r w:rsidRPr="00A76D8F">
        <w:rPr>
          <w:rFonts w:ascii="Times New Roman" w:hAnsi="Times New Roman" w:cs="Times New Roman"/>
          <w:bCs/>
          <w:sz w:val="22"/>
          <w:szCs w:val="22"/>
        </w:rPr>
        <w:t xml:space="preserve"> </w:t>
      </w:r>
      <w:r w:rsidR="003128EC">
        <w:rPr>
          <w:rFonts w:ascii="Times New Roman" w:hAnsi="Times New Roman" w:cs="Times New Roman"/>
          <w:bCs/>
          <w:sz w:val="22"/>
          <w:szCs w:val="22"/>
        </w:rPr>
        <w:t xml:space="preserve"> </w:t>
      </w:r>
      <w:r w:rsidR="00A76D8F" w:rsidRPr="00A76D8F">
        <w:rPr>
          <w:rFonts w:ascii="Times New Roman" w:hAnsi="Times New Roman" w:cs="Times New Roman"/>
          <w:bCs/>
          <w:sz w:val="22"/>
          <w:szCs w:val="22"/>
        </w:rPr>
        <w:t>–</w:t>
      </w:r>
      <w:r w:rsidRPr="00A76D8F">
        <w:rPr>
          <w:rFonts w:ascii="Times New Roman" w:hAnsi="Times New Roman" w:cs="Times New Roman"/>
          <w:bCs/>
          <w:sz w:val="22"/>
          <w:szCs w:val="22"/>
        </w:rPr>
        <w:t xml:space="preserve"> </w:t>
      </w:r>
      <w:r w:rsidR="007D64D8">
        <w:rPr>
          <w:rFonts w:ascii="Times New Roman" w:hAnsi="Times New Roman" w:cs="Times New Roman"/>
          <w:bCs/>
          <w:sz w:val="22"/>
          <w:szCs w:val="22"/>
        </w:rPr>
        <w:t>A</w:t>
      </w:r>
      <w:r w:rsidR="00A76D8F" w:rsidRPr="00A76D8F">
        <w:rPr>
          <w:rFonts w:ascii="Times New Roman" w:hAnsi="Times New Roman" w:cs="Times New Roman"/>
          <w:bCs/>
          <w:sz w:val="22"/>
          <w:szCs w:val="22"/>
        </w:rPr>
        <w:t>ssess whether the implemented features are functional and user-friendly</w:t>
      </w:r>
    </w:p>
    <w:p w14:paraId="63A2CD9A" w14:textId="53CC5564" w:rsidR="00A76D8F" w:rsidRPr="00A76D8F" w:rsidRDefault="00A76D8F" w:rsidP="000B0A46">
      <w:pPr>
        <w:pStyle w:val="ListParagraph"/>
        <w:numPr>
          <w:ilvl w:val="0"/>
          <w:numId w:val="32"/>
        </w:numPr>
        <w:spacing w:line="360" w:lineRule="auto"/>
        <w:ind w:left="567" w:hanging="567"/>
        <w:rPr>
          <w:rFonts w:ascii="Times New Roman" w:hAnsi="Times New Roman" w:cs="Times New Roman"/>
          <w:bCs/>
          <w:sz w:val="22"/>
          <w:szCs w:val="22"/>
        </w:rPr>
      </w:pPr>
      <w:proofErr w:type="spellStart"/>
      <w:proofErr w:type="gramStart"/>
      <w:r w:rsidRPr="00A76D8F">
        <w:rPr>
          <w:rFonts w:ascii="Times New Roman" w:hAnsi="Times New Roman" w:cs="Times New Roman"/>
          <w:bCs/>
          <w:i/>
          <w:iCs/>
          <w:sz w:val="22"/>
          <w:szCs w:val="22"/>
        </w:rPr>
        <w:t>rAquaMaps</w:t>
      </w:r>
      <w:proofErr w:type="spellEnd"/>
      <w:proofErr w:type="gramEnd"/>
      <w:r w:rsidRPr="00A76D8F">
        <w:rPr>
          <w:rFonts w:ascii="Times New Roman" w:hAnsi="Times New Roman" w:cs="Times New Roman"/>
          <w:bCs/>
          <w:i/>
          <w:iCs/>
          <w:sz w:val="22"/>
          <w:szCs w:val="22"/>
        </w:rPr>
        <w:t xml:space="preserve"> – </w:t>
      </w:r>
      <w:r w:rsidR="007D64D8">
        <w:rPr>
          <w:rFonts w:ascii="Times New Roman" w:hAnsi="Times New Roman" w:cs="Times New Roman"/>
          <w:bCs/>
          <w:sz w:val="22"/>
          <w:szCs w:val="22"/>
        </w:rPr>
        <w:t>E</w:t>
      </w:r>
      <w:r w:rsidRPr="00A76D8F">
        <w:rPr>
          <w:rFonts w:ascii="Times New Roman" w:hAnsi="Times New Roman" w:cs="Times New Roman"/>
          <w:bCs/>
          <w:sz w:val="22"/>
          <w:szCs w:val="22"/>
        </w:rPr>
        <w:t>nsure maintenance of the R package and Shiny web application.</w:t>
      </w:r>
    </w:p>
    <w:p w14:paraId="300ADA39" w14:textId="6A15259F" w:rsidR="00A76D8F" w:rsidRPr="00A76D8F" w:rsidRDefault="00A76D8F" w:rsidP="000B0A46">
      <w:pPr>
        <w:pStyle w:val="ListParagraph"/>
        <w:numPr>
          <w:ilvl w:val="0"/>
          <w:numId w:val="32"/>
        </w:numPr>
        <w:spacing w:line="360" w:lineRule="auto"/>
        <w:ind w:left="567" w:hanging="567"/>
        <w:rPr>
          <w:rFonts w:ascii="Times New Roman" w:hAnsi="Times New Roman" w:cs="Times New Roman"/>
          <w:bCs/>
          <w:sz w:val="22"/>
          <w:szCs w:val="22"/>
        </w:rPr>
      </w:pPr>
      <w:r w:rsidRPr="00A76D8F">
        <w:rPr>
          <w:rFonts w:ascii="Times New Roman" w:hAnsi="Times New Roman" w:cs="Times New Roman"/>
          <w:bCs/>
          <w:i/>
          <w:iCs/>
          <w:sz w:val="22"/>
          <w:szCs w:val="22"/>
        </w:rPr>
        <w:t xml:space="preserve">Hybrid models </w:t>
      </w:r>
      <w:r w:rsidRPr="00A76D8F">
        <w:rPr>
          <w:rFonts w:ascii="Times New Roman" w:hAnsi="Times New Roman" w:cs="Times New Roman"/>
          <w:bCs/>
          <w:sz w:val="22"/>
          <w:szCs w:val="22"/>
        </w:rPr>
        <w:t xml:space="preserve">– </w:t>
      </w:r>
      <w:r w:rsidR="002D173F">
        <w:rPr>
          <w:rFonts w:ascii="Times New Roman" w:hAnsi="Times New Roman" w:cs="Times New Roman"/>
          <w:bCs/>
          <w:sz w:val="22"/>
          <w:szCs w:val="22"/>
        </w:rPr>
        <w:t>Ad</w:t>
      </w:r>
      <w:r w:rsidRPr="00A76D8F">
        <w:rPr>
          <w:rFonts w:ascii="Times New Roman" w:hAnsi="Times New Roman" w:cs="Times New Roman"/>
          <w:bCs/>
          <w:sz w:val="22"/>
          <w:szCs w:val="22"/>
        </w:rPr>
        <w:t>d functions to the R package ‘</w:t>
      </w:r>
      <w:r w:rsidRPr="00A76D8F">
        <w:rPr>
          <w:rFonts w:ascii="Times New Roman" w:hAnsi="Times New Roman" w:cs="Times New Roman"/>
          <w:bCs/>
          <w:i/>
          <w:iCs/>
          <w:sz w:val="22"/>
          <w:szCs w:val="22"/>
        </w:rPr>
        <w:t>downscale</w:t>
      </w:r>
      <w:r w:rsidRPr="00A76D8F">
        <w:rPr>
          <w:rFonts w:ascii="Times New Roman" w:hAnsi="Times New Roman" w:cs="Times New Roman"/>
          <w:bCs/>
          <w:sz w:val="22"/>
          <w:szCs w:val="22"/>
        </w:rPr>
        <w:t>’, developed under task 3.2.</w:t>
      </w:r>
    </w:p>
    <w:p w14:paraId="0F568936" w14:textId="6C246E97" w:rsidR="00A76D8F" w:rsidRPr="00A76D8F" w:rsidRDefault="00A76D8F" w:rsidP="000B0A46">
      <w:pPr>
        <w:pStyle w:val="ListParagraph"/>
        <w:numPr>
          <w:ilvl w:val="0"/>
          <w:numId w:val="32"/>
        </w:numPr>
        <w:spacing w:line="360" w:lineRule="auto"/>
        <w:ind w:left="567" w:hanging="567"/>
        <w:rPr>
          <w:rFonts w:ascii="Times New Roman" w:hAnsi="Times New Roman" w:cs="Times New Roman"/>
          <w:bCs/>
          <w:sz w:val="22"/>
          <w:szCs w:val="22"/>
        </w:rPr>
      </w:pPr>
      <w:proofErr w:type="gramStart"/>
      <w:r w:rsidRPr="00A76D8F">
        <w:rPr>
          <w:rFonts w:ascii="Times New Roman" w:hAnsi="Times New Roman" w:cs="Times New Roman"/>
          <w:bCs/>
          <w:i/>
          <w:iCs/>
          <w:sz w:val="22"/>
          <w:szCs w:val="22"/>
        </w:rPr>
        <w:t>freshwater</w:t>
      </w:r>
      <w:proofErr w:type="gramEnd"/>
      <w:r w:rsidRPr="00A76D8F">
        <w:rPr>
          <w:rFonts w:ascii="Times New Roman" w:hAnsi="Times New Roman" w:cs="Times New Roman"/>
          <w:bCs/>
          <w:i/>
          <w:iCs/>
          <w:sz w:val="22"/>
          <w:szCs w:val="22"/>
        </w:rPr>
        <w:t xml:space="preserve"> SDMs</w:t>
      </w:r>
      <w:r w:rsidR="007D64D8">
        <w:rPr>
          <w:rFonts w:ascii="Times New Roman" w:hAnsi="Times New Roman" w:cs="Times New Roman"/>
          <w:bCs/>
          <w:sz w:val="22"/>
          <w:szCs w:val="22"/>
        </w:rPr>
        <w:t xml:space="preserve"> – F</w:t>
      </w:r>
      <w:r w:rsidRPr="00A76D8F">
        <w:rPr>
          <w:rFonts w:ascii="Times New Roman" w:hAnsi="Times New Roman" w:cs="Times New Roman"/>
          <w:bCs/>
          <w:sz w:val="22"/>
          <w:szCs w:val="22"/>
        </w:rPr>
        <w:t xml:space="preserve">inish the development of the freshwater SDM guide and test in additional catchments. </w:t>
      </w:r>
    </w:p>
    <w:p w14:paraId="110A0912" w14:textId="3678A59D" w:rsidR="00D16BE6" w:rsidRPr="00A76D8F" w:rsidRDefault="00A76D8F" w:rsidP="000B0A46">
      <w:pPr>
        <w:pStyle w:val="ListParagraph"/>
        <w:numPr>
          <w:ilvl w:val="0"/>
          <w:numId w:val="32"/>
        </w:numPr>
        <w:spacing w:line="360" w:lineRule="auto"/>
        <w:ind w:left="567" w:hanging="567"/>
        <w:rPr>
          <w:rFonts w:ascii="Times New Roman" w:hAnsi="Times New Roman" w:cs="Times New Roman"/>
          <w:bCs/>
          <w:sz w:val="22"/>
          <w:szCs w:val="22"/>
        </w:rPr>
        <w:sectPr w:rsidR="00D16BE6" w:rsidRPr="00A76D8F">
          <w:pgSz w:w="11906" w:h="16838"/>
          <w:pgMar w:top="1440" w:right="1440" w:bottom="1440" w:left="1440" w:header="708" w:footer="708" w:gutter="0"/>
          <w:cols w:space="708"/>
          <w:docGrid w:linePitch="360"/>
        </w:sectPr>
      </w:pPr>
      <w:r w:rsidRPr="00A76D8F">
        <w:rPr>
          <w:rFonts w:ascii="Times New Roman" w:hAnsi="Times New Roman" w:cs="Times New Roman"/>
          <w:bCs/>
          <w:i/>
          <w:iCs/>
          <w:sz w:val="22"/>
          <w:szCs w:val="22"/>
        </w:rPr>
        <w:t>Diversity calculator</w:t>
      </w:r>
      <w:r w:rsidRPr="00A76D8F">
        <w:rPr>
          <w:rFonts w:ascii="Times New Roman" w:hAnsi="Times New Roman" w:cs="Times New Roman"/>
          <w:bCs/>
          <w:sz w:val="22"/>
          <w:szCs w:val="22"/>
        </w:rPr>
        <w:t xml:space="preserve"> – Implement as a standalone R package and allow additional function to be estimated within each window.  </w:t>
      </w:r>
    </w:p>
    <w:p w14:paraId="490AA878" w14:textId="77777777" w:rsidR="00282F42" w:rsidRPr="00282F42" w:rsidRDefault="00282F42" w:rsidP="00282F42">
      <w:pPr>
        <w:pStyle w:val="TOCHeading"/>
        <w:rPr>
          <w:rFonts w:ascii="Times New Roman" w:hAnsi="Times New Roman"/>
          <w:b w:val="0"/>
          <w:bCs w:val="0"/>
          <w:color w:val="auto"/>
        </w:rPr>
      </w:pPr>
      <w:r w:rsidRPr="00282F42">
        <w:rPr>
          <w:rFonts w:ascii="Times New Roman" w:hAnsi="Times New Roman"/>
          <w:color w:val="auto"/>
        </w:rPr>
        <w:lastRenderedPageBreak/>
        <w:t>Table of Contents</w:t>
      </w:r>
    </w:p>
    <w:p w14:paraId="5929AAAF" w14:textId="77777777" w:rsidR="00E31158" w:rsidRDefault="00282F42">
      <w:pPr>
        <w:pStyle w:val="TOC1"/>
        <w:tabs>
          <w:tab w:val="left" w:pos="440"/>
          <w:tab w:val="right" w:leader="dot" w:pos="9016"/>
        </w:tabs>
        <w:rPr>
          <w:rFonts w:asciiTheme="minorHAnsi" w:eastAsiaTheme="minorEastAsia" w:hAnsiTheme="minorHAnsi" w:cstheme="minorBidi"/>
          <w:noProof/>
          <w:sz w:val="22"/>
          <w:szCs w:val="22"/>
          <w:lang w:eastAsia="en-GB" w:bidi="he-IL"/>
        </w:rPr>
      </w:pPr>
      <w:r>
        <w:rPr>
          <w:rFonts w:ascii="Calibri" w:hAnsi="Calibri" w:cs="Times New Roman"/>
          <w:sz w:val="22"/>
          <w:szCs w:val="22"/>
          <w:lang w:val="en-US" w:eastAsia="en-US"/>
        </w:rPr>
        <w:fldChar w:fldCharType="begin"/>
      </w:r>
      <w:r>
        <w:instrText xml:space="preserve"> TOC \o "1-3" \h \z \u </w:instrText>
      </w:r>
      <w:r>
        <w:rPr>
          <w:rFonts w:ascii="Calibri" w:hAnsi="Calibri" w:cs="Times New Roman"/>
          <w:sz w:val="22"/>
          <w:szCs w:val="22"/>
          <w:lang w:val="en-US" w:eastAsia="en-US"/>
        </w:rPr>
        <w:fldChar w:fldCharType="separate"/>
      </w:r>
      <w:hyperlink w:anchor="_Toc445210657" w:history="1">
        <w:r w:rsidR="00E31158" w:rsidRPr="00207956">
          <w:rPr>
            <w:rStyle w:val="Hyperlink"/>
            <w:noProof/>
          </w:rPr>
          <w:t>1:</w:t>
        </w:r>
        <w:r w:rsidR="00E31158">
          <w:rPr>
            <w:rFonts w:asciiTheme="minorHAnsi" w:eastAsiaTheme="minorEastAsia" w:hAnsiTheme="minorHAnsi" w:cstheme="minorBidi"/>
            <w:noProof/>
            <w:sz w:val="22"/>
            <w:szCs w:val="22"/>
            <w:lang w:eastAsia="en-GB" w:bidi="he-IL"/>
          </w:rPr>
          <w:tab/>
        </w:r>
        <w:r w:rsidR="00E31158" w:rsidRPr="00207956">
          <w:rPr>
            <w:rStyle w:val="Hyperlink"/>
            <w:noProof/>
          </w:rPr>
          <w:t>General Introduction</w:t>
        </w:r>
        <w:r w:rsidR="00E31158">
          <w:rPr>
            <w:noProof/>
            <w:webHidden/>
          </w:rPr>
          <w:tab/>
        </w:r>
        <w:r w:rsidR="00E31158">
          <w:rPr>
            <w:noProof/>
            <w:webHidden/>
          </w:rPr>
          <w:fldChar w:fldCharType="begin"/>
        </w:r>
        <w:r w:rsidR="00E31158">
          <w:rPr>
            <w:noProof/>
            <w:webHidden/>
          </w:rPr>
          <w:instrText xml:space="preserve"> PAGEREF _Toc445210657 \h </w:instrText>
        </w:r>
        <w:r w:rsidR="00E31158">
          <w:rPr>
            <w:noProof/>
            <w:webHidden/>
          </w:rPr>
        </w:r>
        <w:r w:rsidR="00E31158">
          <w:rPr>
            <w:noProof/>
            <w:webHidden/>
          </w:rPr>
          <w:fldChar w:fldCharType="separate"/>
        </w:r>
        <w:r w:rsidR="00E31158">
          <w:rPr>
            <w:noProof/>
            <w:webHidden/>
          </w:rPr>
          <w:t>5</w:t>
        </w:r>
        <w:r w:rsidR="00E31158">
          <w:rPr>
            <w:noProof/>
            <w:webHidden/>
          </w:rPr>
          <w:fldChar w:fldCharType="end"/>
        </w:r>
      </w:hyperlink>
    </w:p>
    <w:p w14:paraId="2E85E1ED"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58" w:history="1">
        <w:r w:rsidRPr="00207956">
          <w:rPr>
            <w:rStyle w:val="Hyperlink"/>
            <w:noProof/>
          </w:rPr>
          <w:t>2:</w:t>
        </w:r>
        <w:r>
          <w:rPr>
            <w:rFonts w:asciiTheme="minorHAnsi" w:eastAsiaTheme="minorEastAsia" w:hAnsiTheme="minorHAnsi" w:cstheme="minorBidi"/>
            <w:noProof/>
            <w:sz w:val="22"/>
            <w:szCs w:val="22"/>
            <w:lang w:eastAsia="en-GB" w:bidi="he-IL"/>
          </w:rPr>
          <w:tab/>
        </w:r>
        <w:r w:rsidRPr="00207956">
          <w:rPr>
            <w:rStyle w:val="Hyperlink"/>
            <w:noProof/>
          </w:rPr>
          <w:t>Create Your Own Map (</w:t>
        </w:r>
        <w:r w:rsidRPr="00207956">
          <w:rPr>
            <w:rStyle w:val="Hyperlink"/>
            <w:i/>
            <w:iCs/>
            <w:noProof/>
          </w:rPr>
          <w:t>CYOM</w:t>
        </w:r>
        <w:r w:rsidRPr="00207956">
          <w:rPr>
            <w:rStyle w:val="Hyperlink"/>
            <w:noProof/>
          </w:rPr>
          <w:t xml:space="preserve">) in </w:t>
        </w:r>
        <w:r w:rsidRPr="00207956">
          <w:rPr>
            <w:rStyle w:val="Hyperlink"/>
            <w:i/>
            <w:iCs/>
            <w:noProof/>
          </w:rPr>
          <w:t>AquaMaps</w:t>
        </w:r>
        <w:r>
          <w:rPr>
            <w:noProof/>
            <w:webHidden/>
          </w:rPr>
          <w:tab/>
        </w:r>
        <w:r>
          <w:rPr>
            <w:noProof/>
            <w:webHidden/>
          </w:rPr>
          <w:fldChar w:fldCharType="begin"/>
        </w:r>
        <w:r>
          <w:rPr>
            <w:noProof/>
            <w:webHidden/>
          </w:rPr>
          <w:instrText xml:space="preserve"> PAGEREF _Toc445210658 \h </w:instrText>
        </w:r>
        <w:r>
          <w:rPr>
            <w:noProof/>
            <w:webHidden/>
          </w:rPr>
        </w:r>
        <w:r>
          <w:rPr>
            <w:noProof/>
            <w:webHidden/>
          </w:rPr>
          <w:fldChar w:fldCharType="separate"/>
        </w:r>
        <w:r>
          <w:rPr>
            <w:noProof/>
            <w:webHidden/>
          </w:rPr>
          <w:t>10</w:t>
        </w:r>
        <w:r>
          <w:rPr>
            <w:noProof/>
            <w:webHidden/>
          </w:rPr>
          <w:fldChar w:fldCharType="end"/>
        </w:r>
      </w:hyperlink>
    </w:p>
    <w:p w14:paraId="61391F95"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59" w:history="1">
        <w:r w:rsidRPr="00207956">
          <w:rPr>
            <w:rStyle w:val="Hyperlink"/>
            <w:noProof/>
          </w:rPr>
          <w:t>2.a:</w:t>
        </w:r>
        <w:r>
          <w:rPr>
            <w:rFonts w:asciiTheme="minorHAnsi" w:eastAsiaTheme="minorEastAsia" w:hAnsiTheme="minorHAnsi" w:cstheme="minorBidi"/>
            <w:noProof/>
            <w:sz w:val="22"/>
            <w:szCs w:val="22"/>
            <w:lang w:eastAsia="en-GB" w:bidi="he-IL"/>
          </w:rPr>
          <w:tab/>
        </w:r>
        <w:r w:rsidRPr="00207956">
          <w:rPr>
            <w:rStyle w:val="Hyperlink"/>
            <w:noProof/>
          </w:rPr>
          <w:t>Aim</w:t>
        </w:r>
        <w:r>
          <w:rPr>
            <w:noProof/>
            <w:webHidden/>
          </w:rPr>
          <w:tab/>
        </w:r>
        <w:r>
          <w:rPr>
            <w:noProof/>
            <w:webHidden/>
          </w:rPr>
          <w:fldChar w:fldCharType="begin"/>
        </w:r>
        <w:r>
          <w:rPr>
            <w:noProof/>
            <w:webHidden/>
          </w:rPr>
          <w:instrText xml:space="preserve"> PAGEREF _Toc445210659 \h </w:instrText>
        </w:r>
        <w:r>
          <w:rPr>
            <w:noProof/>
            <w:webHidden/>
          </w:rPr>
        </w:r>
        <w:r>
          <w:rPr>
            <w:noProof/>
            <w:webHidden/>
          </w:rPr>
          <w:fldChar w:fldCharType="separate"/>
        </w:r>
        <w:r>
          <w:rPr>
            <w:noProof/>
            <w:webHidden/>
          </w:rPr>
          <w:t>10</w:t>
        </w:r>
        <w:r>
          <w:rPr>
            <w:noProof/>
            <w:webHidden/>
          </w:rPr>
          <w:fldChar w:fldCharType="end"/>
        </w:r>
      </w:hyperlink>
    </w:p>
    <w:p w14:paraId="677D72D7"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0" w:history="1">
        <w:r w:rsidRPr="00207956">
          <w:rPr>
            <w:rStyle w:val="Hyperlink"/>
            <w:noProof/>
          </w:rPr>
          <w:t>2.b:</w:t>
        </w:r>
        <w:r>
          <w:rPr>
            <w:rFonts w:asciiTheme="minorHAnsi" w:eastAsiaTheme="minorEastAsia" w:hAnsiTheme="minorHAnsi" w:cstheme="minorBidi"/>
            <w:noProof/>
            <w:sz w:val="22"/>
            <w:szCs w:val="22"/>
            <w:lang w:eastAsia="en-GB" w:bidi="he-IL"/>
          </w:rPr>
          <w:tab/>
        </w:r>
        <w:r w:rsidRPr="00207956">
          <w:rPr>
            <w:rStyle w:val="Hyperlink"/>
            <w:noProof/>
          </w:rPr>
          <w:t>Introduction</w:t>
        </w:r>
        <w:r>
          <w:rPr>
            <w:noProof/>
            <w:webHidden/>
          </w:rPr>
          <w:tab/>
        </w:r>
        <w:r>
          <w:rPr>
            <w:noProof/>
            <w:webHidden/>
          </w:rPr>
          <w:fldChar w:fldCharType="begin"/>
        </w:r>
        <w:r>
          <w:rPr>
            <w:noProof/>
            <w:webHidden/>
          </w:rPr>
          <w:instrText xml:space="preserve"> PAGEREF _Toc445210660 \h </w:instrText>
        </w:r>
        <w:r>
          <w:rPr>
            <w:noProof/>
            <w:webHidden/>
          </w:rPr>
        </w:r>
        <w:r>
          <w:rPr>
            <w:noProof/>
            <w:webHidden/>
          </w:rPr>
          <w:fldChar w:fldCharType="separate"/>
        </w:r>
        <w:r>
          <w:rPr>
            <w:noProof/>
            <w:webHidden/>
          </w:rPr>
          <w:t>10</w:t>
        </w:r>
        <w:r>
          <w:rPr>
            <w:noProof/>
            <w:webHidden/>
          </w:rPr>
          <w:fldChar w:fldCharType="end"/>
        </w:r>
      </w:hyperlink>
    </w:p>
    <w:p w14:paraId="52AB8888"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1" w:history="1">
        <w:r w:rsidRPr="00207956">
          <w:rPr>
            <w:rStyle w:val="Hyperlink"/>
            <w:noProof/>
          </w:rPr>
          <w:t>2.c:</w:t>
        </w:r>
        <w:r>
          <w:rPr>
            <w:rFonts w:asciiTheme="minorHAnsi" w:eastAsiaTheme="minorEastAsia" w:hAnsiTheme="minorHAnsi" w:cstheme="minorBidi"/>
            <w:noProof/>
            <w:sz w:val="22"/>
            <w:szCs w:val="22"/>
            <w:lang w:eastAsia="en-GB" w:bidi="he-IL"/>
          </w:rPr>
          <w:tab/>
        </w:r>
        <w:r w:rsidRPr="00207956">
          <w:rPr>
            <w:rStyle w:val="Hyperlink"/>
            <w:noProof/>
          </w:rPr>
          <w:t>Approach</w:t>
        </w:r>
        <w:r>
          <w:rPr>
            <w:noProof/>
            <w:webHidden/>
          </w:rPr>
          <w:tab/>
        </w:r>
        <w:r>
          <w:rPr>
            <w:noProof/>
            <w:webHidden/>
          </w:rPr>
          <w:fldChar w:fldCharType="begin"/>
        </w:r>
        <w:r>
          <w:rPr>
            <w:noProof/>
            <w:webHidden/>
          </w:rPr>
          <w:instrText xml:space="preserve"> PAGEREF _Toc445210661 \h </w:instrText>
        </w:r>
        <w:r>
          <w:rPr>
            <w:noProof/>
            <w:webHidden/>
          </w:rPr>
        </w:r>
        <w:r>
          <w:rPr>
            <w:noProof/>
            <w:webHidden/>
          </w:rPr>
          <w:fldChar w:fldCharType="separate"/>
        </w:r>
        <w:r>
          <w:rPr>
            <w:noProof/>
            <w:webHidden/>
          </w:rPr>
          <w:t>10</w:t>
        </w:r>
        <w:r>
          <w:rPr>
            <w:noProof/>
            <w:webHidden/>
          </w:rPr>
          <w:fldChar w:fldCharType="end"/>
        </w:r>
      </w:hyperlink>
    </w:p>
    <w:p w14:paraId="19A1AEDD"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2" w:history="1">
        <w:r w:rsidRPr="00207956">
          <w:rPr>
            <w:rStyle w:val="Hyperlink"/>
            <w:noProof/>
          </w:rPr>
          <w:t>2.d:</w:t>
        </w:r>
        <w:r>
          <w:rPr>
            <w:rFonts w:asciiTheme="minorHAnsi" w:eastAsiaTheme="minorEastAsia" w:hAnsiTheme="minorHAnsi" w:cstheme="minorBidi"/>
            <w:noProof/>
            <w:sz w:val="22"/>
            <w:szCs w:val="22"/>
            <w:lang w:eastAsia="en-GB" w:bidi="he-IL"/>
          </w:rPr>
          <w:tab/>
        </w:r>
        <w:r w:rsidRPr="00207956">
          <w:rPr>
            <w:rStyle w:val="Hyperlink"/>
            <w:noProof/>
          </w:rPr>
          <w:t>Create-Your-Own-Map (CYOM) Manual</w:t>
        </w:r>
        <w:r>
          <w:rPr>
            <w:noProof/>
            <w:webHidden/>
          </w:rPr>
          <w:tab/>
        </w:r>
        <w:r>
          <w:rPr>
            <w:noProof/>
            <w:webHidden/>
          </w:rPr>
          <w:fldChar w:fldCharType="begin"/>
        </w:r>
        <w:r>
          <w:rPr>
            <w:noProof/>
            <w:webHidden/>
          </w:rPr>
          <w:instrText xml:space="preserve"> PAGEREF _Toc445210662 \h </w:instrText>
        </w:r>
        <w:r>
          <w:rPr>
            <w:noProof/>
            <w:webHidden/>
          </w:rPr>
        </w:r>
        <w:r>
          <w:rPr>
            <w:noProof/>
            <w:webHidden/>
          </w:rPr>
          <w:fldChar w:fldCharType="separate"/>
        </w:r>
        <w:r>
          <w:rPr>
            <w:noProof/>
            <w:webHidden/>
          </w:rPr>
          <w:t>13</w:t>
        </w:r>
        <w:r>
          <w:rPr>
            <w:noProof/>
            <w:webHidden/>
          </w:rPr>
          <w:fldChar w:fldCharType="end"/>
        </w:r>
      </w:hyperlink>
    </w:p>
    <w:p w14:paraId="6ABE0583"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63" w:history="1">
        <w:r w:rsidRPr="00207956">
          <w:rPr>
            <w:rStyle w:val="Hyperlink"/>
            <w:noProof/>
          </w:rPr>
          <w:t>3:</w:t>
        </w:r>
        <w:r>
          <w:rPr>
            <w:rFonts w:asciiTheme="minorHAnsi" w:eastAsiaTheme="minorEastAsia" w:hAnsiTheme="minorHAnsi" w:cstheme="minorBidi"/>
            <w:noProof/>
            <w:sz w:val="22"/>
            <w:szCs w:val="22"/>
            <w:lang w:eastAsia="en-GB" w:bidi="he-IL"/>
          </w:rPr>
          <w:tab/>
        </w:r>
        <w:r w:rsidRPr="00207956">
          <w:rPr>
            <w:rStyle w:val="Hyperlink"/>
            <w:i/>
            <w:iCs/>
            <w:noProof/>
          </w:rPr>
          <w:t>rAquaMaps</w:t>
        </w:r>
        <w:r w:rsidRPr="00207956">
          <w:rPr>
            <w:rStyle w:val="Hyperlink"/>
            <w:noProof/>
          </w:rPr>
          <w:t xml:space="preserve"> Global Modelling Tool</w:t>
        </w:r>
        <w:r>
          <w:rPr>
            <w:noProof/>
            <w:webHidden/>
          </w:rPr>
          <w:tab/>
        </w:r>
        <w:r>
          <w:rPr>
            <w:noProof/>
            <w:webHidden/>
          </w:rPr>
          <w:fldChar w:fldCharType="begin"/>
        </w:r>
        <w:r>
          <w:rPr>
            <w:noProof/>
            <w:webHidden/>
          </w:rPr>
          <w:instrText xml:space="preserve"> PAGEREF _Toc445210663 \h </w:instrText>
        </w:r>
        <w:r>
          <w:rPr>
            <w:noProof/>
            <w:webHidden/>
          </w:rPr>
        </w:r>
        <w:r>
          <w:rPr>
            <w:noProof/>
            <w:webHidden/>
          </w:rPr>
          <w:fldChar w:fldCharType="separate"/>
        </w:r>
        <w:r>
          <w:rPr>
            <w:noProof/>
            <w:webHidden/>
          </w:rPr>
          <w:t>30</w:t>
        </w:r>
        <w:r>
          <w:rPr>
            <w:noProof/>
            <w:webHidden/>
          </w:rPr>
          <w:fldChar w:fldCharType="end"/>
        </w:r>
      </w:hyperlink>
    </w:p>
    <w:p w14:paraId="16E65965"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4" w:history="1">
        <w:r w:rsidRPr="00207956">
          <w:rPr>
            <w:rStyle w:val="Hyperlink"/>
            <w:noProof/>
          </w:rPr>
          <w:t>3.a:</w:t>
        </w:r>
        <w:r>
          <w:rPr>
            <w:rFonts w:asciiTheme="minorHAnsi" w:eastAsiaTheme="minorEastAsia" w:hAnsiTheme="minorHAnsi" w:cstheme="minorBidi"/>
            <w:noProof/>
            <w:sz w:val="22"/>
            <w:szCs w:val="22"/>
            <w:lang w:eastAsia="en-GB" w:bidi="he-IL"/>
          </w:rPr>
          <w:tab/>
        </w:r>
        <w:r w:rsidRPr="00207956">
          <w:rPr>
            <w:rStyle w:val="Hyperlink"/>
            <w:noProof/>
          </w:rPr>
          <w:t>Aim</w:t>
        </w:r>
        <w:r>
          <w:rPr>
            <w:noProof/>
            <w:webHidden/>
          </w:rPr>
          <w:tab/>
        </w:r>
        <w:r>
          <w:rPr>
            <w:noProof/>
            <w:webHidden/>
          </w:rPr>
          <w:fldChar w:fldCharType="begin"/>
        </w:r>
        <w:r>
          <w:rPr>
            <w:noProof/>
            <w:webHidden/>
          </w:rPr>
          <w:instrText xml:space="preserve"> PAGEREF _Toc445210664 \h </w:instrText>
        </w:r>
        <w:r>
          <w:rPr>
            <w:noProof/>
            <w:webHidden/>
          </w:rPr>
        </w:r>
        <w:r>
          <w:rPr>
            <w:noProof/>
            <w:webHidden/>
          </w:rPr>
          <w:fldChar w:fldCharType="separate"/>
        </w:r>
        <w:r>
          <w:rPr>
            <w:noProof/>
            <w:webHidden/>
          </w:rPr>
          <w:t>30</w:t>
        </w:r>
        <w:r>
          <w:rPr>
            <w:noProof/>
            <w:webHidden/>
          </w:rPr>
          <w:fldChar w:fldCharType="end"/>
        </w:r>
      </w:hyperlink>
    </w:p>
    <w:p w14:paraId="1E003343"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5" w:history="1">
        <w:r w:rsidRPr="00207956">
          <w:rPr>
            <w:rStyle w:val="Hyperlink"/>
            <w:noProof/>
          </w:rPr>
          <w:t>3.b:</w:t>
        </w:r>
        <w:r>
          <w:rPr>
            <w:rFonts w:asciiTheme="minorHAnsi" w:eastAsiaTheme="minorEastAsia" w:hAnsiTheme="minorHAnsi" w:cstheme="minorBidi"/>
            <w:noProof/>
            <w:sz w:val="22"/>
            <w:szCs w:val="22"/>
            <w:lang w:eastAsia="en-GB" w:bidi="he-IL"/>
          </w:rPr>
          <w:tab/>
        </w:r>
        <w:r w:rsidRPr="00207956">
          <w:rPr>
            <w:rStyle w:val="Hyperlink"/>
            <w:noProof/>
          </w:rPr>
          <w:t>Introduction</w:t>
        </w:r>
        <w:r>
          <w:rPr>
            <w:noProof/>
            <w:webHidden/>
          </w:rPr>
          <w:tab/>
        </w:r>
        <w:r>
          <w:rPr>
            <w:noProof/>
            <w:webHidden/>
          </w:rPr>
          <w:fldChar w:fldCharType="begin"/>
        </w:r>
        <w:r>
          <w:rPr>
            <w:noProof/>
            <w:webHidden/>
          </w:rPr>
          <w:instrText xml:space="preserve"> PAGEREF _Toc445210665 \h </w:instrText>
        </w:r>
        <w:r>
          <w:rPr>
            <w:noProof/>
            <w:webHidden/>
          </w:rPr>
        </w:r>
        <w:r>
          <w:rPr>
            <w:noProof/>
            <w:webHidden/>
          </w:rPr>
          <w:fldChar w:fldCharType="separate"/>
        </w:r>
        <w:r>
          <w:rPr>
            <w:noProof/>
            <w:webHidden/>
          </w:rPr>
          <w:t>30</w:t>
        </w:r>
        <w:r>
          <w:rPr>
            <w:noProof/>
            <w:webHidden/>
          </w:rPr>
          <w:fldChar w:fldCharType="end"/>
        </w:r>
      </w:hyperlink>
    </w:p>
    <w:p w14:paraId="08BB5454"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6" w:history="1">
        <w:r w:rsidRPr="00207956">
          <w:rPr>
            <w:rStyle w:val="Hyperlink"/>
            <w:noProof/>
          </w:rPr>
          <w:t>3.c:</w:t>
        </w:r>
        <w:r>
          <w:rPr>
            <w:rFonts w:asciiTheme="minorHAnsi" w:eastAsiaTheme="minorEastAsia" w:hAnsiTheme="minorHAnsi" w:cstheme="minorBidi"/>
            <w:noProof/>
            <w:sz w:val="22"/>
            <w:szCs w:val="22"/>
            <w:lang w:eastAsia="en-GB" w:bidi="he-IL"/>
          </w:rPr>
          <w:tab/>
        </w:r>
        <w:r w:rsidRPr="00207956">
          <w:rPr>
            <w:rStyle w:val="Hyperlink"/>
            <w:noProof/>
          </w:rPr>
          <w:t>Approach</w:t>
        </w:r>
        <w:r>
          <w:rPr>
            <w:noProof/>
            <w:webHidden/>
          </w:rPr>
          <w:tab/>
        </w:r>
        <w:r>
          <w:rPr>
            <w:noProof/>
            <w:webHidden/>
          </w:rPr>
          <w:fldChar w:fldCharType="begin"/>
        </w:r>
        <w:r>
          <w:rPr>
            <w:noProof/>
            <w:webHidden/>
          </w:rPr>
          <w:instrText xml:space="preserve"> PAGEREF _Toc445210666 \h </w:instrText>
        </w:r>
        <w:r>
          <w:rPr>
            <w:noProof/>
            <w:webHidden/>
          </w:rPr>
        </w:r>
        <w:r>
          <w:rPr>
            <w:noProof/>
            <w:webHidden/>
          </w:rPr>
          <w:fldChar w:fldCharType="separate"/>
        </w:r>
        <w:r>
          <w:rPr>
            <w:noProof/>
            <w:webHidden/>
          </w:rPr>
          <w:t>31</w:t>
        </w:r>
        <w:r>
          <w:rPr>
            <w:noProof/>
            <w:webHidden/>
          </w:rPr>
          <w:fldChar w:fldCharType="end"/>
        </w:r>
      </w:hyperlink>
    </w:p>
    <w:p w14:paraId="159EDCD5"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7" w:history="1">
        <w:r w:rsidRPr="00207956">
          <w:rPr>
            <w:rStyle w:val="Hyperlink"/>
            <w:noProof/>
          </w:rPr>
          <w:t>3.d:</w:t>
        </w:r>
        <w:r>
          <w:rPr>
            <w:rFonts w:asciiTheme="minorHAnsi" w:eastAsiaTheme="minorEastAsia" w:hAnsiTheme="minorHAnsi" w:cstheme="minorBidi"/>
            <w:noProof/>
            <w:sz w:val="22"/>
            <w:szCs w:val="22"/>
            <w:lang w:eastAsia="en-GB" w:bidi="he-IL"/>
          </w:rPr>
          <w:tab/>
        </w:r>
        <w:r w:rsidRPr="00207956">
          <w:rPr>
            <w:rStyle w:val="Hyperlink"/>
            <w:noProof/>
          </w:rPr>
          <w:t>Main functionalities of the R package</w:t>
        </w:r>
        <w:r>
          <w:rPr>
            <w:noProof/>
            <w:webHidden/>
          </w:rPr>
          <w:tab/>
        </w:r>
        <w:r>
          <w:rPr>
            <w:noProof/>
            <w:webHidden/>
          </w:rPr>
          <w:fldChar w:fldCharType="begin"/>
        </w:r>
        <w:r>
          <w:rPr>
            <w:noProof/>
            <w:webHidden/>
          </w:rPr>
          <w:instrText xml:space="preserve"> PAGEREF _Toc445210667 \h </w:instrText>
        </w:r>
        <w:r>
          <w:rPr>
            <w:noProof/>
            <w:webHidden/>
          </w:rPr>
        </w:r>
        <w:r>
          <w:rPr>
            <w:noProof/>
            <w:webHidden/>
          </w:rPr>
          <w:fldChar w:fldCharType="separate"/>
        </w:r>
        <w:r>
          <w:rPr>
            <w:noProof/>
            <w:webHidden/>
          </w:rPr>
          <w:t>31</w:t>
        </w:r>
        <w:r>
          <w:rPr>
            <w:noProof/>
            <w:webHidden/>
          </w:rPr>
          <w:fldChar w:fldCharType="end"/>
        </w:r>
      </w:hyperlink>
    </w:p>
    <w:p w14:paraId="0A8A8158"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8" w:history="1">
        <w:r w:rsidRPr="00207956">
          <w:rPr>
            <w:rStyle w:val="Hyperlink"/>
            <w:noProof/>
          </w:rPr>
          <w:t>3.e:</w:t>
        </w:r>
        <w:r>
          <w:rPr>
            <w:rFonts w:asciiTheme="minorHAnsi" w:eastAsiaTheme="minorEastAsia" w:hAnsiTheme="minorHAnsi" w:cstheme="minorBidi"/>
            <w:noProof/>
            <w:sz w:val="22"/>
            <w:szCs w:val="22"/>
            <w:lang w:eastAsia="en-GB" w:bidi="he-IL"/>
          </w:rPr>
          <w:tab/>
        </w:r>
        <w:r w:rsidRPr="00207956">
          <w:rPr>
            <w:rStyle w:val="Hyperlink"/>
            <w:noProof/>
          </w:rPr>
          <w:t>Versions, installations, guides and recent changes</w:t>
        </w:r>
        <w:r>
          <w:rPr>
            <w:noProof/>
            <w:webHidden/>
          </w:rPr>
          <w:tab/>
        </w:r>
        <w:r>
          <w:rPr>
            <w:noProof/>
            <w:webHidden/>
          </w:rPr>
          <w:fldChar w:fldCharType="begin"/>
        </w:r>
        <w:r>
          <w:rPr>
            <w:noProof/>
            <w:webHidden/>
          </w:rPr>
          <w:instrText xml:space="preserve"> PAGEREF _Toc445210668 \h </w:instrText>
        </w:r>
        <w:r>
          <w:rPr>
            <w:noProof/>
            <w:webHidden/>
          </w:rPr>
        </w:r>
        <w:r>
          <w:rPr>
            <w:noProof/>
            <w:webHidden/>
          </w:rPr>
          <w:fldChar w:fldCharType="separate"/>
        </w:r>
        <w:r>
          <w:rPr>
            <w:noProof/>
            <w:webHidden/>
          </w:rPr>
          <w:t>32</w:t>
        </w:r>
        <w:r>
          <w:rPr>
            <w:noProof/>
            <w:webHidden/>
          </w:rPr>
          <w:fldChar w:fldCharType="end"/>
        </w:r>
      </w:hyperlink>
    </w:p>
    <w:p w14:paraId="7E90B5A7"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69" w:history="1">
        <w:r w:rsidRPr="00207956">
          <w:rPr>
            <w:rStyle w:val="Hyperlink"/>
            <w:noProof/>
          </w:rPr>
          <w:t>3.e:</w:t>
        </w:r>
        <w:r>
          <w:rPr>
            <w:rFonts w:asciiTheme="minorHAnsi" w:eastAsiaTheme="minorEastAsia" w:hAnsiTheme="minorHAnsi" w:cstheme="minorBidi"/>
            <w:noProof/>
            <w:sz w:val="22"/>
            <w:szCs w:val="22"/>
            <w:lang w:eastAsia="en-GB" w:bidi="he-IL"/>
          </w:rPr>
          <w:tab/>
        </w:r>
        <w:r w:rsidRPr="00207956">
          <w:rPr>
            <w:rStyle w:val="Hyperlink"/>
            <w:noProof/>
          </w:rPr>
          <w:t>Web-enabled usage of package features</w:t>
        </w:r>
        <w:r>
          <w:rPr>
            <w:noProof/>
            <w:webHidden/>
          </w:rPr>
          <w:tab/>
        </w:r>
        <w:r>
          <w:rPr>
            <w:noProof/>
            <w:webHidden/>
          </w:rPr>
          <w:fldChar w:fldCharType="begin"/>
        </w:r>
        <w:r>
          <w:rPr>
            <w:noProof/>
            <w:webHidden/>
          </w:rPr>
          <w:instrText xml:space="preserve"> PAGEREF _Toc445210669 \h </w:instrText>
        </w:r>
        <w:r>
          <w:rPr>
            <w:noProof/>
            <w:webHidden/>
          </w:rPr>
        </w:r>
        <w:r>
          <w:rPr>
            <w:noProof/>
            <w:webHidden/>
          </w:rPr>
          <w:fldChar w:fldCharType="separate"/>
        </w:r>
        <w:r>
          <w:rPr>
            <w:noProof/>
            <w:webHidden/>
          </w:rPr>
          <w:t>32</w:t>
        </w:r>
        <w:r>
          <w:rPr>
            <w:noProof/>
            <w:webHidden/>
          </w:rPr>
          <w:fldChar w:fldCharType="end"/>
        </w:r>
      </w:hyperlink>
    </w:p>
    <w:p w14:paraId="1095B9B6"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70" w:history="1">
        <w:r w:rsidRPr="00207956">
          <w:rPr>
            <w:rStyle w:val="Hyperlink"/>
            <w:noProof/>
          </w:rPr>
          <w:t>4:</w:t>
        </w:r>
        <w:r>
          <w:rPr>
            <w:rFonts w:asciiTheme="minorHAnsi" w:eastAsiaTheme="minorEastAsia" w:hAnsiTheme="minorHAnsi" w:cstheme="minorBidi"/>
            <w:noProof/>
            <w:sz w:val="22"/>
            <w:szCs w:val="22"/>
            <w:lang w:eastAsia="en-GB" w:bidi="he-IL"/>
          </w:rPr>
          <w:tab/>
        </w:r>
        <w:r w:rsidRPr="00207956">
          <w:rPr>
            <w:rStyle w:val="Hyperlink"/>
            <w:noProof/>
          </w:rPr>
          <w:t>Hybrid Species Distribution Models</w:t>
        </w:r>
        <w:r>
          <w:rPr>
            <w:noProof/>
            <w:webHidden/>
          </w:rPr>
          <w:tab/>
        </w:r>
        <w:r>
          <w:rPr>
            <w:noProof/>
            <w:webHidden/>
          </w:rPr>
          <w:fldChar w:fldCharType="begin"/>
        </w:r>
        <w:r>
          <w:rPr>
            <w:noProof/>
            <w:webHidden/>
          </w:rPr>
          <w:instrText xml:space="preserve"> PAGEREF _Toc445210670 \h </w:instrText>
        </w:r>
        <w:r>
          <w:rPr>
            <w:noProof/>
            <w:webHidden/>
          </w:rPr>
        </w:r>
        <w:r>
          <w:rPr>
            <w:noProof/>
            <w:webHidden/>
          </w:rPr>
          <w:fldChar w:fldCharType="separate"/>
        </w:r>
        <w:r>
          <w:rPr>
            <w:noProof/>
            <w:webHidden/>
          </w:rPr>
          <w:t>33</w:t>
        </w:r>
        <w:r>
          <w:rPr>
            <w:noProof/>
            <w:webHidden/>
          </w:rPr>
          <w:fldChar w:fldCharType="end"/>
        </w:r>
      </w:hyperlink>
    </w:p>
    <w:p w14:paraId="5B024046"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1" w:history="1">
        <w:r w:rsidRPr="00207956">
          <w:rPr>
            <w:rStyle w:val="Hyperlink"/>
            <w:noProof/>
          </w:rPr>
          <w:t>4.a:</w:t>
        </w:r>
        <w:r>
          <w:rPr>
            <w:rFonts w:asciiTheme="minorHAnsi" w:eastAsiaTheme="minorEastAsia" w:hAnsiTheme="minorHAnsi" w:cstheme="minorBidi"/>
            <w:noProof/>
            <w:sz w:val="22"/>
            <w:szCs w:val="22"/>
            <w:lang w:eastAsia="en-GB" w:bidi="he-IL"/>
          </w:rPr>
          <w:tab/>
        </w:r>
        <w:r w:rsidRPr="00207956">
          <w:rPr>
            <w:rStyle w:val="Hyperlink"/>
            <w:noProof/>
          </w:rPr>
          <w:t>Aim</w:t>
        </w:r>
        <w:r>
          <w:rPr>
            <w:noProof/>
            <w:webHidden/>
          </w:rPr>
          <w:tab/>
        </w:r>
        <w:r>
          <w:rPr>
            <w:noProof/>
            <w:webHidden/>
          </w:rPr>
          <w:fldChar w:fldCharType="begin"/>
        </w:r>
        <w:r>
          <w:rPr>
            <w:noProof/>
            <w:webHidden/>
          </w:rPr>
          <w:instrText xml:space="preserve"> PAGEREF _Toc445210671 \h </w:instrText>
        </w:r>
        <w:r>
          <w:rPr>
            <w:noProof/>
            <w:webHidden/>
          </w:rPr>
        </w:r>
        <w:r>
          <w:rPr>
            <w:noProof/>
            <w:webHidden/>
          </w:rPr>
          <w:fldChar w:fldCharType="separate"/>
        </w:r>
        <w:r>
          <w:rPr>
            <w:noProof/>
            <w:webHidden/>
          </w:rPr>
          <w:t>33</w:t>
        </w:r>
        <w:r>
          <w:rPr>
            <w:noProof/>
            <w:webHidden/>
          </w:rPr>
          <w:fldChar w:fldCharType="end"/>
        </w:r>
      </w:hyperlink>
    </w:p>
    <w:p w14:paraId="0068B060"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2" w:history="1">
        <w:r w:rsidRPr="00207956">
          <w:rPr>
            <w:rStyle w:val="Hyperlink"/>
            <w:noProof/>
          </w:rPr>
          <w:t>4.b:</w:t>
        </w:r>
        <w:r>
          <w:rPr>
            <w:rFonts w:asciiTheme="minorHAnsi" w:eastAsiaTheme="minorEastAsia" w:hAnsiTheme="minorHAnsi" w:cstheme="minorBidi"/>
            <w:noProof/>
            <w:sz w:val="22"/>
            <w:szCs w:val="22"/>
            <w:lang w:eastAsia="en-GB" w:bidi="he-IL"/>
          </w:rPr>
          <w:tab/>
        </w:r>
        <w:r w:rsidRPr="00207956">
          <w:rPr>
            <w:rStyle w:val="Hyperlink"/>
            <w:noProof/>
          </w:rPr>
          <w:t>Introduction</w:t>
        </w:r>
        <w:r>
          <w:rPr>
            <w:noProof/>
            <w:webHidden/>
          </w:rPr>
          <w:tab/>
        </w:r>
        <w:r>
          <w:rPr>
            <w:noProof/>
            <w:webHidden/>
          </w:rPr>
          <w:fldChar w:fldCharType="begin"/>
        </w:r>
        <w:r>
          <w:rPr>
            <w:noProof/>
            <w:webHidden/>
          </w:rPr>
          <w:instrText xml:space="preserve"> PAGEREF _Toc445210672 \h </w:instrText>
        </w:r>
        <w:r>
          <w:rPr>
            <w:noProof/>
            <w:webHidden/>
          </w:rPr>
        </w:r>
        <w:r>
          <w:rPr>
            <w:noProof/>
            <w:webHidden/>
          </w:rPr>
          <w:fldChar w:fldCharType="separate"/>
        </w:r>
        <w:r>
          <w:rPr>
            <w:noProof/>
            <w:webHidden/>
          </w:rPr>
          <w:t>33</w:t>
        </w:r>
        <w:r>
          <w:rPr>
            <w:noProof/>
            <w:webHidden/>
          </w:rPr>
          <w:fldChar w:fldCharType="end"/>
        </w:r>
      </w:hyperlink>
    </w:p>
    <w:p w14:paraId="4B42F86A"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3" w:history="1">
        <w:r w:rsidRPr="00207956">
          <w:rPr>
            <w:rStyle w:val="Hyperlink"/>
            <w:noProof/>
          </w:rPr>
          <w:t>4.c:</w:t>
        </w:r>
        <w:r>
          <w:rPr>
            <w:rFonts w:asciiTheme="minorHAnsi" w:eastAsiaTheme="minorEastAsia" w:hAnsiTheme="minorHAnsi" w:cstheme="minorBidi"/>
            <w:noProof/>
            <w:sz w:val="22"/>
            <w:szCs w:val="22"/>
            <w:lang w:eastAsia="en-GB" w:bidi="he-IL"/>
          </w:rPr>
          <w:tab/>
        </w:r>
        <w:r w:rsidRPr="00207956">
          <w:rPr>
            <w:rStyle w:val="Hyperlink"/>
            <w:noProof/>
          </w:rPr>
          <w:t>Approach</w:t>
        </w:r>
        <w:r>
          <w:rPr>
            <w:noProof/>
            <w:webHidden/>
          </w:rPr>
          <w:tab/>
        </w:r>
        <w:r>
          <w:rPr>
            <w:noProof/>
            <w:webHidden/>
          </w:rPr>
          <w:fldChar w:fldCharType="begin"/>
        </w:r>
        <w:r>
          <w:rPr>
            <w:noProof/>
            <w:webHidden/>
          </w:rPr>
          <w:instrText xml:space="preserve"> PAGEREF _Toc445210673 \h </w:instrText>
        </w:r>
        <w:r>
          <w:rPr>
            <w:noProof/>
            <w:webHidden/>
          </w:rPr>
        </w:r>
        <w:r>
          <w:rPr>
            <w:noProof/>
            <w:webHidden/>
          </w:rPr>
          <w:fldChar w:fldCharType="separate"/>
        </w:r>
        <w:r>
          <w:rPr>
            <w:noProof/>
            <w:webHidden/>
          </w:rPr>
          <w:t>34</w:t>
        </w:r>
        <w:r>
          <w:rPr>
            <w:noProof/>
            <w:webHidden/>
          </w:rPr>
          <w:fldChar w:fldCharType="end"/>
        </w:r>
      </w:hyperlink>
    </w:p>
    <w:p w14:paraId="6340D46C"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4" w:history="1">
        <w:r w:rsidRPr="00207956">
          <w:rPr>
            <w:rStyle w:val="Hyperlink"/>
            <w:noProof/>
          </w:rPr>
          <w:t>4.d:</w:t>
        </w:r>
        <w:r>
          <w:rPr>
            <w:rFonts w:asciiTheme="minorHAnsi" w:eastAsiaTheme="minorEastAsia" w:hAnsiTheme="minorHAnsi" w:cstheme="minorBidi"/>
            <w:noProof/>
            <w:sz w:val="22"/>
            <w:szCs w:val="22"/>
            <w:lang w:eastAsia="en-GB" w:bidi="he-IL"/>
          </w:rPr>
          <w:tab/>
        </w:r>
        <w:r w:rsidRPr="00207956">
          <w:rPr>
            <w:rStyle w:val="Hyperlink"/>
            <w:noProof/>
          </w:rPr>
          <w:t>Case study</w:t>
        </w:r>
        <w:r>
          <w:rPr>
            <w:noProof/>
            <w:webHidden/>
          </w:rPr>
          <w:tab/>
        </w:r>
        <w:r>
          <w:rPr>
            <w:noProof/>
            <w:webHidden/>
          </w:rPr>
          <w:fldChar w:fldCharType="begin"/>
        </w:r>
        <w:r>
          <w:rPr>
            <w:noProof/>
            <w:webHidden/>
          </w:rPr>
          <w:instrText xml:space="preserve"> PAGEREF _Toc445210674 \h </w:instrText>
        </w:r>
        <w:r>
          <w:rPr>
            <w:noProof/>
            <w:webHidden/>
          </w:rPr>
        </w:r>
        <w:r>
          <w:rPr>
            <w:noProof/>
            <w:webHidden/>
          </w:rPr>
          <w:fldChar w:fldCharType="separate"/>
        </w:r>
        <w:r>
          <w:rPr>
            <w:noProof/>
            <w:webHidden/>
          </w:rPr>
          <w:t>36</w:t>
        </w:r>
        <w:r>
          <w:rPr>
            <w:noProof/>
            <w:webHidden/>
          </w:rPr>
          <w:fldChar w:fldCharType="end"/>
        </w:r>
      </w:hyperlink>
    </w:p>
    <w:p w14:paraId="49221A43"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5" w:history="1">
        <w:r w:rsidRPr="00207956">
          <w:rPr>
            <w:rStyle w:val="Hyperlink"/>
            <w:noProof/>
          </w:rPr>
          <w:t>4.e:</w:t>
        </w:r>
        <w:r>
          <w:rPr>
            <w:rFonts w:asciiTheme="minorHAnsi" w:eastAsiaTheme="minorEastAsia" w:hAnsiTheme="minorHAnsi" w:cstheme="minorBidi"/>
            <w:noProof/>
            <w:sz w:val="22"/>
            <w:szCs w:val="22"/>
            <w:lang w:eastAsia="en-GB" w:bidi="he-IL"/>
          </w:rPr>
          <w:tab/>
        </w:r>
        <w:r w:rsidRPr="00207956">
          <w:rPr>
            <w:rStyle w:val="Hyperlink"/>
            <w:noProof/>
          </w:rPr>
          <w:t>Moving Windows SDM</w:t>
        </w:r>
        <w:r>
          <w:rPr>
            <w:noProof/>
            <w:webHidden/>
          </w:rPr>
          <w:tab/>
        </w:r>
        <w:r>
          <w:rPr>
            <w:noProof/>
            <w:webHidden/>
          </w:rPr>
          <w:fldChar w:fldCharType="begin"/>
        </w:r>
        <w:r>
          <w:rPr>
            <w:noProof/>
            <w:webHidden/>
          </w:rPr>
          <w:instrText xml:space="preserve"> PAGEREF _Toc445210675 \h </w:instrText>
        </w:r>
        <w:r>
          <w:rPr>
            <w:noProof/>
            <w:webHidden/>
          </w:rPr>
        </w:r>
        <w:r>
          <w:rPr>
            <w:noProof/>
            <w:webHidden/>
          </w:rPr>
          <w:fldChar w:fldCharType="separate"/>
        </w:r>
        <w:r>
          <w:rPr>
            <w:noProof/>
            <w:webHidden/>
          </w:rPr>
          <w:t>42</w:t>
        </w:r>
        <w:r>
          <w:rPr>
            <w:noProof/>
            <w:webHidden/>
          </w:rPr>
          <w:fldChar w:fldCharType="end"/>
        </w:r>
      </w:hyperlink>
    </w:p>
    <w:p w14:paraId="3C564CD0"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6" w:history="1">
        <w:r w:rsidRPr="00207956">
          <w:rPr>
            <w:rStyle w:val="Hyperlink"/>
            <w:noProof/>
          </w:rPr>
          <w:t>4.f:</w:t>
        </w:r>
        <w:r>
          <w:rPr>
            <w:rFonts w:asciiTheme="minorHAnsi" w:eastAsiaTheme="minorEastAsia" w:hAnsiTheme="minorHAnsi" w:cstheme="minorBidi"/>
            <w:noProof/>
            <w:sz w:val="22"/>
            <w:szCs w:val="22"/>
            <w:lang w:eastAsia="en-GB" w:bidi="he-IL"/>
          </w:rPr>
          <w:tab/>
        </w:r>
        <w:r w:rsidRPr="00207956">
          <w:rPr>
            <w:rStyle w:val="Hyperlink"/>
            <w:noProof/>
          </w:rPr>
          <w:t>Top X occupied cells</w:t>
        </w:r>
        <w:r>
          <w:rPr>
            <w:noProof/>
            <w:webHidden/>
          </w:rPr>
          <w:tab/>
        </w:r>
        <w:r>
          <w:rPr>
            <w:noProof/>
            <w:webHidden/>
          </w:rPr>
          <w:fldChar w:fldCharType="begin"/>
        </w:r>
        <w:r>
          <w:rPr>
            <w:noProof/>
            <w:webHidden/>
          </w:rPr>
          <w:instrText xml:space="preserve"> PAGEREF _Toc445210676 \h </w:instrText>
        </w:r>
        <w:r>
          <w:rPr>
            <w:noProof/>
            <w:webHidden/>
          </w:rPr>
        </w:r>
        <w:r>
          <w:rPr>
            <w:noProof/>
            <w:webHidden/>
          </w:rPr>
          <w:fldChar w:fldCharType="separate"/>
        </w:r>
        <w:r>
          <w:rPr>
            <w:noProof/>
            <w:webHidden/>
          </w:rPr>
          <w:t>45</w:t>
        </w:r>
        <w:r>
          <w:rPr>
            <w:noProof/>
            <w:webHidden/>
          </w:rPr>
          <w:fldChar w:fldCharType="end"/>
        </w:r>
      </w:hyperlink>
    </w:p>
    <w:p w14:paraId="55CDA48C"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7" w:history="1">
        <w:r w:rsidRPr="00207956">
          <w:rPr>
            <w:rStyle w:val="Hyperlink"/>
            <w:noProof/>
          </w:rPr>
          <w:t>4.g:</w:t>
        </w:r>
        <w:r>
          <w:rPr>
            <w:rFonts w:asciiTheme="minorHAnsi" w:eastAsiaTheme="minorEastAsia" w:hAnsiTheme="minorHAnsi" w:cstheme="minorBidi"/>
            <w:noProof/>
            <w:sz w:val="22"/>
            <w:szCs w:val="22"/>
            <w:lang w:eastAsia="en-GB" w:bidi="he-IL"/>
          </w:rPr>
          <w:tab/>
        </w:r>
        <w:r w:rsidRPr="00207956">
          <w:rPr>
            <w:rStyle w:val="Hyperlink"/>
            <w:noProof/>
          </w:rPr>
          <w:t>TopDown PoO</w:t>
        </w:r>
        <w:r>
          <w:rPr>
            <w:noProof/>
            <w:webHidden/>
          </w:rPr>
          <w:tab/>
        </w:r>
        <w:r>
          <w:rPr>
            <w:noProof/>
            <w:webHidden/>
          </w:rPr>
          <w:fldChar w:fldCharType="begin"/>
        </w:r>
        <w:r>
          <w:rPr>
            <w:noProof/>
            <w:webHidden/>
          </w:rPr>
          <w:instrText xml:space="preserve"> PAGEREF _Toc445210677 \h </w:instrText>
        </w:r>
        <w:r>
          <w:rPr>
            <w:noProof/>
            <w:webHidden/>
          </w:rPr>
        </w:r>
        <w:r>
          <w:rPr>
            <w:noProof/>
            <w:webHidden/>
          </w:rPr>
          <w:fldChar w:fldCharType="separate"/>
        </w:r>
        <w:r>
          <w:rPr>
            <w:noProof/>
            <w:webHidden/>
          </w:rPr>
          <w:t>47</w:t>
        </w:r>
        <w:r>
          <w:rPr>
            <w:noProof/>
            <w:webHidden/>
          </w:rPr>
          <w:fldChar w:fldCharType="end"/>
        </w:r>
      </w:hyperlink>
    </w:p>
    <w:p w14:paraId="4D2E78A8"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8" w:history="1">
        <w:r w:rsidRPr="00207956">
          <w:rPr>
            <w:rStyle w:val="Hyperlink"/>
            <w:noProof/>
          </w:rPr>
          <w:t>4.h:</w:t>
        </w:r>
        <w:r>
          <w:rPr>
            <w:rFonts w:asciiTheme="minorHAnsi" w:eastAsiaTheme="minorEastAsia" w:hAnsiTheme="minorHAnsi" w:cstheme="minorBidi"/>
            <w:noProof/>
            <w:sz w:val="22"/>
            <w:szCs w:val="22"/>
            <w:lang w:eastAsia="en-GB" w:bidi="he-IL"/>
          </w:rPr>
          <w:tab/>
        </w:r>
        <w:r w:rsidRPr="00207956">
          <w:rPr>
            <w:rStyle w:val="Hyperlink"/>
            <w:noProof/>
          </w:rPr>
          <w:t>The SpaNiche model</w:t>
        </w:r>
        <w:r>
          <w:rPr>
            <w:noProof/>
            <w:webHidden/>
          </w:rPr>
          <w:tab/>
        </w:r>
        <w:r>
          <w:rPr>
            <w:noProof/>
            <w:webHidden/>
          </w:rPr>
          <w:fldChar w:fldCharType="begin"/>
        </w:r>
        <w:r>
          <w:rPr>
            <w:noProof/>
            <w:webHidden/>
          </w:rPr>
          <w:instrText xml:space="preserve"> PAGEREF _Toc445210678 \h </w:instrText>
        </w:r>
        <w:r>
          <w:rPr>
            <w:noProof/>
            <w:webHidden/>
          </w:rPr>
        </w:r>
        <w:r>
          <w:rPr>
            <w:noProof/>
            <w:webHidden/>
          </w:rPr>
          <w:fldChar w:fldCharType="separate"/>
        </w:r>
        <w:r>
          <w:rPr>
            <w:noProof/>
            <w:webHidden/>
          </w:rPr>
          <w:t>53</w:t>
        </w:r>
        <w:r>
          <w:rPr>
            <w:noProof/>
            <w:webHidden/>
          </w:rPr>
          <w:fldChar w:fldCharType="end"/>
        </w:r>
      </w:hyperlink>
    </w:p>
    <w:p w14:paraId="0AD7B128"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79" w:history="1">
        <w:r w:rsidRPr="00207956">
          <w:rPr>
            <w:rStyle w:val="Hyperlink"/>
            <w:noProof/>
          </w:rPr>
          <w:t>4.i:</w:t>
        </w:r>
        <w:r>
          <w:rPr>
            <w:rFonts w:asciiTheme="minorHAnsi" w:eastAsiaTheme="minorEastAsia" w:hAnsiTheme="minorHAnsi" w:cstheme="minorBidi"/>
            <w:noProof/>
            <w:sz w:val="22"/>
            <w:szCs w:val="22"/>
            <w:lang w:eastAsia="en-GB" w:bidi="he-IL"/>
          </w:rPr>
          <w:tab/>
        </w:r>
        <w:r w:rsidRPr="00207956">
          <w:rPr>
            <w:rStyle w:val="Hyperlink"/>
            <w:noProof/>
          </w:rPr>
          <w:t>Comparison of the hybrid models</w:t>
        </w:r>
        <w:r>
          <w:rPr>
            <w:noProof/>
            <w:webHidden/>
          </w:rPr>
          <w:tab/>
        </w:r>
        <w:r>
          <w:rPr>
            <w:noProof/>
            <w:webHidden/>
          </w:rPr>
          <w:fldChar w:fldCharType="begin"/>
        </w:r>
        <w:r>
          <w:rPr>
            <w:noProof/>
            <w:webHidden/>
          </w:rPr>
          <w:instrText xml:space="preserve"> PAGEREF _Toc445210679 \h </w:instrText>
        </w:r>
        <w:r>
          <w:rPr>
            <w:noProof/>
            <w:webHidden/>
          </w:rPr>
        </w:r>
        <w:r>
          <w:rPr>
            <w:noProof/>
            <w:webHidden/>
          </w:rPr>
          <w:fldChar w:fldCharType="separate"/>
        </w:r>
        <w:r>
          <w:rPr>
            <w:noProof/>
            <w:webHidden/>
          </w:rPr>
          <w:t>59</w:t>
        </w:r>
        <w:r>
          <w:rPr>
            <w:noProof/>
            <w:webHidden/>
          </w:rPr>
          <w:fldChar w:fldCharType="end"/>
        </w:r>
      </w:hyperlink>
    </w:p>
    <w:p w14:paraId="0FB40322"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80" w:history="1">
        <w:r w:rsidRPr="00207956">
          <w:rPr>
            <w:rStyle w:val="Hyperlink"/>
            <w:noProof/>
          </w:rPr>
          <w:t>5:</w:t>
        </w:r>
        <w:r>
          <w:rPr>
            <w:rFonts w:asciiTheme="minorHAnsi" w:eastAsiaTheme="minorEastAsia" w:hAnsiTheme="minorHAnsi" w:cstheme="minorBidi"/>
            <w:noProof/>
            <w:sz w:val="22"/>
            <w:szCs w:val="22"/>
            <w:lang w:eastAsia="en-GB" w:bidi="he-IL"/>
          </w:rPr>
          <w:tab/>
        </w:r>
        <w:r w:rsidRPr="00207956">
          <w:rPr>
            <w:rStyle w:val="Hyperlink"/>
            <w:noProof/>
          </w:rPr>
          <w:t>Improved, high resolution freshwater SDMs</w:t>
        </w:r>
        <w:r>
          <w:rPr>
            <w:noProof/>
            <w:webHidden/>
          </w:rPr>
          <w:tab/>
        </w:r>
        <w:r>
          <w:rPr>
            <w:noProof/>
            <w:webHidden/>
          </w:rPr>
          <w:fldChar w:fldCharType="begin"/>
        </w:r>
        <w:r>
          <w:rPr>
            <w:noProof/>
            <w:webHidden/>
          </w:rPr>
          <w:instrText xml:space="preserve"> PAGEREF _Toc445210680 \h </w:instrText>
        </w:r>
        <w:r>
          <w:rPr>
            <w:noProof/>
            <w:webHidden/>
          </w:rPr>
        </w:r>
        <w:r>
          <w:rPr>
            <w:noProof/>
            <w:webHidden/>
          </w:rPr>
          <w:fldChar w:fldCharType="separate"/>
        </w:r>
        <w:r>
          <w:rPr>
            <w:noProof/>
            <w:webHidden/>
          </w:rPr>
          <w:t>63</w:t>
        </w:r>
        <w:r>
          <w:rPr>
            <w:noProof/>
            <w:webHidden/>
          </w:rPr>
          <w:fldChar w:fldCharType="end"/>
        </w:r>
      </w:hyperlink>
    </w:p>
    <w:p w14:paraId="07E8DA4A"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1" w:history="1">
        <w:r w:rsidRPr="00207956">
          <w:rPr>
            <w:rStyle w:val="Hyperlink"/>
            <w:noProof/>
          </w:rPr>
          <w:t>5.a:</w:t>
        </w:r>
        <w:r>
          <w:rPr>
            <w:rFonts w:asciiTheme="minorHAnsi" w:eastAsiaTheme="minorEastAsia" w:hAnsiTheme="minorHAnsi" w:cstheme="minorBidi"/>
            <w:noProof/>
            <w:sz w:val="22"/>
            <w:szCs w:val="22"/>
            <w:lang w:eastAsia="en-GB" w:bidi="he-IL"/>
          </w:rPr>
          <w:tab/>
        </w:r>
        <w:r w:rsidRPr="00207956">
          <w:rPr>
            <w:rStyle w:val="Hyperlink"/>
            <w:noProof/>
          </w:rPr>
          <w:t>Aim</w:t>
        </w:r>
        <w:r>
          <w:rPr>
            <w:noProof/>
            <w:webHidden/>
          </w:rPr>
          <w:tab/>
        </w:r>
        <w:r>
          <w:rPr>
            <w:noProof/>
            <w:webHidden/>
          </w:rPr>
          <w:fldChar w:fldCharType="begin"/>
        </w:r>
        <w:r>
          <w:rPr>
            <w:noProof/>
            <w:webHidden/>
          </w:rPr>
          <w:instrText xml:space="preserve"> PAGEREF _Toc445210681 \h </w:instrText>
        </w:r>
        <w:r>
          <w:rPr>
            <w:noProof/>
            <w:webHidden/>
          </w:rPr>
        </w:r>
        <w:r>
          <w:rPr>
            <w:noProof/>
            <w:webHidden/>
          </w:rPr>
          <w:fldChar w:fldCharType="separate"/>
        </w:r>
        <w:r>
          <w:rPr>
            <w:noProof/>
            <w:webHidden/>
          </w:rPr>
          <w:t>63</w:t>
        </w:r>
        <w:r>
          <w:rPr>
            <w:noProof/>
            <w:webHidden/>
          </w:rPr>
          <w:fldChar w:fldCharType="end"/>
        </w:r>
      </w:hyperlink>
    </w:p>
    <w:p w14:paraId="0B0AFF6F"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2" w:history="1">
        <w:r w:rsidRPr="00207956">
          <w:rPr>
            <w:rStyle w:val="Hyperlink"/>
            <w:noProof/>
          </w:rPr>
          <w:t>5.b:</w:t>
        </w:r>
        <w:r>
          <w:rPr>
            <w:rFonts w:asciiTheme="minorHAnsi" w:eastAsiaTheme="minorEastAsia" w:hAnsiTheme="minorHAnsi" w:cstheme="minorBidi"/>
            <w:noProof/>
            <w:sz w:val="22"/>
            <w:szCs w:val="22"/>
            <w:lang w:eastAsia="en-GB" w:bidi="he-IL"/>
          </w:rPr>
          <w:tab/>
        </w:r>
        <w:r w:rsidRPr="00207956">
          <w:rPr>
            <w:rStyle w:val="Hyperlink"/>
            <w:noProof/>
          </w:rPr>
          <w:t>Introduction</w:t>
        </w:r>
        <w:r>
          <w:rPr>
            <w:noProof/>
            <w:webHidden/>
          </w:rPr>
          <w:tab/>
        </w:r>
        <w:r>
          <w:rPr>
            <w:noProof/>
            <w:webHidden/>
          </w:rPr>
          <w:fldChar w:fldCharType="begin"/>
        </w:r>
        <w:r>
          <w:rPr>
            <w:noProof/>
            <w:webHidden/>
          </w:rPr>
          <w:instrText xml:space="preserve"> PAGEREF _Toc445210682 \h </w:instrText>
        </w:r>
        <w:r>
          <w:rPr>
            <w:noProof/>
            <w:webHidden/>
          </w:rPr>
        </w:r>
        <w:r>
          <w:rPr>
            <w:noProof/>
            <w:webHidden/>
          </w:rPr>
          <w:fldChar w:fldCharType="separate"/>
        </w:r>
        <w:r>
          <w:rPr>
            <w:noProof/>
            <w:webHidden/>
          </w:rPr>
          <w:t>63</w:t>
        </w:r>
        <w:r>
          <w:rPr>
            <w:noProof/>
            <w:webHidden/>
          </w:rPr>
          <w:fldChar w:fldCharType="end"/>
        </w:r>
      </w:hyperlink>
    </w:p>
    <w:p w14:paraId="3FF601CB"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3" w:history="1">
        <w:r w:rsidRPr="00207956">
          <w:rPr>
            <w:rStyle w:val="Hyperlink"/>
            <w:noProof/>
          </w:rPr>
          <w:t>5.c:</w:t>
        </w:r>
        <w:r>
          <w:rPr>
            <w:rFonts w:asciiTheme="minorHAnsi" w:eastAsiaTheme="minorEastAsia" w:hAnsiTheme="minorHAnsi" w:cstheme="minorBidi"/>
            <w:noProof/>
            <w:sz w:val="22"/>
            <w:szCs w:val="22"/>
            <w:lang w:eastAsia="en-GB" w:bidi="he-IL"/>
          </w:rPr>
          <w:tab/>
        </w:r>
        <w:r w:rsidRPr="00207956">
          <w:rPr>
            <w:rStyle w:val="Hyperlink"/>
            <w:noProof/>
          </w:rPr>
          <w:t>Approach</w:t>
        </w:r>
        <w:r>
          <w:rPr>
            <w:noProof/>
            <w:webHidden/>
          </w:rPr>
          <w:tab/>
        </w:r>
        <w:r>
          <w:rPr>
            <w:noProof/>
            <w:webHidden/>
          </w:rPr>
          <w:fldChar w:fldCharType="begin"/>
        </w:r>
        <w:r>
          <w:rPr>
            <w:noProof/>
            <w:webHidden/>
          </w:rPr>
          <w:instrText xml:space="preserve"> PAGEREF _Toc445210683 \h </w:instrText>
        </w:r>
        <w:r>
          <w:rPr>
            <w:noProof/>
            <w:webHidden/>
          </w:rPr>
        </w:r>
        <w:r>
          <w:rPr>
            <w:noProof/>
            <w:webHidden/>
          </w:rPr>
          <w:fldChar w:fldCharType="separate"/>
        </w:r>
        <w:r>
          <w:rPr>
            <w:noProof/>
            <w:webHidden/>
          </w:rPr>
          <w:t>63</w:t>
        </w:r>
        <w:r>
          <w:rPr>
            <w:noProof/>
            <w:webHidden/>
          </w:rPr>
          <w:fldChar w:fldCharType="end"/>
        </w:r>
      </w:hyperlink>
    </w:p>
    <w:p w14:paraId="5BAF92A0"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4" w:history="1">
        <w:r w:rsidRPr="00207956">
          <w:rPr>
            <w:rStyle w:val="Hyperlink"/>
            <w:noProof/>
            <w:lang w:val="en-US"/>
          </w:rPr>
          <w:t>5.d:</w:t>
        </w:r>
        <w:r>
          <w:rPr>
            <w:rFonts w:asciiTheme="minorHAnsi" w:eastAsiaTheme="minorEastAsia" w:hAnsiTheme="minorHAnsi" w:cstheme="minorBidi"/>
            <w:noProof/>
            <w:sz w:val="22"/>
            <w:szCs w:val="22"/>
            <w:lang w:eastAsia="en-GB" w:bidi="he-IL"/>
          </w:rPr>
          <w:tab/>
        </w:r>
        <w:r w:rsidRPr="00207956">
          <w:rPr>
            <w:rStyle w:val="Hyperlink"/>
            <w:noProof/>
            <w:lang w:val="en-US"/>
          </w:rPr>
          <w:t>The freshwater SDM framework</w:t>
        </w:r>
        <w:r>
          <w:rPr>
            <w:noProof/>
            <w:webHidden/>
          </w:rPr>
          <w:tab/>
        </w:r>
        <w:r>
          <w:rPr>
            <w:noProof/>
            <w:webHidden/>
          </w:rPr>
          <w:fldChar w:fldCharType="begin"/>
        </w:r>
        <w:r>
          <w:rPr>
            <w:noProof/>
            <w:webHidden/>
          </w:rPr>
          <w:instrText xml:space="preserve"> PAGEREF _Toc445210684 \h </w:instrText>
        </w:r>
        <w:r>
          <w:rPr>
            <w:noProof/>
            <w:webHidden/>
          </w:rPr>
        </w:r>
        <w:r>
          <w:rPr>
            <w:noProof/>
            <w:webHidden/>
          </w:rPr>
          <w:fldChar w:fldCharType="separate"/>
        </w:r>
        <w:r>
          <w:rPr>
            <w:noProof/>
            <w:webHidden/>
          </w:rPr>
          <w:t>64</w:t>
        </w:r>
        <w:r>
          <w:rPr>
            <w:noProof/>
            <w:webHidden/>
          </w:rPr>
          <w:fldChar w:fldCharType="end"/>
        </w:r>
      </w:hyperlink>
    </w:p>
    <w:p w14:paraId="7998E1B5"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5" w:history="1">
        <w:r w:rsidRPr="00207956">
          <w:rPr>
            <w:rStyle w:val="Hyperlink"/>
            <w:noProof/>
            <w:lang w:val="en-US"/>
          </w:rPr>
          <w:t>5.e:</w:t>
        </w:r>
        <w:r>
          <w:rPr>
            <w:rFonts w:asciiTheme="minorHAnsi" w:eastAsiaTheme="minorEastAsia" w:hAnsiTheme="minorHAnsi" w:cstheme="minorBidi"/>
            <w:noProof/>
            <w:sz w:val="22"/>
            <w:szCs w:val="22"/>
            <w:lang w:eastAsia="en-GB" w:bidi="he-IL"/>
          </w:rPr>
          <w:tab/>
        </w:r>
        <w:r w:rsidRPr="00207956">
          <w:rPr>
            <w:rStyle w:val="Hyperlink"/>
            <w:noProof/>
            <w:lang w:val="en-US"/>
          </w:rPr>
          <w:t>Applications of the tool</w:t>
        </w:r>
        <w:r>
          <w:rPr>
            <w:noProof/>
            <w:webHidden/>
          </w:rPr>
          <w:tab/>
        </w:r>
        <w:r>
          <w:rPr>
            <w:noProof/>
            <w:webHidden/>
          </w:rPr>
          <w:fldChar w:fldCharType="begin"/>
        </w:r>
        <w:r>
          <w:rPr>
            <w:noProof/>
            <w:webHidden/>
          </w:rPr>
          <w:instrText xml:space="preserve"> PAGEREF _Toc445210685 \h </w:instrText>
        </w:r>
        <w:r>
          <w:rPr>
            <w:noProof/>
            <w:webHidden/>
          </w:rPr>
        </w:r>
        <w:r>
          <w:rPr>
            <w:noProof/>
            <w:webHidden/>
          </w:rPr>
          <w:fldChar w:fldCharType="separate"/>
        </w:r>
        <w:r>
          <w:rPr>
            <w:noProof/>
            <w:webHidden/>
          </w:rPr>
          <w:t>68</w:t>
        </w:r>
        <w:r>
          <w:rPr>
            <w:noProof/>
            <w:webHidden/>
          </w:rPr>
          <w:fldChar w:fldCharType="end"/>
        </w:r>
      </w:hyperlink>
    </w:p>
    <w:p w14:paraId="7917D7EF"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86" w:history="1">
        <w:r w:rsidRPr="00207956">
          <w:rPr>
            <w:rStyle w:val="Hyperlink"/>
            <w:noProof/>
          </w:rPr>
          <w:t>6:</w:t>
        </w:r>
        <w:r>
          <w:rPr>
            <w:rFonts w:asciiTheme="minorHAnsi" w:eastAsiaTheme="minorEastAsia" w:hAnsiTheme="minorHAnsi" w:cstheme="minorBidi"/>
            <w:noProof/>
            <w:sz w:val="22"/>
            <w:szCs w:val="22"/>
            <w:lang w:eastAsia="en-GB" w:bidi="he-IL"/>
          </w:rPr>
          <w:tab/>
        </w:r>
        <w:r w:rsidRPr="00207956">
          <w:rPr>
            <w:rStyle w:val="Hyperlink"/>
            <w:noProof/>
          </w:rPr>
          <w:t>Diversity calculator</w:t>
        </w:r>
        <w:r>
          <w:rPr>
            <w:noProof/>
            <w:webHidden/>
          </w:rPr>
          <w:tab/>
        </w:r>
        <w:r>
          <w:rPr>
            <w:noProof/>
            <w:webHidden/>
          </w:rPr>
          <w:fldChar w:fldCharType="begin"/>
        </w:r>
        <w:r>
          <w:rPr>
            <w:noProof/>
            <w:webHidden/>
          </w:rPr>
          <w:instrText xml:space="preserve"> PAGEREF _Toc445210686 \h </w:instrText>
        </w:r>
        <w:r>
          <w:rPr>
            <w:noProof/>
            <w:webHidden/>
          </w:rPr>
        </w:r>
        <w:r>
          <w:rPr>
            <w:noProof/>
            <w:webHidden/>
          </w:rPr>
          <w:fldChar w:fldCharType="separate"/>
        </w:r>
        <w:r>
          <w:rPr>
            <w:noProof/>
            <w:webHidden/>
          </w:rPr>
          <w:t>69</w:t>
        </w:r>
        <w:r>
          <w:rPr>
            <w:noProof/>
            <w:webHidden/>
          </w:rPr>
          <w:fldChar w:fldCharType="end"/>
        </w:r>
      </w:hyperlink>
    </w:p>
    <w:p w14:paraId="22C3DD58"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7" w:history="1">
        <w:r w:rsidRPr="00207956">
          <w:rPr>
            <w:rStyle w:val="Hyperlink"/>
            <w:noProof/>
          </w:rPr>
          <w:t>6.a:</w:t>
        </w:r>
        <w:r>
          <w:rPr>
            <w:rFonts w:asciiTheme="minorHAnsi" w:eastAsiaTheme="minorEastAsia" w:hAnsiTheme="minorHAnsi" w:cstheme="minorBidi"/>
            <w:noProof/>
            <w:sz w:val="22"/>
            <w:szCs w:val="22"/>
            <w:lang w:eastAsia="en-GB" w:bidi="he-IL"/>
          </w:rPr>
          <w:tab/>
        </w:r>
        <w:r w:rsidRPr="00207956">
          <w:rPr>
            <w:rStyle w:val="Hyperlink"/>
            <w:noProof/>
          </w:rPr>
          <w:t>Aim</w:t>
        </w:r>
        <w:r>
          <w:rPr>
            <w:noProof/>
            <w:webHidden/>
          </w:rPr>
          <w:tab/>
        </w:r>
        <w:r>
          <w:rPr>
            <w:noProof/>
            <w:webHidden/>
          </w:rPr>
          <w:fldChar w:fldCharType="begin"/>
        </w:r>
        <w:r>
          <w:rPr>
            <w:noProof/>
            <w:webHidden/>
          </w:rPr>
          <w:instrText xml:space="preserve"> PAGEREF _Toc445210687 \h </w:instrText>
        </w:r>
        <w:r>
          <w:rPr>
            <w:noProof/>
            <w:webHidden/>
          </w:rPr>
        </w:r>
        <w:r>
          <w:rPr>
            <w:noProof/>
            <w:webHidden/>
          </w:rPr>
          <w:fldChar w:fldCharType="separate"/>
        </w:r>
        <w:r>
          <w:rPr>
            <w:noProof/>
            <w:webHidden/>
          </w:rPr>
          <w:t>69</w:t>
        </w:r>
        <w:r>
          <w:rPr>
            <w:noProof/>
            <w:webHidden/>
          </w:rPr>
          <w:fldChar w:fldCharType="end"/>
        </w:r>
      </w:hyperlink>
    </w:p>
    <w:p w14:paraId="4F0F33A3"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8" w:history="1">
        <w:r w:rsidRPr="00207956">
          <w:rPr>
            <w:rStyle w:val="Hyperlink"/>
            <w:noProof/>
          </w:rPr>
          <w:t>6.b:</w:t>
        </w:r>
        <w:r>
          <w:rPr>
            <w:rFonts w:asciiTheme="minorHAnsi" w:eastAsiaTheme="minorEastAsia" w:hAnsiTheme="minorHAnsi" w:cstheme="minorBidi"/>
            <w:noProof/>
            <w:sz w:val="22"/>
            <w:szCs w:val="22"/>
            <w:lang w:eastAsia="en-GB" w:bidi="he-IL"/>
          </w:rPr>
          <w:tab/>
        </w:r>
        <w:r w:rsidRPr="00207956">
          <w:rPr>
            <w:rStyle w:val="Hyperlink"/>
            <w:noProof/>
          </w:rPr>
          <w:t>Introduction</w:t>
        </w:r>
        <w:r>
          <w:rPr>
            <w:noProof/>
            <w:webHidden/>
          </w:rPr>
          <w:tab/>
        </w:r>
        <w:r>
          <w:rPr>
            <w:noProof/>
            <w:webHidden/>
          </w:rPr>
          <w:fldChar w:fldCharType="begin"/>
        </w:r>
        <w:r>
          <w:rPr>
            <w:noProof/>
            <w:webHidden/>
          </w:rPr>
          <w:instrText xml:space="preserve"> PAGEREF _Toc445210688 \h </w:instrText>
        </w:r>
        <w:r>
          <w:rPr>
            <w:noProof/>
            <w:webHidden/>
          </w:rPr>
        </w:r>
        <w:r>
          <w:rPr>
            <w:noProof/>
            <w:webHidden/>
          </w:rPr>
          <w:fldChar w:fldCharType="separate"/>
        </w:r>
        <w:r>
          <w:rPr>
            <w:noProof/>
            <w:webHidden/>
          </w:rPr>
          <w:t>69</w:t>
        </w:r>
        <w:r>
          <w:rPr>
            <w:noProof/>
            <w:webHidden/>
          </w:rPr>
          <w:fldChar w:fldCharType="end"/>
        </w:r>
      </w:hyperlink>
    </w:p>
    <w:p w14:paraId="153CD6AC"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89" w:history="1">
        <w:r w:rsidRPr="00207956">
          <w:rPr>
            <w:rStyle w:val="Hyperlink"/>
            <w:noProof/>
          </w:rPr>
          <w:t>6.c:</w:t>
        </w:r>
        <w:r>
          <w:rPr>
            <w:rFonts w:asciiTheme="minorHAnsi" w:eastAsiaTheme="minorEastAsia" w:hAnsiTheme="minorHAnsi" w:cstheme="minorBidi"/>
            <w:noProof/>
            <w:sz w:val="22"/>
            <w:szCs w:val="22"/>
            <w:lang w:eastAsia="en-GB" w:bidi="he-IL"/>
          </w:rPr>
          <w:tab/>
        </w:r>
        <w:r w:rsidRPr="00207956">
          <w:rPr>
            <w:rStyle w:val="Hyperlink"/>
            <w:noProof/>
          </w:rPr>
          <w:t>Approach</w:t>
        </w:r>
        <w:r>
          <w:rPr>
            <w:noProof/>
            <w:webHidden/>
          </w:rPr>
          <w:tab/>
        </w:r>
        <w:r>
          <w:rPr>
            <w:noProof/>
            <w:webHidden/>
          </w:rPr>
          <w:fldChar w:fldCharType="begin"/>
        </w:r>
        <w:r>
          <w:rPr>
            <w:noProof/>
            <w:webHidden/>
          </w:rPr>
          <w:instrText xml:space="preserve"> PAGEREF _Toc445210689 \h </w:instrText>
        </w:r>
        <w:r>
          <w:rPr>
            <w:noProof/>
            <w:webHidden/>
          </w:rPr>
        </w:r>
        <w:r>
          <w:rPr>
            <w:noProof/>
            <w:webHidden/>
          </w:rPr>
          <w:fldChar w:fldCharType="separate"/>
        </w:r>
        <w:r>
          <w:rPr>
            <w:noProof/>
            <w:webHidden/>
          </w:rPr>
          <w:t>69</w:t>
        </w:r>
        <w:r>
          <w:rPr>
            <w:noProof/>
            <w:webHidden/>
          </w:rPr>
          <w:fldChar w:fldCharType="end"/>
        </w:r>
      </w:hyperlink>
    </w:p>
    <w:p w14:paraId="5A0451E2" w14:textId="77777777" w:rsidR="00E31158" w:rsidRDefault="00E31158">
      <w:pPr>
        <w:pStyle w:val="TOC2"/>
        <w:tabs>
          <w:tab w:val="left" w:pos="880"/>
          <w:tab w:val="right" w:leader="dot" w:pos="9016"/>
        </w:tabs>
        <w:rPr>
          <w:rFonts w:asciiTheme="minorHAnsi" w:eastAsiaTheme="minorEastAsia" w:hAnsiTheme="minorHAnsi" w:cstheme="minorBidi"/>
          <w:noProof/>
          <w:sz w:val="22"/>
          <w:szCs w:val="22"/>
          <w:lang w:eastAsia="en-GB" w:bidi="he-IL"/>
        </w:rPr>
      </w:pPr>
      <w:hyperlink w:anchor="_Toc445210690" w:history="1">
        <w:r w:rsidRPr="00207956">
          <w:rPr>
            <w:rStyle w:val="Hyperlink"/>
            <w:noProof/>
          </w:rPr>
          <w:t>6.d:</w:t>
        </w:r>
        <w:r>
          <w:rPr>
            <w:rFonts w:asciiTheme="minorHAnsi" w:eastAsiaTheme="minorEastAsia" w:hAnsiTheme="minorHAnsi" w:cstheme="minorBidi"/>
            <w:noProof/>
            <w:sz w:val="22"/>
            <w:szCs w:val="22"/>
            <w:lang w:eastAsia="en-GB" w:bidi="he-IL"/>
          </w:rPr>
          <w:tab/>
        </w:r>
        <w:r w:rsidRPr="00207956">
          <w:rPr>
            <w:rStyle w:val="Hyperlink"/>
            <w:noProof/>
            <w:lang w:val="en-US"/>
          </w:rPr>
          <w:t>Current status</w:t>
        </w:r>
        <w:r>
          <w:rPr>
            <w:noProof/>
            <w:webHidden/>
          </w:rPr>
          <w:tab/>
        </w:r>
        <w:r>
          <w:rPr>
            <w:noProof/>
            <w:webHidden/>
          </w:rPr>
          <w:fldChar w:fldCharType="begin"/>
        </w:r>
        <w:r>
          <w:rPr>
            <w:noProof/>
            <w:webHidden/>
          </w:rPr>
          <w:instrText xml:space="preserve"> PAGEREF _Toc445210690 \h </w:instrText>
        </w:r>
        <w:r>
          <w:rPr>
            <w:noProof/>
            <w:webHidden/>
          </w:rPr>
        </w:r>
        <w:r>
          <w:rPr>
            <w:noProof/>
            <w:webHidden/>
          </w:rPr>
          <w:fldChar w:fldCharType="separate"/>
        </w:r>
        <w:r>
          <w:rPr>
            <w:noProof/>
            <w:webHidden/>
          </w:rPr>
          <w:t>69</w:t>
        </w:r>
        <w:r>
          <w:rPr>
            <w:noProof/>
            <w:webHidden/>
          </w:rPr>
          <w:fldChar w:fldCharType="end"/>
        </w:r>
      </w:hyperlink>
    </w:p>
    <w:p w14:paraId="72C63D4A"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91" w:history="1">
        <w:r w:rsidRPr="00207956">
          <w:rPr>
            <w:rStyle w:val="Hyperlink"/>
            <w:noProof/>
          </w:rPr>
          <w:t>7:</w:t>
        </w:r>
        <w:r>
          <w:rPr>
            <w:rFonts w:asciiTheme="minorHAnsi" w:eastAsiaTheme="minorEastAsia" w:hAnsiTheme="minorHAnsi" w:cstheme="minorBidi"/>
            <w:noProof/>
            <w:sz w:val="22"/>
            <w:szCs w:val="22"/>
            <w:lang w:eastAsia="en-GB" w:bidi="he-IL"/>
          </w:rPr>
          <w:tab/>
        </w:r>
        <w:r w:rsidRPr="00207956">
          <w:rPr>
            <w:rStyle w:val="Hyperlink"/>
            <w:noProof/>
          </w:rPr>
          <w:t>References</w:t>
        </w:r>
        <w:r>
          <w:rPr>
            <w:noProof/>
            <w:webHidden/>
          </w:rPr>
          <w:tab/>
        </w:r>
        <w:r>
          <w:rPr>
            <w:noProof/>
            <w:webHidden/>
          </w:rPr>
          <w:fldChar w:fldCharType="begin"/>
        </w:r>
        <w:r>
          <w:rPr>
            <w:noProof/>
            <w:webHidden/>
          </w:rPr>
          <w:instrText xml:space="preserve"> PAGEREF _Toc445210691 \h </w:instrText>
        </w:r>
        <w:r>
          <w:rPr>
            <w:noProof/>
            <w:webHidden/>
          </w:rPr>
        </w:r>
        <w:r>
          <w:rPr>
            <w:noProof/>
            <w:webHidden/>
          </w:rPr>
          <w:fldChar w:fldCharType="separate"/>
        </w:r>
        <w:r>
          <w:rPr>
            <w:noProof/>
            <w:webHidden/>
          </w:rPr>
          <w:t>71</w:t>
        </w:r>
        <w:r>
          <w:rPr>
            <w:noProof/>
            <w:webHidden/>
          </w:rPr>
          <w:fldChar w:fldCharType="end"/>
        </w:r>
      </w:hyperlink>
    </w:p>
    <w:p w14:paraId="3A2A3931" w14:textId="77777777" w:rsidR="00E31158" w:rsidRDefault="00E31158">
      <w:pPr>
        <w:pStyle w:val="TOC1"/>
        <w:tabs>
          <w:tab w:val="left" w:pos="440"/>
          <w:tab w:val="right" w:leader="dot" w:pos="9016"/>
        </w:tabs>
        <w:rPr>
          <w:rFonts w:asciiTheme="minorHAnsi" w:eastAsiaTheme="minorEastAsia" w:hAnsiTheme="minorHAnsi" w:cstheme="minorBidi"/>
          <w:noProof/>
          <w:sz w:val="22"/>
          <w:szCs w:val="22"/>
          <w:lang w:eastAsia="en-GB" w:bidi="he-IL"/>
        </w:rPr>
      </w:pPr>
      <w:hyperlink w:anchor="_Toc445210692" w:history="1">
        <w:r w:rsidRPr="00207956">
          <w:rPr>
            <w:rStyle w:val="Hyperlink"/>
            <w:noProof/>
          </w:rPr>
          <w:t>8:</w:t>
        </w:r>
        <w:r>
          <w:rPr>
            <w:rFonts w:asciiTheme="minorHAnsi" w:eastAsiaTheme="minorEastAsia" w:hAnsiTheme="minorHAnsi" w:cstheme="minorBidi"/>
            <w:noProof/>
            <w:sz w:val="22"/>
            <w:szCs w:val="22"/>
            <w:lang w:eastAsia="en-GB" w:bidi="he-IL"/>
          </w:rPr>
          <w:tab/>
        </w:r>
        <w:r w:rsidRPr="00207956">
          <w:rPr>
            <w:rStyle w:val="Hyperlink"/>
            <w:noProof/>
          </w:rPr>
          <w:t>Appendices</w:t>
        </w:r>
        <w:r>
          <w:rPr>
            <w:noProof/>
            <w:webHidden/>
          </w:rPr>
          <w:tab/>
        </w:r>
        <w:r>
          <w:rPr>
            <w:noProof/>
            <w:webHidden/>
          </w:rPr>
          <w:fldChar w:fldCharType="begin"/>
        </w:r>
        <w:r>
          <w:rPr>
            <w:noProof/>
            <w:webHidden/>
          </w:rPr>
          <w:instrText xml:space="preserve"> PAGEREF _Toc445210692 \h </w:instrText>
        </w:r>
        <w:r>
          <w:rPr>
            <w:noProof/>
            <w:webHidden/>
          </w:rPr>
        </w:r>
        <w:r>
          <w:rPr>
            <w:noProof/>
            <w:webHidden/>
          </w:rPr>
          <w:fldChar w:fldCharType="separate"/>
        </w:r>
        <w:r>
          <w:rPr>
            <w:noProof/>
            <w:webHidden/>
          </w:rPr>
          <w:t>73</w:t>
        </w:r>
        <w:r>
          <w:rPr>
            <w:noProof/>
            <w:webHidden/>
          </w:rPr>
          <w:fldChar w:fldCharType="end"/>
        </w:r>
      </w:hyperlink>
    </w:p>
    <w:p w14:paraId="00E0E9A4" w14:textId="77777777" w:rsidR="00E31158" w:rsidRDefault="00E31158">
      <w:pPr>
        <w:pStyle w:val="TOC2"/>
        <w:tabs>
          <w:tab w:val="right" w:leader="dot" w:pos="9016"/>
        </w:tabs>
        <w:rPr>
          <w:rFonts w:asciiTheme="minorHAnsi" w:eastAsiaTheme="minorEastAsia" w:hAnsiTheme="minorHAnsi" w:cstheme="minorBidi"/>
          <w:noProof/>
          <w:sz w:val="22"/>
          <w:szCs w:val="22"/>
          <w:lang w:eastAsia="en-GB" w:bidi="he-IL"/>
        </w:rPr>
      </w:pPr>
      <w:hyperlink w:anchor="_Toc445210693" w:history="1">
        <w:r w:rsidRPr="00207956">
          <w:rPr>
            <w:rStyle w:val="Hyperlink"/>
            <w:noProof/>
          </w:rPr>
          <w:t>Appendix 2.1 – FAO Major Fishing Area</w:t>
        </w:r>
        <w:r>
          <w:rPr>
            <w:noProof/>
            <w:webHidden/>
          </w:rPr>
          <w:tab/>
        </w:r>
        <w:r>
          <w:rPr>
            <w:noProof/>
            <w:webHidden/>
          </w:rPr>
          <w:fldChar w:fldCharType="begin"/>
        </w:r>
        <w:r>
          <w:rPr>
            <w:noProof/>
            <w:webHidden/>
          </w:rPr>
          <w:instrText xml:space="preserve"> PAGEREF _Toc445210693 \h </w:instrText>
        </w:r>
        <w:r>
          <w:rPr>
            <w:noProof/>
            <w:webHidden/>
          </w:rPr>
        </w:r>
        <w:r>
          <w:rPr>
            <w:noProof/>
            <w:webHidden/>
          </w:rPr>
          <w:fldChar w:fldCharType="separate"/>
        </w:r>
        <w:r>
          <w:rPr>
            <w:noProof/>
            <w:webHidden/>
          </w:rPr>
          <w:t>74</w:t>
        </w:r>
        <w:r>
          <w:rPr>
            <w:noProof/>
            <w:webHidden/>
          </w:rPr>
          <w:fldChar w:fldCharType="end"/>
        </w:r>
      </w:hyperlink>
    </w:p>
    <w:p w14:paraId="4F6FEE14" w14:textId="77777777" w:rsidR="00E31158" w:rsidRDefault="00E31158">
      <w:pPr>
        <w:pStyle w:val="TOC2"/>
        <w:tabs>
          <w:tab w:val="right" w:leader="dot" w:pos="9016"/>
        </w:tabs>
        <w:rPr>
          <w:rFonts w:asciiTheme="minorHAnsi" w:eastAsiaTheme="minorEastAsia" w:hAnsiTheme="minorHAnsi" w:cstheme="minorBidi"/>
          <w:noProof/>
          <w:sz w:val="22"/>
          <w:szCs w:val="22"/>
          <w:lang w:eastAsia="en-GB" w:bidi="he-IL"/>
        </w:rPr>
      </w:pPr>
      <w:hyperlink w:anchor="_Toc445210694" w:history="1">
        <w:r w:rsidRPr="00207956">
          <w:rPr>
            <w:rStyle w:val="Hyperlink"/>
            <w:noProof/>
          </w:rPr>
          <w:t>Appendix 2.2 – AquaMaps five-star rating system</w:t>
        </w:r>
        <w:r>
          <w:rPr>
            <w:noProof/>
            <w:webHidden/>
          </w:rPr>
          <w:tab/>
        </w:r>
        <w:r>
          <w:rPr>
            <w:noProof/>
            <w:webHidden/>
          </w:rPr>
          <w:fldChar w:fldCharType="begin"/>
        </w:r>
        <w:r>
          <w:rPr>
            <w:noProof/>
            <w:webHidden/>
          </w:rPr>
          <w:instrText xml:space="preserve"> PAGEREF _Toc445210694 \h </w:instrText>
        </w:r>
        <w:r>
          <w:rPr>
            <w:noProof/>
            <w:webHidden/>
          </w:rPr>
        </w:r>
        <w:r>
          <w:rPr>
            <w:noProof/>
            <w:webHidden/>
          </w:rPr>
          <w:fldChar w:fldCharType="separate"/>
        </w:r>
        <w:r>
          <w:rPr>
            <w:noProof/>
            <w:webHidden/>
          </w:rPr>
          <w:t>75</w:t>
        </w:r>
        <w:r>
          <w:rPr>
            <w:noProof/>
            <w:webHidden/>
          </w:rPr>
          <w:fldChar w:fldCharType="end"/>
        </w:r>
      </w:hyperlink>
    </w:p>
    <w:p w14:paraId="1577C361" w14:textId="77777777" w:rsidR="00282F42" w:rsidRDefault="00282F42" w:rsidP="00282F42">
      <w:pPr>
        <w:rPr>
          <w:b/>
          <w:bCs/>
          <w:noProof/>
        </w:rPr>
      </w:pPr>
      <w:r>
        <w:rPr>
          <w:b/>
          <w:bCs/>
          <w:noProof/>
        </w:rPr>
        <w:fldChar w:fldCharType="end"/>
      </w:r>
    </w:p>
    <w:p w14:paraId="2E8F2B8B" w14:textId="77777777" w:rsidR="003C209B" w:rsidRDefault="003C209B" w:rsidP="00282F42">
      <w:pPr>
        <w:rPr>
          <w:b/>
          <w:bCs/>
          <w:noProof/>
        </w:rPr>
      </w:pPr>
      <w:bookmarkStart w:id="0" w:name="_GoBack"/>
      <w:bookmarkEnd w:id="0"/>
    </w:p>
    <w:p w14:paraId="45863C07" w14:textId="77777777" w:rsidR="003C209B" w:rsidRDefault="003C209B" w:rsidP="00282F42">
      <w:pPr>
        <w:rPr>
          <w:b/>
          <w:bCs/>
          <w:noProof/>
        </w:rPr>
      </w:pPr>
    </w:p>
    <w:p w14:paraId="49B9ABCA" w14:textId="77777777" w:rsidR="003C209B" w:rsidRDefault="003C209B" w:rsidP="00282F42">
      <w:pPr>
        <w:rPr>
          <w:b/>
          <w:bCs/>
          <w:noProof/>
        </w:rPr>
      </w:pPr>
    </w:p>
    <w:p w14:paraId="730036A7" w14:textId="77777777" w:rsidR="003C209B" w:rsidRDefault="003C209B" w:rsidP="00282F42">
      <w:pPr>
        <w:rPr>
          <w:b/>
          <w:bCs/>
          <w:noProof/>
        </w:rPr>
      </w:pPr>
    </w:p>
    <w:p w14:paraId="6A3D8F70" w14:textId="77777777" w:rsidR="003C209B" w:rsidRDefault="003C209B" w:rsidP="00282F42">
      <w:pPr>
        <w:rPr>
          <w:b/>
          <w:bCs/>
          <w:noProof/>
        </w:rPr>
      </w:pPr>
    </w:p>
    <w:p w14:paraId="56B4B5BF" w14:textId="77777777" w:rsidR="003C209B" w:rsidRDefault="003C209B" w:rsidP="00282F42">
      <w:pPr>
        <w:rPr>
          <w:b/>
          <w:bCs/>
          <w:noProof/>
        </w:rPr>
      </w:pPr>
    </w:p>
    <w:p w14:paraId="6DAD361A" w14:textId="77777777" w:rsidR="003C209B" w:rsidRDefault="003C209B" w:rsidP="00282F42">
      <w:pPr>
        <w:rPr>
          <w:b/>
          <w:bCs/>
          <w:noProof/>
        </w:rPr>
      </w:pPr>
    </w:p>
    <w:p w14:paraId="29017BDB" w14:textId="77777777" w:rsidR="003C209B" w:rsidRDefault="003C209B" w:rsidP="00282F42">
      <w:pPr>
        <w:rPr>
          <w:b/>
          <w:bCs/>
          <w:noProof/>
        </w:rPr>
      </w:pPr>
    </w:p>
    <w:p w14:paraId="38F95681" w14:textId="77777777" w:rsidR="003C209B" w:rsidRDefault="003C209B" w:rsidP="00282F42">
      <w:pPr>
        <w:rPr>
          <w:b/>
          <w:bCs/>
          <w:noProof/>
        </w:rPr>
      </w:pPr>
    </w:p>
    <w:p w14:paraId="50785373" w14:textId="77777777" w:rsidR="003C209B" w:rsidRDefault="003C209B" w:rsidP="00282F42">
      <w:pPr>
        <w:rPr>
          <w:b/>
          <w:bCs/>
          <w:noProof/>
        </w:rPr>
      </w:pPr>
    </w:p>
    <w:p w14:paraId="332652A5" w14:textId="77777777" w:rsidR="003C209B" w:rsidRDefault="003C209B" w:rsidP="00282F42">
      <w:pPr>
        <w:rPr>
          <w:b/>
          <w:bCs/>
          <w:noProof/>
        </w:rPr>
      </w:pPr>
    </w:p>
    <w:p w14:paraId="603D650C" w14:textId="77777777" w:rsidR="003C209B" w:rsidRDefault="003C209B" w:rsidP="00282F42">
      <w:pPr>
        <w:rPr>
          <w:b/>
          <w:bCs/>
          <w:noProof/>
        </w:rPr>
      </w:pPr>
    </w:p>
    <w:p w14:paraId="2E5A66C9" w14:textId="77777777" w:rsidR="003C209B" w:rsidRDefault="003C209B" w:rsidP="00282F42">
      <w:pPr>
        <w:rPr>
          <w:b/>
          <w:bCs/>
          <w:noProof/>
        </w:rPr>
      </w:pPr>
    </w:p>
    <w:p w14:paraId="5D25F64C" w14:textId="77777777" w:rsidR="003C209B" w:rsidRDefault="003C209B" w:rsidP="00282F42">
      <w:pPr>
        <w:rPr>
          <w:b/>
          <w:bCs/>
          <w:noProof/>
        </w:rPr>
      </w:pPr>
    </w:p>
    <w:p w14:paraId="29C87FC3" w14:textId="77777777" w:rsidR="00C055BE" w:rsidRDefault="00C055BE" w:rsidP="00282F42"/>
    <w:p w14:paraId="0BDA1C82" w14:textId="77777777" w:rsidR="000504D3" w:rsidRDefault="003C209B" w:rsidP="003D1D8C">
      <w:pPr>
        <w:pStyle w:val="Style1"/>
      </w:pPr>
      <w:bookmarkStart w:id="1" w:name="_Toc445210657"/>
      <w:r w:rsidRPr="008160A7">
        <w:t>1:</w:t>
      </w:r>
      <w:r w:rsidRPr="008160A7">
        <w:tab/>
      </w:r>
      <w:r>
        <w:t>General Introduction</w:t>
      </w:r>
      <w:bookmarkEnd w:id="1"/>
    </w:p>
    <w:p w14:paraId="1266C0AC" w14:textId="01567A81" w:rsidR="00060CE0" w:rsidRPr="00310C2E" w:rsidRDefault="00060CE0" w:rsidP="00E31158">
      <w:pPr>
        <w:spacing w:line="360" w:lineRule="auto"/>
        <w:rPr>
          <w:rFonts w:ascii="Times New Roman" w:hAnsi="Times New Roman" w:cs="Times New Roman"/>
          <w:sz w:val="22"/>
          <w:szCs w:val="22"/>
        </w:rPr>
      </w:pPr>
      <w:r w:rsidRPr="00310C2E">
        <w:rPr>
          <w:rFonts w:ascii="Times New Roman" w:hAnsi="Times New Roman" w:cs="Times New Roman"/>
          <w:sz w:val="22"/>
          <w:szCs w:val="22"/>
        </w:rPr>
        <w:lastRenderedPageBreak/>
        <w:t>Effective management of natural systems at various scales and levels of organization requires a detailed understanding of the states and trends of populations, species, communities and ecosystems. Such understanding cannot be achieved without accumulation and mobilization of biodiversity data. Thus, one of the main objectives of EU BON is to integrate and harmonize various data sources and increase their accessibility to various stakeholders</w:t>
      </w:r>
      <w:r w:rsidR="00FF2F98">
        <w:rPr>
          <w:rFonts w:ascii="Times New Roman" w:hAnsi="Times New Roman" w:cs="Times New Roman"/>
          <w:sz w:val="22"/>
          <w:szCs w:val="22"/>
        </w:rPr>
        <w:t xml:space="preserve"> </w:t>
      </w:r>
      <w:r w:rsidR="00FF2F98">
        <w:rPr>
          <w:rFonts w:ascii="Times New Roman" w:hAnsi="Times New Roman" w:cs="Times New Roman"/>
          <w:sz w:val="22"/>
          <w:szCs w:val="22"/>
        </w:rPr>
        <w:fldChar w:fldCharType="begin"/>
      </w:r>
      <w:r w:rsidR="00FF2F98">
        <w:rPr>
          <w:rFonts w:ascii="Times New Roman" w:hAnsi="Times New Roman" w:cs="Times New Roman"/>
          <w:sz w:val="22"/>
          <w:szCs w:val="22"/>
        </w:rPr>
        <w:instrText xml:space="preserve"> ADDIN EN.CITE &lt;EndNote&gt;&lt;Cite&gt;&lt;Author&gt;Hoffmann&lt;/Author&gt;&lt;Year&gt;2014&lt;/Year&gt;&lt;RecNum&gt;1463&lt;/RecNum&gt;&lt;DisplayText&gt;(Hoffmann et al. 2014)&lt;/DisplayText&gt;&lt;record&gt;&lt;rec-number&gt;1463&lt;/rec-number&gt;&lt;foreign-keys&gt;&lt;key app="EN" db-id="2pz9xze02x9awte9pxsvv02fr290paparpvt"&gt;1463&lt;/key&gt;&lt;/foreign-keys&gt;&lt;ref-type name="Journal Article"&gt;17&lt;/ref-type&gt;&lt;contributors&gt;&lt;authors&gt;&lt;author&gt;Hoffmann, A. &lt;/author&gt;&lt;author&gt;Penner, J. &lt;/author&gt;&lt;author&gt;Vohland, K. &lt;/author&gt;&lt;author&gt;Cramer, W. &lt;/author&gt;&lt;author&gt;Doubleday, R. &lt;/author&gt;&lt;author&gt;Henle, K. &lt;/author&gt;&lt;author&gt;Kõljalg, U. &lt;/author&gt;&lt;author&gt;Kühn, I. &lt;/author&gt;&lt;author&gt;Kunin, W.E. &lt;/author&gt;&lt;author&gt;Negro, J. &lt;/author&gt;&lt;author&gt;Penev, L. &lt;/author&gt;&lt;author&gt;Rodríguez, C. &lt;/author&gt;&lt;author&gt;Saarenmaa, H.&lt;/author&gt;&lt;author&gt;Schmeller, D. &lt;/author&gt;&lt;author&gt;Stoev, P. &lt;/author&gt;&lt;author&gt;Sutherland, W. &lt;/author&gt;&lt;author&gt;Tuama, É. Ó.&lt;/author&gt;&lt;author&gt;Wetzel, F. &lt;/author&gt;&lt;author&gt;Häuser, C.&lt;/author&gt;&lt;/authors&gt;&lt;/contributors&gt;&lt;titles&gt;&lt;title&gt;The need for an integrated biodiversity policy support process – Building the European contribution to a global Biodiversity Observation Network (EU BON). &lt;/title&gt;&lt;secondary-title&gt;Nature Conservation &lt;/secondary-title&gt;&lt;/titles&gt;&lt;periodical&gt;&lt;full-title&gt;Nature Conservation&lt;/full-title&gt;&lt;/periodical&gt;&lt;pages&gt;49-65&lt;/pages&gt;&lt;volume&gt;6&lt;/volume&gt;&lt;section&gt;49&lt;/section&gt;&lt;keywords&gt;&lt;keyword&gt;Biodiversity information, biodiversity observation/recording, monitoring, data interoperability, data&lt;/keyword&gt;&lt;keyword&gt;management, biodiversity portal, earth observation, informatics infrastructure, bio-repository, GEOSS,&lt;/keyword&gt;&lt;keyword&gt;GEO BON, science policy, dissemination&lt;/keyword&gt;&lt;/keywords&gt;&lt;dates&gt;&lt;year&gt;2014&lt;/year&gt;&lt;/dates&gt;&lt;label&gt;+ / -&lt;/label&gt;&lt;urls&gt;&lt;related-urls&gt;&lt;url&gt;doi: 10.3897/natureconservation.6.6498&lt;/url&gt;&lt;/related-urls&gt;&lt;/urls&gt;&lt;research-notes&gt;Eu-BON&lt;/research-notes&gt;&lt;/record&gt;&lt;/Cite&gt;&lt;/EndNote&gt;</w:instrText>
      </w:r>
      <w:r w:rsidR="00FF2F98">
        <w:rPr>
          <w:rFonts w:ascii="Times New Roman" w:hAnsi="Times New Roman" w:cs="Times New Roman"/>
          <w:sz w:val="22"/>
          <w:szCs w:val="22"/>
        </w:rPr>
        <w:fldChar w:fldCharType="separate"/>
      </w:r>
      <w:r w:rsidR="00FF2F98">
        <w:rPr>
          <w:rFonts w:ascii="Times New Roman" w:hAnsi="Times New Roman" w:cs="Times New Roman"/>
          <w:noProof/>
          <w:sz w:val="22"/>
          <w:szCs w:val="22"/>
        </w:rPr>
        <w:t>(</w:t>
      </w:r>
      <w:hyperlink w:anchor="_ENREF_16" w:tooltip="Hoffmann, 2014 #1463" w:history="1">
        <w:r w:rsidR="00E123C7">
          <w:rPr>
            <w:rFonts w:ascii="Times New Roman" w:hAnsi="Times New Roman" w:cs="Times New Roman"/>
            <w:noProof/>
            <w:sz w:val="22"/>
            <w:szCs w:val="22"/>
          </w:rPr>
          <w:t>Hoffmann et al. 2014</w:t>
        </w:r>
      </w:hyperlink>
      <w:r w:rsidR="00FF2F98">
        <w:rPr>
          <w:rFonts w:ascii="Times New Roman" w:hAnsi="Times New Roman" w:cs="Times New Roman"/>
          <w:noProof/>
          <w:sz w:val="22"/>
          <w:szCs w:val="22"/>
        </w:rPr>
        <w:t>)</w:t>
      </w:r>
      <w:r w:rsidR="00FF2F98">
        <w:rPr>
          <w:rFonts w:ascii="Times New Roman" w:hAnsi="Times New Roman" w:cs="Times New Roman"/>
          <w:sz w:val="22"/>
          <w:szCs w:val="22"/>
        </w:rPr>
        <w:fldChar w:fldCharType="end"/>
      </w:r>
      <w:r w:rsidRPr="00310C2E">
        <w:rPr>
          <w:rFonts w:ascii="Times New Roman" w:hAnsi="Times New Roman" w:cs="Times New Roman"/>
          <w:sz w:val="22"/>
          <w:szCs w:val="22"/>
        </w:rPr>
        <w:t xml:space="preserve"> </w:t>
      </w:r>
      <w:r w:rsidRPr="00311E5D">
        <w:rPr>
          <w:rFonts w:ascii="Times New Roman" w:hAnsi="Times New Roman" w:cs="Times New Roman"/>
          <w:sz w:val="22"/>
          <w:szCs w:val="22"/>
          <w:highlight w:val="yellow"/>
        </w:rPr>
        <w:t>(</w:t>
      </w:r>
      <w:r w:rsidR="00311E5D" w:rsidRPr="00311E5D">
        <w:rPr>
          <w:rFonts w:ascii="Times New Roman" w:hAnsi="Times New Roman" w:cs="Times New Roman"/>
          <w:sz w:val="22"/>
          <w:szCs w:val="22"/>
          <w:highlight w:val="yellow"/>
        </w:rPr>
        <w:t>#1463</w:t>
      </w:r>
      <w:r w:rsidRPr="00310C2E">
        <w:rPr>
          <w:rFonts w:ascii="Times New Roman" w:hAnsi="Times New Roman" w:cs="Times New Roman"/>
          <w:sz w:val="22"/>
          <w:szCs w:val="22"/>
        </w:rPr>
        <w:t>). However, an effective management scheme cannot rely on raw data alone. In fac</w:t>
      </w:r>
      <w:r w:rsidR="00311E5D">
        <w:rPr>
          <w:rFonts w:ascii="Times New Roman" w:hAnsi="Times New Roman" w:cs="Times New Roman"/>
          <w:sz w:val="22"/>
          <w:szCs w:val="22"/>
        </w:rPr>
        <w:t>t, the three main pillars of EU</w:t>
      </w:r>
      <w:r w:rsidRPr="00310C2E">
        <w:rPr>
          <w:rFonts w:ascii="Times New Roman" w:hAnsi="Times New Roman" w:cs="Times New Roman"/>
          <w:sz w:val="22"/>
          <w:szCs w:val="22"/>
        </w:rPr>
        <w:t xml:space="preserve">BON -- data sources &amp; infrastructure, science &amp; application, and policy &amp; dialogue -- follow the transformation of various types of raw data through statistical analysis to a clearer understanding of states or trends that can then be translated to policy. The role of WP3 in this general framework is in the science &amp; application pillar- our aim is to develop new analytical tools and/or improve existing analytical tools for analyses of biodiversity data. The tools developed in WP3 will undergo testing and validation in WP5 and will be used in WP4 to identify biodiversity status and trends. Furthermore, the tools will be disseminated to the wider scientific community, policy makers, and other stakeholders by WP8. Finally, the integration of the tools within EU BON’s biodiversity portal will be explored by WP2.   </w:t>
      </w:r>
    </w:p>
    <w:p w14:paraId="00CFB793" w14:textId="1807983D" w:rsidR="00F328B7" w:rsidRPr="00310C2E" w:rsidRDefault="00060CE0" w:rsidP="00311E5D">
      <w:pPr>
        <w:spacing w:line="360" w:lineRule="auto"/>
        <w:ind w:firstLine="284"/>
        <w:rPr>
          <w:rFonts w:ascii="Times New Roman" w:hAnsi="Times New Roman" w:cs="Times New Roman"/>
          <w:sz w:val="22"/>
          <w:szCs w:val="22"/>
        </w:rPr>
      </w:pPr>
      <w:r w:rsidRPr="00310C2E">
        <w:rPr>
          <w:rFonts w:ascii="Times New Roman" w:hAnsi="Times New Roman" w:cs="Times New Roman"/>
          <w:sz w:val="22"/>
          <w:szCs w:val="22"/>
        </w:rPr>
        <w:t>WP3 covers four of the many aspects of biodiversity, including habitat classification tools (task 3.1), scaling issues (task 3.2), species distribution models</w:t>
      </w:r>
      <w:r w:rsidR="002D173F" w:rsidRPr="00310C2E">
        <w:rPr>
          <w:rFonts w:ascii="Times New Roman" w:hAnsi="Times New Roman" w:cs="Times New Roman"/>
          <w:sz w:val="22"/>
          <w:szCs w:val="22"/>
        </w:rPr>
        <w:t xml:space="preserve"> (SDMs)</w:t>
      </w:r>
      <w:r w:rsidRPr="00310C2E">
        <w:rPr>
          <w:rFonts w:ascii="Times New Roman" w:hAnsi="Times New Roman" w:cs="Times New Roman"/>
          <w:sz w:val="22"/>
          <w:szCs w:val="22"/>
        </w:rPr>
        <w:t xml:space="preserve"> (task 3.3) and data mining (task 3.4). In task 3.1 we aim to develop enhanced tools that use fine-scale multi-spectral remotely</w:t>
      </w:r>
      <w:r w:rsidR="00311E5D">
        <w:rPr>
          <w:rFonts w:ascii="Times New Roman" w:hAnsi="Times New Roman" w:cs="Times New Roman"/>
          <w:sz w:val="22"/>
          <w:szCs w:val="22"/>
        </w:rPr>
        <w:t>-</w:t>
      </w:r>
      <w:r w:rsidRPr="00310C2E">
        <w:rPr>
          <w:rFonts w:ascii="Times New Roman" w:hAnsi="Times New Roman" w:cs="Times New Roman"/>
          <w:sz w:val="22"/>
          <w:szCs w:val="22"/>
        </w:rPr>
        <w:t>sensed imagery along with other earth observation data to map habitats, land-covers or land-uses and to monitor their change. In task 3.2 we aim to develop tools that use readily available data sources at certain scales to predict hard-to-measure properties of biotic datasets such as occupancy or richness at other scales. In task 3.3 we aim to develop enhanced methods for species distribution models for both data-limited and data-rich systems. Finally, in task 3.4 we aim to develop a tool to semi-automatically extract user defined information from published data. Task 3.1 and task 3.</w:t>
      </w:r>
      <w:r w:rsidR="00311E5D">
        <w:rPr>
          <w:rFonts w:ascii="Times New Roman" w:hAnsi="Times New Roman" w:cs="Times New Roman"/>
          <w:sz w:val="22"/>
          <w:szCs w:val="22"/>
        </w:rPr>
        <w:t>2</w:t>
      </w:r>
      <w:r w:rsidRPr="00310C2E">
        <w:rPr>
          <w:rFonts w:ascii="Times New Roman" w:hAnsi="Times New Roman" w:cs="Times New Roman"/>
          <w:sz w:val="22"/>
          <w:szCs w:val="22"/>
        </w:rPr>
        <w:t xml:space="preserve"> were reported in de</w:t>
      </w:r>
      <w:r w:rsidR="00F328B7" w:rsidRPr="00310C2E">
        <w:rPr>
          <w:rFonts w:ascii="Times New Roman" w:hAnsi="Times New Roman" w:cs="Times New Roman"/>
          <w:sz w:val="22"/>
          <w:szCs w:val="22"/>
        </w:rPr>
        <w:t>liverable D3.1, while task 3.4 will be reported in D3.3</w:t>
      </w:r>
      <w:r w:rsidRPr="00310C2E">
        <w:rPr>
          <w:rFonts w:ascii="Times New Roman" w:hAnsi="Times New Roman" w:cs="Times New Roman"/>
          <w:sz w:val="22"/>
          <w:szCs w:val="22"/>
        </w:rPr>
        <w:t xml:space="preserve"> (</w:t>
      </w:r>
      <w:r w:rsidR="00A66ED7">
        <w:rPr>
          <w:rFonts w:ascii="Times New Roman" w:hAnsi="Times New Roman" w:cs="Times New Roman"/>
          <w:sz w:val="22"/>
          <w:szCs w:val="22"/>
        </w:rPr>
        <w:t xml:space="preserve">due </w:t>
      </w:r>
      <w:r w:rsidRPr="00310C2E">
        <w:rPr>
          <w:rFonts w:ascii="Times New Roman" w:hAnsi="Times New Roman" w:cs="Times New Roman"/>
          <w:sz w:val="22"/>
          <w:szCs w:val="22"/>
        </w:rPr>
        <w:t xml:space="preserve">M48), although considerable information on the various tools developed in these tasks can be found in EU BON’s progress reports. In this deliverable we focus on the </w:t>
      </w:r>
      <w:r w:rsidR="00F328B7" w:rsidRPr="00310C2E">
        <w:rPr>
          <w:rFonts w:ascii="Times New Roman" w:hAnsi="Times New Roman" w:cs="Times New Roman"/>
          <w:sz w:val="22"/>
          <w:szCs w:val="22"/>
        </w:rPr>
        <w:t>five</w:t>
      </w:r>
      <w:r w:rsidRPr="00310C2E">
        <w:rPr>
          <w:rFonts w:ascii="Times New Roman" w:hAnsi="Times New Roman" w:cs="Times New Roman"/>
          <w:sz w:val="22"/>
          <w:szCs w:val="22"/>
        </w:rPr>
        <w:t xml:space="preserve"> different tools developed in task 3.</w:t>
      </w:r>
      <w:r w:rsidR="00F328B7" w:rsidRPr="00310C2E">
        <w:rPr>
          <w:rFonts w:ascii="Times New Roman" w:hAnsi="Times New Roman" w:cs="Times New Roman"/>
          <w:sz w:val="22"/>
          <w:szCs w:val="22"/>
        </w:rPr>
        <w:t>3</w:t>
      </w:r>
      <w:r w:rsidR="00311E5D">
        <w:rPr>
          <w:rFonts w:ascii="Times New Roman" w:hAnsi="Times New Roman" w:cs="Times New Roman"/>
          <w:sz w:val="22"/>
          <w:szCs w:val="22"/>
        </w:rPr>
        <w:t>,</w:t>
      </w:r>
      <w:r w:rsidRPr="00310C2E">
        <w:rPr>
          <w:rFonts w:ascii="Times New Roman" w:hAnsi="Times New Roman" w:cs="Times New Roman"/>
          <w:sz w:val="22"/>
          <w:szCs w:val="22"/>
        </w:rPr>
        <w:t xml:space="preserve"> </w:t>
      </w:r>
      <w:r w:rsidR="00F328B7" w:rsidRPr="00310C2E">
        <w:rPr>
          <w:rFonts w:ascii="Times New Roman" w:hAnsi="Times New Roman" w:cs="Times New Roman"/>
          <w:sz w:val="22"/>
          <w:szCs w:val="22"/>
        </w:rPr>
        <w:t xml:space="preserve">jointly led by </w:t>
      </w:r>
      <w:proofErr w:type="spellStart"/>
      <w:r w:rsidR="00F328B7" w:rsidRPr="00310C2E">
        <w:rPr>
          <w:rFonts w:ascii="Times New Roman" w:hAnsi="Times New Roman" w:cs="Times New Roman"/>
          <w:sz w:val="22"/>
          <w:szCs w:val="22"/>
        </w:rPr>
        <w:t>UnivLeeds</w:t>
      </w:r>
      <w:proofErr w:type="spellEnd"/>
      <w:r w:rsidR="00F328B7" w:rsidRPr="00310C2E">
        <w:rPr>
          <w:rFonts w:ascii="Times New Roman" w:hAnsi="Times New Roman" w:cs="Times New Roman"/>
          <w:sz w:val="22"/>
          <w:szCs w:val="22"/>
        </w:rPr>
        <w:t xml:space="preserve"> and NRM, with considerable</w:t>
      </w:r>
      <w:r w:rsidR="00EA3549" w:rsidRPr="00310C2E">
        <w:rPr>
          <w:rFonts w:ascii="Times New Roman" w:hAnsi="Times New Roman" w:cs="Times New Roman"/>
          <w:sz w:val="22"/>
          <w:szCs w:val="22"/>
        </w:rPr>
        <w:t xml:space="preserve"> contribution from FIN</w:t>
      </w:r>
      <w:r w:rsidR="00F328B7" w:rsidRPr="00310C2E">
        <w:rPr>
          <w:rFonts w:ascii="Times New Roman" w:hAnsi="Times New Roman" w:cs="Times New Roman"/>
          <w:sz w:val="22"/>
          <w:szCs w:val="22"/>
        </w:rPr>
        <w:t xml:space="preserve">, SGN and </w:t>
      </w:r>
      <w:proofErr w:type="spellStart"/>
      <w:proofErr w:type="gramStart"/>
      <w:r w:rsidR="00F328B7" w:rsidRPr="00310C2E">
        <w:rPr>
          <w:rFonts w:ascii="Times New Roman" w:hAnsi="Times New Roman" w:cs="Times New Roman"/>
          <w:sz w:val="22"/>
          <w:szCs w:val="22"/>
        </w:rPr>
        <w:t>MfN</w:t>
      </w:r>
      <w:proofErr w:type="spellEnd"/>
      <w:proofErr w:type="gramEnd"/>
      <w:r w:rsidR="00F328B7" w:rsidRPr="00310C2E">
        <w:rPr>
          <w:rFonts w:ascii="Times New Roman" w:hAnsi="Times New Roman" w:cs="Times New Roman"/>
          <w:sz w:val="22"/>
          <w:szCs w:val="22"/>
        </w:rPr>
        <w:t xml:space="preserve">. </w:t>
      </w:r>
      <w:r w:rsidRPr="00310C2E">
        <w:rPr>
          <w:rFonts w:ascii="Times New Roman" w:hAnsi="Times New Roman" w:cs="Times New Roman"/>
          <w:sz w:val="22"/>
          <w:szCs w:val="22"/>
        </w:rPr>
        <w:t xml:space="preserve">However, we note here that </w:t>
      </w:r>
      <w:r w:rsidR="00EA3549" w:rsidRPr="00310C2E">
        <w:rPr>
          <w:rFonts w:ascii="Times New Roman" w:hAnsi="Times New Roman" w:cs="Times New Roman"/>
          <w:sz w:val="22"/>
          <w:szCs w:val="22"/>
        </w:rPr>
        <w:t>several</w:t>
      </w:r>
      <w:r w:rsidRPr="00310C2E">
        <w:rPr>
          <w:rFonts w:ascii="Times New Roman" w:hAnsi="Times New Roman" w:cs="Times New Roman"/>
          <w:sz w:val="22"/>
          <w:szCs w:val="22"/>
        </w:rPr>
        <w:t xml:space="preserve"> additional partners (EBCC, MRAC, NHM, and </w:t>
      </w:r>
      <w:r w:rsidR="00F328B7" w:rsidRPr="00310C2E">
        <w:rPr>
          <w:rFonts w:ascii="Times New Roman" w:hAnsi="Times New Roman" w:cs="Times New Roman"/>
          <w:sz w:val="22"/>
          <w:szCs w:val="22"/>
        </w:rPr>
        <w:t>UFZ</w:t>
      </w:r>
      <w:r w:rsidRPr="00310C2E">
        <w:rPr>
          <w:rFonts w:ascii="Times New Roman" w:hAnsi="Times New Roman" w:cs="Times New Roman"/>
          <w:sz w:val="22"/>
          <w:szCs w:val="22"/>
        </w:rPr>
        <w:t xml:space="preserve">) contributed considerably to tool development through their suggestions and critiques during web conferences and annual meetings. </w:t>
      </w:r>
    </w:p>
    <w:p w14:paraId="4CAD0E5F" w14:textId="29BFEE75" w:rsidR="007D4D2B" w:rsidRDefault="00060CE0" w:rsidP="00910F3B">
      <w:pPr>
        <w:spacing w:line="360" w:lineRule="auto"/>
        <w:ind w:firstLine="284"/>
        <w:rPr>
          <w:rFonts w:ascii="Times New Roman" w:hAnsi="Times New Roman" w:cs="Times New Roman"/>
          <w:sz w:val="22"/>
          <w:szCs w:val="22"/>
        </w:rPr>
      </w:pPr>
      <w:r w:rsidRPr="00310C2E">
        <w:rPr>
          <w:rFonts w:ascii="Times New Roman" w:hAnsi="Times New Roman" w:cs="Times New Roman"/>
          <w:sz w:val="22"/>
          <w:szCs w:val="22"/>
        </w:rPr>
        <w:t xml:space="preserve"> </w:t>
      </w:r>
      <w:r w:rsidR="00EA3549" w:rsidRPr="00310C2E">
        <w:rPr>
          <w:rFonts w:ascii="Times New Roman" w:hAnsi="Times New Roman" w:cs="Times New Roman"/>
          <w:sz w:val="22"/>
          <w:szCs w:val="22"/>
        </w:rPr>
        <w:t xml:space="preserve">The tools developed under task 3.3 can be </w:t>
      </w:r>
      <w:r w:rsidR="002D173F" w:rsidRPr="00310C2E">
        <w:rPr>
          <w:rFonts w:ascii="Times New Roman" w:hAnsi="Times New Roman" w:cs="Times New Roman"/>
          <w:sz w:val="22"/>
          <w:szCs w:val="22"/>
        </w:rPr>
        <w:t>partitioned to two main groups</w:t>
      </w:r>
      <w:r w:rsidR="007D4D2B">
        <w:rPr>
          <w:rFonts w:ascii="Times New Roman" w:hAnsi="Times New Roman" w:cs="Times New Roman"/>
          <w:sz w:val="22"/>
          <w:szCs w:val="22"/>
        </w:rPr>
        <w:t xml:space="preserve"> (Fig. 1.1)</w:t>
      </w:r>
      <w:r w:rsidR="002D173F" w:rsidRPr="00310C2E">
        <w:rPr>
          <w:rFonts w:ascii="Times New Roman" w:hAnsi="Times New Roman" w:cs="Times New Roman"/>
          <w:sz w:val="22"/>
          <w:szCs w:val="22"/>
        </w:rPr>
        <w:t xml:space="preserve">. The first aims to provide appropriate modelling framework for data-poor </w:t>
      </w:r>
      <w:r w:rsidR="000A316E" w:rsidRPr="00310C2E">
        <w:rPr>
          <w:rFonts w:ascii="Times New Roman" w:hAnsi="Times New Roman" w:cs="Times New Roman"/>
          <w:sz w:val="22"/>
          <w:szCs w:val="22"/>
        </w:rPr>
        <w:t>systems</w:t>
      </w:r>
      <w:r w:rsidR="007D4D2B">
        <w:rPr>
          <w:rFonts w:ascii="Times New Roman" w:hAnsi="Times New Roman" w:cs="Times New Roman"/>
          <w:sz w:val="22"/>
          <w:szCs w:val="22"/>
        </w:rPr>
        <w:t>, with a focus on marine habitat,</w:t>
      </w:r>
      <w:r w:rsidR="002D173F" w:rsidRPr="00310C2E">
        <w:rPr>
          <w:rFonts w:ascii="Times New Roman" w:hAnsi="Times New Roman" w:cs="Times New Roman"/>
          <w:sz w:val="22"/>
          <w:szCs w:val="22"/>
        </w:rPr>
        <w:t xml:space="preserve"> and is based on the </w:t>
      </w:r>
      <w:proofErr w:type="spellStart"/>
      <w:r w:rsidR="002D173F" w:rsidRPr="00310C2E">
        <w:rPr>
          <w:rFonts w:ascii="Times New Roman" w:hAnsi="Times New Roman" w:cs="Times New Roman"/>
          <w:i/>
          <w:iCs/>
          <w:sz w:val="22"/>
          <w:szCs w:val="22"/>
        </w:rPr>
        <w:t>AquaMaps</w:t>
      </w:r>
      <w:proofErr w:type="spellEnd"/>
      <w:r w:rsidR="002D173F" w:rsidRPr="00310C2E">
        <w:rPr>
          <w:rFonts w:ascii="Times New Roman" w:hAnsi="Times New Roman" w:cs="Times New Roman"/>
          <w:sz w:val="22"/>
          <w:szCs w:val="22"/>
        </w:rPr>
        <w:t xml:space="preserve"> algorithm. The second aims to develop enhanced SDMs </w:t>
      </w:r>
      <w:r w:rsidR="000A316E" w:rsidRPr="00310C2E">
        <w:rPr>
          <w:rFonts w:ascii="Times New Roman" w:hAnsi="Times New Roman" w:cs="Times New Roman"/>
          <w:sz w:val="22"/>
          <w:szCs w:val="22"/>
        </w:rPr>
        <w:t xml:space="preserve">in data rich systems </w:t>
      </w:r>
      <w:r w:rsidR="002D173F" w:rsidRPr="00310C2E">
        <w:rPr>
          <w:rFonts w:ascii="Times New Roman" w:hAnsi="Times New Roman" w:cs="Times New Roman"/>
          <w:sz w:val="22"/>
          <w:szCs w:val="22"/>
        </w:rPr>
        <w:t>by accounting for various aspects that may affect the distribution of species</w:t>
      </w:r>
      <w:r w:rsidR="000A316E" w:rsidRPr="00310C2E">
        <w:rPr>
          <w:rFonts w:ascii="Times New Roman" w:hAnsi="Times New Roman" w:cs="Times New Roman"/>
          <w:sz w:val="22"/>
          <w:szCs w:val="22"/>
        </w:rPr>
        <w:t xml:space="preserve"> (e.g., </w:t>
      </w:r>
      <w:r w:rsidR="002D173F" w:rsidRPr="00310C2E">
        <w:rPr>
          <w:rFonts w:ascii="Times New Roman" w:hAnsi="Times New Roman" w:cs="Times New Roman"/>
          <w:sz w:val="22"/>
          <w:szCs w:val="22"/>
        </w:rPr>
        <w:t>dispersal barriers, disturbance history and biotic interactions</w:t>
      </w:r>
      <w:r w:rsidR="000A316E" w:rsidRPr="00310C2E">
        <w:rPr>
          <w:rFonts w:ascii="Times New Roman" w:hAnsi="Times New Roman" w:cs="Times New Roman"/>
          <w:sz w:val="22"/>
          <w:szCs w:val="22"/>
        </w:rPr>
        <w:t>)</w:t>
      </w:r>
      <w:r w:rsidR="002D173F" w:rsidRPr="00310C2E">
        <w:rPr>
          <w:rFonts w:ascii="Times New Roman" w:hAnsi="Times New Roman" w:cs="Times New Roman"/>
          <w:sz w:val="22"/>
          <w:szCs w:val="22"/>
        </w:rPr>
        <w:t xml:space="preserve">. </w:t>
      </w:r>
      <w:r w:rsidR="000A316E" w:rsidRPr="00310C2E">
        <w:rPr>
          <w:rFonts w:ascii="Times New Roman" w:hAnsi="Times New Roman" w:cs="Times New Roman"/>
          <w:sz w:val="22"/>
          <w:szCs w:val="22"/>
        </w:rPr>
        <w:t xml:space="preserve"> In the first group, FIN and NRM developed 2 tools, the </w:t>
      </w:r>
      <w:r w:rsidR="000A316E" w:rsidRPr="00311E5D">
        <w:rPr>
          <w:rFonts w:ascii="Times New Roman" w:hAnsi="Times New Roman" w:cs="Times New Roman"/>
          <w:i/>
          <w:iCs/>
          <w:sz w:val="22"/>
          <w:szCs w:val="22"/>
        </w:rPr>
        <w:t>Create-Your-Own-Map</w:t>
      </w:r>
      <w:r w:rsidR="000A316E" w:rsidRPr="00310C2E">
        <w:rPr>
          <w:rFonts w:ascii="Times New Roman" w:hAnsi="Times New Roman" w:cs="Times New Roman"/>
          <w:sz w:val="22"/>
          <w:szCs w:val="22"/>
        </w:rPr>
        <w:t xml:space="preserve"> (</w:t>
      </w:r>
      <w:r w:rsidR="000A316E" w:rsidRPr="00310C2E">
        <w:rPr>
          <w:rFonts w:ascii="Times New Roman" w:hAnsi="Times New Roman" w:cs="Times New Roman"/>
          <w:i/>
          <w:iCs/>
          <w:sz w:val="22"/>
          <w:szCs w:val="22"/>
        </w:rPr>
        <w:t>CYOM</w:t>
      </w:r>
      <w:r w:rsidR="000A316E" w:rsidRPr="00310C2E">
        <w:rPr>
          <w:rFonts w:ascii="Times New Roman" w:hAnsi="Times New Roman" w:cs="Times New Roman"/>
          <w:sz w:val="22"/>
          <w:szCs w:val="22"/>
        </w:rPr>
        <w:t xml:space="preserve">) and </w:t>
      </w:r>
      <w:proofErr w:type="spellStart"/>
      <w:r w:rsidR="000A316E" w:rsidRPr="00310C2E">
        <w:rPr>
          <w:rFonts w:ascii="Times New Roman" w:hAnsi="Times New Roman" w:cs="Times New Roman"/>
          <w:i/>
          <w:iCs/>
          <w:sz w:val="22"/>
          <w:szCs w:val="22"/>
        </w:rPr>
        <w:t>rAquaMaps</w:t>
      </w:r>
      <w:proofErr w:type="spellEnd"/>
      <w:r w:rsidR="000A316E" w:rsidRPr="00310C2E">
        <w:rPr>
          <w:rFonts w:ascii="Times New Roman" w:hAnsi="Times New Roman" w:cs="Times New Roman"/>
          <w:sz w:val="22"/>
          <w:szCs w:val="22"/>
        </w:rPr>
        <w:t xml:space="preserve">, respectively. </w:t>
      </w:r>
      <w:r w:rsidR="009E4A08" w:rsidRPr="00310C2E">
        <w:rPr>
          <w:rFonts w:ascii="Times New Roman" w:hAnsi="Times New Roman" w:cs="Times New Roman"/>
          <w:sz w:val="22"/>
          <w:szCs w:val="22"/>
        </w:rPr>
        <w:t xml:space="preserve">In the second group, </w:t>
      </w:r>
      <w:r w:rsidR="00311E5D">
        <w:rPr>
          <w:rFonts w:ascii="Times New Roman" w:hAnsi="Times New Roman" w:cs="Times New Roman"/>
          <w:sz w:val="22"/>
          <w:szCs w:val="22"/>
        </w:rPr>
        <w:t>2</w:t>
      </w:r>
      <w:r w:rsidR="009E4A08" w:rsidRPr="00310C2E">
        <w:rPr>
          <w:rFonts w:ascii="Times New Roman" w:hAnsi="Times New Roman" w:cs="Times New Roman"/>
          <w:sz w:val="22"/>
          <w:szCs w:val="22"/>
        </w:rPr>
        <w:t xml:space="preserve"> tools were developed</w:t>
      </w:r>
      <w:r w:rsidR="007D4D2B">
        <w:rPr>
          <w:rFonts w:ascii="Times New Roman" w:hAnsi="Times New Roman" w:cs="Times New Roman"/>
          <w:sz w:val="22"/>
          <w:szCs w:val="22"/>
        </w:rPr>
        <w:t>. First for terrestrial habitats we</w:t>
      </w:r>
      <w:r w:rsidR="009E4A08" w:rsidRPr="00310C2E">
        <w:rPr>
          <w:rFonts w:ascii="Times New Roman" w:hAnsi="Times New Roman" w:cs="Times New Roman"/>
          <w:sz w:val="22"/>
          <w:szCs w:val="22"/>
        </w:rPr>
        <w:t xml:space="preserve"> </w:t>
      </w:r>
      <w:r w:rsidR="007D4D2B">
        <w:rPr>
          <w:rFonts w:ascii="Times New Roman" w:hAnsi="Times New Roman" w:cs="Times New Roman"/>
          <w:sz w:val="22"/>
          <w:szCs w:val="22"/>
        </w:rPr>
        <w:t>developed</w:t>
      </w:r>
      <w:r w:rsidR="009E4A08" w:rsidRPr="00310C2E">
        <w:rPr>
          <w:rFonts w:ascii="Times New Roman" w:hAnsi="Times New Roman" w:cs="Times New Roman"/>
          <w:sz w:val="22"/>
          <w:szCs w:val="22"/>
        </w:rPr>
        <w:t xml:space="preserve"> fo</w:t>
      </w:r>
      <w:r w:rsidR="00311E5D">
        <w:rPr>
          <w:rFonts w:ascii="Times New Roman" w:hAnsi="Times New Roman" w:cs="Times New Roman"/>
          <w:sz w:val="22"/>
          <w:szCs w:val="22"/>
        </w:rPr>
        <w:t>u</w:t>
      </w:r>
      <w:r w:rsidR="009E4A08" w:rsidRPr="00310C2E">
        <w:rPr>
          <w:rFonts w:ascii="Times New Roman" w:hAnsi="Times New Roman" w:cs="Times New Roman"/>
          <w:sz w:val="22"/>
          <w:szCs w:val="22"/>
        </w:rPr>
        <w:t>r hybrid</w:t>
      </w:r>
      <w:r w:rsidR="00311E5D">
        <w:rPr>
          <w:rFonts w:ascii="Times New Roman" w:hAnsi="Times New Roman" w:cs="Times New Roman"/>
          <w:sz w:val="22"/>
          <w:szCs w:val="22"/>
        </w:rPr>
        <w:t xml:space="preserve"> models</w:t>
      </w:r>
      <w:r w:rsidR="009E4A08" w:rsidRPr="00310C2E">
        <w:rPr>
          <w:rFonts w:ascii="Times New Roman" w:hAnsi="Times New Roman" w:cs="Times New Roman"/>
          <w:sz w:val="22"/>
          <w:szCs w:val="22"/>
        </w:rPr>
        <w:t xml:space="preserve"> that account for both </w:t>
      </w:r>
      <w:r w:rsidR="009E4A08" w:rsidRPr="00310C2E">
        <w:rPr>
          <w:rFonts w:ascii="Times New Roman" w:hAnsi="Times New Roman" w:cs="Times New Roman"/>
          <w:sz w:val="22"/>
          <w:szCs w:val="22"/>
        </w:rPr>
        <w:lastRenderedPageBreak/>
        <w:t xml:space="preserve">spatial and niche when predicting species </w:t>
      </w:r>
      <w:r w:rsidR="00311E5D">
        <w:rPr>
          <w:rFonts w:ascii="Times New Roman" w:hAnsi="Times New Roman" w:cs="Times New Roman"/>
          <w:sz w:val="22"/>
          <w:szCs w:val="22"/>
        </w:rPr>
        <w:t>distribution (</w:t>
      </w:r>
      <w:proofErr w:type="spellStart"/>
      <w:r w:rsidR="00311E5D">
        <w:rPr>
          <w:rFonts w:ascii="Times New Roman" w:hAnsi="Times New Roman" w:cs="Times New Roman"/>
          <w:sz w:val="22"/>
          <w:szCs w:val="22"/>
        </w:rPr>
        <w:t>UnivLeeds</w:t>
      </w:r>
      <w:proofErr w:type="spellEnd"/>
      <w:r w:rsidR="00311E5D">
        <w:rPr>
          <w:rFonts w:ascii="Times New Roman" w:hAnsi="Times New Roman" w:cs="Times New Roman"/>
          <w:sz w:val="22"/>
          <w:szCs w:val="22"/>
        </w:rPr>
        <w:t>)</w:t>
      </w:r>
      <w:r w:rsidR="007D4D2B">
        <w:rPr>
          <w:rFonts w:ascii="Times New Roman" w:hAnsi="Times New Roman" w:cs="Times New Roman"/>
          <w:sz w:val="22"/>
          <w:szCs w:val="22"/>
        </w:rPr>
        <w:t>.</w:t>
      </w:r>
      <w:r w:rsidR="00311E5D">
        <w:rPr>
          <w:rFonts w:ascii="Times New Roman" w:hAnsi="Times New Roman" w:cs="Times New Roman"/>
          <w:sz w:val="22"/>
          <w:szCs w:val="22"/>
        </w:rPr>
        <w:t xml:space="preserve"> </w:t>
      </w:r>
      <w:r w:rsidR="007D4D2B">
        <w:rPr>
          <w:rFonts w:ascii="Times New Roman" w:hAnsi="Times New Roman" w:cs="Times New Roman"/>
          <w:sz w:val="22"/>
          <w:szCs w:val="22"/>
        </w:rPr>
        <w:t>Second, we explored various ways to adapt SDMs to the special characteristics of</w:t>
      </w:r>
      <w:r w:rsidR="009E4A08" w:rsidRPr="00310C2E">
        <w:rPr>
          <w:rFonts w:ascii="Times New Roman" w:hAnsi="Times New Roman" w:cs="Times New Roman"/>
          <w:sz w:val="22"/>
          <w:szCs w:val="22"/>
        </w:rPr>
        <w:t xml:space="preserve"> freshwater environment</w:t>
      </w:r>
      <w:r w:rsidR="007D4D2B">
        <w:rPr>
          <w:rFonts w:ascii="Times New Roman" w:hAnsi="Times New Roman" w:cs="Times New Roman"/>
          <w:sz w:val="22"/>
          <w:szCs w:val="22"/>
        </w:rPr>
        <w:t>s</w:t>
      </w:r>
      <w:r w:rsidR="009E4A08" w:rsidRPr="00310C2E">
        <w:rPr>
          <w:rFonts w:ascii="Times New Roman" w:hAnsi="Times New Roman" w:cs="Times New Roman"/>
          <w:sz w:val="22"/>
          <w:szCs w:val="22"/>
        </w:rPr>
        <w:t xml:space="preserve"> (SGN)</w:t>
      </w:r>
      <w:r w:rsidR="00311E5D">
        <w:rPr>
          <w:rFonts w:ascii="Times New Roman" w:hAnsi="Times New Roman" w:cs="Times New Roman"/>
          <w:sz w:val="22"/>
          <w:szCs w:val="22"/>
        </w:rPr>
        <w:t>.</w:t>
      </w:r>
      <w:r w:rsidR="007D4D2B">
        <w:rPr>
          <w:rFonts w:ascii="Times New Roman" w:hAnsi="Times New Roman" w:cs="Times New Roman"/>
          <w:sz w:val="22"/>
          <w:szCs w:val="22"/>
        </w:rPr>
        <w:t xml:space="preserve"> </w:t>
      </w:r>
      <w:r w:rsidR="00311E5D">
        <w:rPr>
          <w:rFonts w:ascii="Times New Roman" w:hAnsi="Times New Roman" w:cs="Times New Roman"/>
          <w:sz w:val="22"/>
          <w:szCs w:val="22"/>
        </w:rPr>
        <w:t>Finally, we include the diversity calculator tool (</w:t>
      </w:r>
      <w:proofErr w:type="spellStart"/>
      <w:proofErr w:type="gramStart"/>
      <w:r w:rsidR="00311E5D">
        <w:rPr>
          <w:rFonts w:ascii="Times New Roman" w:hAnsi="Times New Roman" w:cs="Times New Roman"/>
          <w:sz w:val="22"/>
          <w:szCs w:val="22"/>
        </w:rPr>
        <w:t>MfN</w:t>
      </w:r>
      <w:proofErr w:type="spellEnd"/>
      <w:proofErr w:type="gramEnd"/>
      <w:r w:rsidR="00311E5D">
        <w:rPr>
          <w:rFonts w:ascii="Times New Roman" w:hAnsi="Times New Roman" w:cs="Times New Roman"/>
          <w:sz w:val="22"/>
          <w:szCs w:val="22"/>
        </w:rPr>
        <w:t>) - a tool that relates presence/absence maps of multiple species to patterns of alpha and beta diversity at fine resolution over larger extent</w:t>
      </w:r>
      <w:r w:rsidR="007D4D2B">
        <w:rPr>
          <w:rFonts w:ascii="Times New Roman" w:hAnsi="Times New Roman" w:cs="Times New Roman"/>
          <w:sz w:val="22"/>
          <w:szCs w:val="22"/>
        </w:rPr>
        <w:t xml:space="preserve"> (Fig. 1.1)</w:t>
      </w:r>
      <w:r w:rsidR="00311E5D">
        <w:rPr>
          <w:rFonts w:ascii="Times New Roman" w:hAnsi="Times New Roman" w:cs="Times New Roman"/>
          <w:sz w:val="22"/>
          <w:szCs w:val="22"/>
        </w:rPr>
        <w:t>.</w:t>
      </w:r>
      <w:r w:rsidR="007D4D2B">
        <w:rPr>
          <w:rFonts w:ascii="Times New Roman" w:hAnsi="Times New Roman" w:cs="Times New Roman"/>
          <w:sz w:val="22"/>
          <w:szCs w:val="22"/>
        </w:rPr>
        <w:t xml:space="preserve"> </w:t>
      </w:r>
    </w:p>
    <w:p w14:paraId="5B4AAD85" w14:textId="77777777" w:rsidR="00910F3B" w:rsidRDefault="00910F3B" w:rsidP="00910F3B">
      <w:pPr>
        <w:spacing w:line="360" w:lineRule="auto"/>
        <w:ind w:firstLine="284"/>
        <w:rPr>
          <w:rFonts w:ascii="Times New Roman" w:hAnsi="Times New Roman" w:cs="Times New Roman"/>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05"/>
        <w:gridCol w:w="6611"/>
      </w:tblGrid>
      <w:tr w:rsidR="00910F3B" w14:paraId="137448C8" w14:textId="77777777" w:rsidTr="00910F3B">
        <w:tc>
          <w:tcPr>
            <w:tcW w:w="2405" w:type="dxa"/>
          </w:tcPr>
          <w:p w14:paraId="7A33A47C" w14:textId="5AEFB7C8" w:rsidR="00910F3B" w:rsidRPr="007D4D2B" w:rsidRDefault="00910F3B" w:rsidP="00910F3B">
            <w:pPr>
              <w:spacing w:line="276" w:lineRule="auto"/>
              <w:rPr>
                <w:rFonts w:asciiTheme="minorBidi" w:hAnsiTheme="minorBidi" w:cstheme="minorBidi"/>
              </w:rPr>
            </w:pPr>
            <w:r w:rsidRPr="00910F3B">
              <w:rPr>
                <w:rFonts w:asciiTheme="minorBidi" w:hAnsiTheme="minorBidi" w:cstheme="minorBidi"/>
                <w:b/>
                <w:bCs/>
              </w:rPr>
              <w:t>Figure 1.1:</w:t>
            </w:r>
            <w:r>
              <w:rPr>
                <w:rFonts w:asciiTheme="minorBidi" w:hAnsiTheme="minorBidi" w:cstheme="minorBidi"/>
              </w:rPr>
              <w:t xml:space="preserve"> The tools developed under task 3.3 of WP3 cover all three main habitat realms and various levels of data availability.</w:t>
            </w:r>
          </w:p>
          <w:p w14:paraId="601F9122" w14:textId="77777777" w:rsidR="00910F3B" w:rsidRDefault="00910F3B" w:rsidP="00910F3B">
            <w:pPr>
              <w:spacing w:line="360" w:lineRule="auto"/>
              <w:rPr>
                <w:rFonts w:ascii="Times New Roman" w:hAnsi="Times New Roman" w:cs="Times New Roman"/>
                <w:sz w:val="22"/>
                <w:szCs w:val="22"/>
              </w:rPr>
            </w:pPr>
          </w:p>
        </w:tc>
        <w:tc>
          <w:tcPr>
            <w:tcW w:w="6611" w:type="dxa"/>
          </w:tcPr>
          <w:p w14:paraId="360FB3DF" w14:textId="25385C19" w:rsidR="00910F3B" w:rsidRDefault="00910F3B" w:rsidP="00910F3B">
            <w:pPr>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216074C8" wp14:editId="2DD5E1B9">
                  <wp:extent cx="4023136" cy="4023136"/>
                  <wp:effectExtent l="0" t="0" r="0" b="0"/>
                  <wp:docPr id="7" name="Picture 7" descr="C:\Users\Yoni Gavish\Documents\1-Work\Tree of Knowledge\5-EU-BON\General\Deliverables\WP3\D3_2\Fig 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ni Gavish\Documents\1-Work\Tree of Knowledge\5-EU-BON\General\Deliverables\WP3\D3_2\Fig 1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0615" cy="4030615"/>
                          </a:xfrm>
                          <a:prstGeom prst="rect">
                            <a:avLst/>
                          </a:prstGeom>
                          <a:noFill/>
                          <a:ln>
                            <a:noFill/>
                          </a:ln>
                        </pic:spPr>
                      </pic:pic>
                    </a:graphicData>
                  </a:graphic>
                </wp:inline>
              </w:drawing>
            </w:r>
          </w:p>
        </w:tc>
      </w:tr>
    </w:tbl>
    <w:p w14:paraId="432BD199" w14:textId="77777777" w:rsidR="00910F3B" w:rsidRDefault="00910F3B" w:rsidP="00910F3B">
      <w:pPr>
        <w:spacing w:line="360" w:lineRule="auto"/>
        <w:ind w:firstLine="284"/>
        <w:rPr>
          <w:rFonts w:ascii="Times New Roman" w:hAnsi="Times New Roman" w:cs="Times New Roman"/>
          <w:sz w:val="22"/>
          <w:szCs w:val="22"/>
        </w:rPr>
      </w:pPr>
    </w:p>
    <w:p w14:paraId="2861AAFD" w14:textId="6818A4B4" w:rsidR="00310C2E" w:rsidRPr="00310C2E" w:rsidRDefault="000A316E" w:rsidP="009E4A08">
      <w:pPr>
        <w:spacing w:line="360" w:lineRule="auto"/>
        <w:ind w:firstLine="284"/>
        <w:rPr>
          <w:rFonts w:ascii="Times New Roman" w:hAnsi="Times New Roman" w:cs="Times New Roman"/>
          <w:sz w:val="22"/>
          <w:szCs w:val="22"/>
        </w:rPr>
      </w:pPr>
      <w:r w:rsidRPr="00310C2E">
        <w:rPr>
          <w:rFonts w:ascii="Times New Roman" w:hAnsi="Times New Roman" w:cs="Times New Roman"/>
          <w:sz w:val="22"/>
          <w:szCs w:val="22"/>
        </w:rPr>
        <w:t xml:space="preserve">The </w:t>
      </w:r>
      <w:r w:rsidRPr="00310C2E">
        <w:rPr>
          <w:rFonts w:ascii="Times New Roman" w:hAnsi="Times New Roman" w:cs="Times New Roman"/>
          <w:i/>
          <w:iCs/>
          <w:sz w:val="22"/>
          <w:szCs w:val="22"/>
        </w:rPr>
        <w:t>CYOM</w:t>
      </w:r>
      <w:r w:rsidRPr="00310C2E">
        <w:rPr>
          <w:rFonts w:ascii="Times New Roman" w:hAnsi="Times New Roman" w:cs="Times New Roman"/>
          <w:sz w:val="22"/>
          <w:szCs w:val="22"/>
        </w:rPr>
        <w:t xml:space="preserve"> tool is an extension</w:t>
      </w:r>
      <w:r w:rsidR="00FE14CD" w:rsidRPr="00310C2E">
        <w:rPr>
          <w:rFonts w:ascii="Times New Roman" w:hAnsi="Times New Roman" w:cs="Times New Roman"/>
          <w:sz w:val="22"/>
          <w:szCs w:val="22"/>
        </w:rPr>
        <w:t xml:space="preserve"> of the </w:t>
      </w:r>
      <w:proofErr w:type="spellStart"/>
      <w:r w:rsidRPr="00310C2E">
        <w:rPr>
          <w:rFonts w:ascii="Times New Roman" w:hAnsi="Times New Roman" w:cs="Times New Roman"/>
          <w:i/>
          <w:iCs/>
          <w:sz w:val="22"/>
          <w:szCs w:val="22"/>
        </w:rPr>
        <w:t>AquaMap</w:t>
      </w:r>
      <w:r w:rsidR="00FE14CD" w:rsidRPr="00310C2E">
        <w:rPr>
          <w:rFonts w:ascii="Times New Roman" w:hAnsi="Times New Roman" w:cs="Times New Roman"/>
          <w:i/>
          <w:iCs/>
          <w:sz w:val="22"/>
          <w:szCs w:val="22"/>
        </w:rPr>
        <w:t>s</w:t>
      </w:r>
      <w:proofErr w:type="spellEnd"/>
      <w:r w:rsidRPr="00310C2E">
        <w:rPr>
          <w:rFonts w:ascii="Times New Roman" w:hAnsi="Times New Roman" w:cs="Times New Roman"/>
          <w:sz w:val="22"/>
          <w:szCs w:val="22"/>
        </w:rPr>
        <w:t xml:space="preserve"> web</w:t>
      </w:r>
      <w:r w:rsidR="00FE14CD" w:rsidRPr="00310C2E">
        <w:rPr>
          <w:rFonts w:ascii="Times New Roman" w:hAnsi="Times New Roman" w:cs="Times New Roman"/>
          <w:sz w:val="22"/>
          <w:szCs w:val="22"/>
        </w:rPr>
        <w:t>-</w:t>
      </w:r>
      <w:r w:rsidRPr="00310C2E">
        <w:rPr>
          <w:rFonts w:ascii="Times New Roman" w:hAnsi="Times New Roman" w:cs="Times New Roman"/>
          <w:sz w:val="22"/>
          <w:szCs w:val="22"/>
        </w:rPr>
        <w:t>interface that</w:t>
      </w:r>
      <w:r w:rsidR="00910F3B">
        <w:rPr>
          <w:rFonts w:ascii="Times New Roman" w:hAnsi="Times New Roman" w:cs="Times New Roman"/>
          <w:sz w:val="22"/>
          <w:szCs w:val="22"/>
        </w:rPr>
        <w:t xml:space="preserve"> allows user to control various </w:t>
      </w:r>
      <w:r w:rsidRPr="00310C2E">
        <w:rPr>
          <w:rFonts w:ascii="Times New Roman" w:hAnsi="Times New Roman" w:cs="Times New Roman"/>
          <w:sz w:val="22"/>
          <w:szCs w:val="22"/>
        </w:rPr>
        <w:t xml:space="preserve">aspects of the </w:t>
      </w:r>
      <w:proofErr w:type="spellStart"/>
      <w:r w:rsidRPr="00310C2E">
        <w:rPr>
          <w:rFonts w:ascii="Times New Roman" w:hAnsi="Times New Roman" w:cs="Times New Roman"/>
          <w:i/>
          <w:iCs/>
          <w:sz w:val="22"/>
          <w:szCs w:val="22"/>
        </w:rPr>
        <w:t>AquaMaps</w:t>
      </w:r>
      <w:proofErr w:type="spellEnd"/>
      <w:r w:rsidRPr="00310C2E">
        <w:rPr>
          <w:rFonts w:ascii="Times New Roman" w:hAnsi="Times New Roman" w:cs="Times New Roman"/>
          <w:sz w:val="22"/>
          <w:szCs w:val="22"/>
        </w:rPr>
        <w:t xml:space="preserve"> algorithm</w:t>
      </w:r>
      <w:r w:rsidR="00FE14CD" w:rsidRPr="00310C2E">
        <w:rPr>
          <w:rFonts w:ascii="Times New Roman" w:hAnsi="Times New Roman" w:cs="Times New Roman"/>
          <w:sz w:val="22"/>
          <w:szCs w:val="22"/>
        </w:rPr>
        <w:t xml:space="preserve">. For example, the user can add or remove occurrence points, change the boundaries of the species range, edit the parameters of the various environmental envelops or change the map viewing settings. Thus, the </w:t>
      </w:r>
      <w:r w:rsidR="00FE14CD" w:rsidRPr="00310C2E">
        <w:rPr>
          <w:rFonts w:ascii="Times New Roman" w:hAnsi="Times New Roman" w:cs="Times New Roman"/>
          <w:i/>
          <w:iCs/>
          <w:sz w:val="22"/>
          <w:szCs w:val="22"/>
        </w:rPr>
        <w:t>CYOM</w:t>
      </w:r>
      <w:r w:rsidR="00FE14CD" w:rsidRPr="00310C2E">
        <w:rPr>
          <w:rFonts w:ascii="Times New Roman" w:hAnsi="Times New Roman" w:cs="Times New Roman"/>
          <w:sz w:val="22"/>
          <w:szCs w:val="22"/>
        </w:rPr>
        <w:t xml:space="preserve"> interface allows expert to correct erroneous maps generated automatically by the </w:t>
      </w:r>
      <w:proofErr w:type="spellStart"/>
      <w:r w:rsidR="00FE14CD" w:rsidRPr="00310C2E">
        <w:rPr>
          <w:rFonts w:ascii="Times New Roman" w:hAnsi="Times New Roman" w:cs="Times New Roman"/>
          <w:i/>
          <w:iCs/>
          <w:sz w:val="22"/>
          <w:szCs w:val="22"/>
        </w:rPr>
        <w:t>AquaMaps</w:t>
      </w:r>
      <w:proofErr w:type="spellEnd"/>
      <w:r w:rsidR="00910F3B">
        <w:rPr>
          <w:rFonts w:ascii="Times New Roman" w:hAnsi="Times New Roman" w:cs="Times New Roman"/>
          <w:sz w:val="22"/>
          <w:szCs w:val="22"/>
        </w:rPr>
        <w:t xml:space="preserve"> algorithm. </w:t>
      </w:r>
      <w:r w:rsidR="00FE14CD" w:rsidRPr="00310C2E">
        <w:rPr>
          <w:rFonts w:ascii="Times New Roman" w:hAnsi="Times New Roman" w:cs="Times New Roman"/>
          <w:sz w:val="22"/>
          <w:szCs w:val="22"/>
        </w:rPr>
        <w:t xml:space="preserve">This feature is extremely useful for data-poor species, where much uncertainty concerns every aspect of the modelling procedure and the most reliable source is an expert. </w:t>
      </w:r>
      <w:r w:rsidR="009E4A08" w:rsidRPr="00310C2E">
        <w:rPr>
          <w:rFonts w:ascii="Times New Roman" w:hAnsi="Times New Roman" w:cs="Times New Roman"/>
          <w:sz w:val="22"/>
          <w:szCs w:val="22"/>
        </w:rPr>
        <w:t>It is designed as a user-friendly web-interface to increase experts’ participation. This tool is covered in Section 2 below, which also include</w:t>
      </w:r>
      <w:r w:rsidR="00310C2E" w:rsidRPr="00310C2E">
        <w:rPr>
          <w:rFonts w:ascii="Times New Roman" w:hAnsi="Times New Roman" w:cs="Times New Roman"/>
          <w:sz w:val="22"/>
          <w:szCs w:val="22"/>
        </w:rPr>
        <w:t>s</w:t>
      </w:r>
      <w:r w:rsidR="009E4A08" w:rsidRPr="00310C2E">
        <w:rPr>
          <w:rFonts w:ascii="Times New Roman" w:hAnsi="Times New Roman" w:cs="Times New Roman"/>
          <w:sz w:val="22"/>
          <w:szCs w:val="22"/>
        </w:rPr>
        <w:t xml:space="preserve"> a comprehensive manual.  </w:t>
      </w:r>
    </w:p>
    <w:p w14:paraId="4464F270" w14:textId="05553905" w:rsidR="002D173F" w:rsidRPr="00767C14" w:rsidRDefault="00310C2E" w:rsidP="00910F3B">
      <w:pPr>
        <w:spacing w:line="360" w:lineRule="auto"/>
        <w:ind w:firstLine="284"/>
        <w:rPr>
          <w:rFonts w:ascii="Times New Roman" w:hAnsi="Times New Roman" w:cs="Times New Roman"/>
          <w:sz w:val="22"/>
          <w:szCs w:val="22"/>
        </w:rPr>
      </w:pPr>
      <w:r w:rsidRPr="00310C2E">
        <w:rPr>
          <w:rFonts w:ascii="Times New Roman" w:hAnsi="Times New Roman" w:cs="Times New Roman"/>
          <w:sz w:val="22"/>
          <w:szCs w:val="22"/>
        </w:rPr>
        <w:t xml:space="preserve">The </w:t>
      </w:r>
      <w:proofErr w:type="spellStart"/>
      <w:r w:rsidRPr="00310C2E">
        <w:rPr>
          <w:rFonts w:ascii="Times New Roman" w:hAnsi="Times New Roman" w:cs="Times New Roman"/>
          <w:i/>
          <w:iCs/>
          <w:sz w:val="22"/>
          <w:szCs w:val="22"/>
        </w:rPr>
        <w:t>AquaMaps</w:t>
      </w:r>
      <w:proofErr w:type="spellEnd"/>
      <w:r w:rsidRPr="00310C2E">
        <w:rPr>
          <w:rFonts w:ascii="Times New Roman" w:hAnsi="Times New Roman" w:cs="Times New Roman"/>
          <w:sz w:val="22"/>
          <w:szCs w:val="22"/>
        </w:rPr>
        <w:t xml:space="preserve"> algorithm is also central to the work done under task 3.3 by NRM. Although </w:t>
      </w:r>
      <w:proofErr w:type="spellStart"/>
      <w:r w:rsidRPr="00310C2E">
        <w:rPr>
          <w:rFonts w:ascii="Times New Roman" w:hAnsi="Times New Roman" w:cs="Times New Roman"/>
          <w:i/>
          <w:iCs/>
          <w:sz w:val="22"/>
          <w:szCs w:val="22"/>
        </w:rPr>
        <w:t>AquaMaps</w:t>
      </w:r>
      <w:proofErr w:type="spellEnd"/>
      <w:r w:rsidRPr="00310C2E">
        <w:rPr>
          <w:rFonts w:ascii="Times New Roman" w:hAnsi="Times New Roman" w:cs="Times New Roman"/>
          <w:sz w:val="22"/>
          <w:szCs w:val="22"/>
        </w:rPr>
        <w:t xml:space="preserve">’ web-interface have been used to model the distribution of thousands of species, it is relatively inefficient in terms of computation time and is not compatible with open source spatial and analytical software. Therefore, NRM developed </w:t>
      </w:r>
      <w:r w:rsidR="00637D6E">
        <w:rPr>
          <w:rFonts w:ascii="Times New Roman" w:hAnsi="Times New Roman" w:cs="Times New Roman"/>
          <w:sz w:val="22"/>
          <w:szCs w:val="22"/>
        </w:rPr>
        <w:t>‘</w:t>
      </w:r>
      <w:proofErr w:type="spellStart"/>
      <w:r w:rsidR="00637D6E" w:rsidRPr="00310C2E">
        <w:rPr>
          <w:rFonts w:ascii="Times New Roman" w:hAnsi="Times New Roman" w:cs="Times New Roman"/>
          <w:i/>
          <w:iCs/>
          <w:sz w:val="22"/>
          <w:szCs w:val="22"/>
        </w:rPr>
        <w:t>rAquaMaps</w:t>
      </w:r>
      <w:proofErr w:type="spellEnd"/>
      <w:r w:rsidR="00637D6E">
        <w:rPr>
          <w:rFonts w:ascii="Times New Roman" w:hAnsi="Times New Roman" w:cs="Times New Roman"/>
          <w:sz w:val="22"/>
          <w:szCs w:val="22"/>
        </w:rPr>
        <w:t xml:space="preserve">’– an </w:t>
      </w:r>
      <w:r w:rsidRPr="00310C2E">
        <w:rPr>
          <w:rFonts w:ascii="Times New Roman" w:hAnsi="Times New Roman" w:cs="Times New Roman"/>
          <w:sz w:val="22"/>
          <w:szCs w:val="22"/>
        </w:rPr>
        <w:t xml:space="preserve">R package that implements </w:t>
      </w:r>
      <w:proofErr w:type="spellStart"/>
      <w:r w:rsidRPr="00637D6E">
        <w:rPr>
          <w:rFonts w:ascii="Times New Roman" w:hAnsi="Times New Roman" w:cs="Times New Roman"/>
          <w:i/>
          <w:iCs/>
          <w:sz w:val="22"/>
          <w:szCs w:val="22"/>
        </w:rPr>
        <w:t>AquaMaps</w:t>
      </w:r>
      <w:proofErr w:type="spellEnd"/>
      <w:r w:rsidRPr="00310C2E">
        <w:rPr>
          <w:rFonts w:ascii="Times New Roman" w:hAnsi="Times New Roman" w:cs="Times New Roman"/>
          <w:sz w:val="22"/>
          <w:szCs w:val="22"/>
        </w:rPr>
        <w:t xml:space="preserve"> algorithm within an R environment. The package</w:t>
      </w:r>
      <w:r w:rsidRPr="00310C2E">
        <w:rPr>
          <w:rFonts w:ascii="Times New Roman" w:eastAsia="SimSun" w:hAnsi="Times New Roman" w:cs="Times New Roman"/>
          <w:kern w:val="2"/>
          <w:sz w:val="22"/>
          <w:szCs w:val="22"/>
          <w:lang w:val="en-US" w:bidi="hi-IN"/>
        </w:rPr>
        <w:t xml:space="preserve"> permits users great flexibility in modelling. For example, it allows modelling of a single species or a big batch of species, using own </w:t>
      </w:r>
      <w:r w:rsidRPr="00767C14">
        <w:rPr>
          <w:rFonts w:ascii="Times New Roman" w:eastAsia="SimSun" w:hAnsi="Times New Roman" w:cs="Times New Roman"/>
          <w:kern w:val="2"/>
          <w:sz w:val="22"/>
          <w:szCs w:val="22"/>
          <w:lang w:val="en-US" w:bidi="hi-IN"/>
        </w:rPr>
        <w:lastRenderedPageBreak/>
        <w:t xml:space="preserve">input data, testing with optional environmental parameters and various other adaptations. </w:t>
      </w:r>
      <w:proofErr w:type="spellStart"/>
      <w:proofErr w:type="gramStart"/>
      <w:r w:rsidR="00637D6E" w:rsidRPr="00767C14">
        <w:rPr>
          <w:rFonts w:ascii="Times New Roman" w:hAnsi="Times New Roman" w:cs="Times New Roman"/>
          <w:bCs/>
          <w:i/>
          <w:sz w:val="22"/>
          <w:szCs w:val="22"/>
        </w:rPr>
        <w:t>rAquaMaps</w:t>
      </w:r>
      <w:proofErr w:type="spellEnd"/>
      <w:proofErr w:type="gramEnd"/>
      <w:r w:rsidR="00637D6E" w:rsidRPr="00767C14">
        <w:rPr>
          <w:rFonts w:ascii="Times New Roman" w:hAnsi="Times New Roman" w:cs="Times New Roman"/>
          <w:bCs/>
          <w:iCs/>
          <w:sz w:val="22"/>
          <w:szCs w:val="22"/>
        </w:rPr>
        <w:t xml:space="preserve"> can show actual distribution (point data), projected distribution using the probabilities of occurrence (suitable habitat), or modelled actual distribution using a combination of probabilities and a system of bounding polygons that constrain the distribution to known areas of occurrence.</w:t>
      </w:r>
      <w:r w:rsidR="00637D6E" w:rsidRPr="00767C14">
        <w:rPr>
          <w:rFonts w:asciiTheme="majorBidi" w:hAnsiTheme="majorBidi" w:cstheme="majorBidi"/>
          <w:sz w:val="22"/>
          <w:szCs w:val="22"/>
        </w:rPr>
        <w:t xml:space="preserve"> Fur</w:t>
      </w:r>
      <w:r w:rsidR="00910F3B">
        <w:rPr>
          <w:rFonts w:asciiTheme="majorBidi" w:hAnsiTheme="majorBidi" w:cstheme="majorBidi"/>
          <w:sz w:val="22"/>
          <w:szCs w:val="22"/>
        </w:rPr>
        <w:t>thermore, NRM have developed a Shiny-based web-</w:t>
      </w:r>
      <w:r w:rsidR="00637D6E" w:rsidRPr="00767C14">
        <w:rPr>
          <w:rFonts w:asciiTheme="majorBidi" w:hAnsiTheme="majorBidi" w:cstheme="majorBidi"/>
          <w:sz w:val="22"/>
          <w:szCs w:val="22"/>
        </w:rPr>
        <w:t xml:space="preserve">interface </w:t>
      </w:r>
      <w:r w:rsidR="00910F3B">
        <w:rPr>
          <w:rFonts w:asciiTheme="majorBidi" w:hAnsiTheme="majorBidi" w:cstheme="majorBidi"/>
          <w:sz w:val="22"/>
          <w:szCs w:val="22"/>
        </w:rPr>
        <w:t>that</w:t>
      </w:r>
      <w:r w:rsidR="00637D6E" w:rsidRPr="00767C14">
        <w:rPr>
          <w:rFonts w:asciiTheme="majorBidi" w:hAnsiTheme="majorBidi" w:cstheme="majorBidi"/>
          <w:sz w:val="22"/>
          <w:szCs w:val="22"/>
        </w:rPr>
        <w:t xml:space="preserve"> provides similar features as the </w:t>
      </w:r>
      <w:r w:rsidR="00637D6E" w:rsidRPr="00767C14">
        <w:rPr>
          <w:rFonts w:asciiTheme="majorBidi" w:hAnsiTheme="majorBidi" w:cstheme="majorBidi"/>
          <w:i/>
          <w:iCs/>
          <w:sz w:val="22"/>
          <w:szCs w:val="22"/>
        </w:rPr>
        <w:t>CYOM</w:t>
      </w:r>
      <w:r w:rsidR="00637D6E" w:rsidRPr="00767C14">
        <w:rPr>
          <w:rFonts w:asciiTheme="majorBidi" w:hAnsiTheme="majorBidi" w:cstheme="majorBidi"/>
          <w:sz w:val="22"/>
          <w:szCs w:val="22"/>
        </w:rPr>
        <w:t xml:space="preserve">. This package is covered in more details in section 3, where links to </w:t>
      </w:r>
      <w:r w:rsidR="00767C14" w:rsidRPr="00767C14">
        <w:rPr>
          <w:rFonts w:asciiTheme="majorBidi" w:hAnsiTheme="majorBidi" w:cstheme="majorBidi"/>
          <w:sz w:val="22"/>
          <w:szCs w:val="22"/>
        </w:rPr>
        <w:t>three</w:t>
      </w:r>
      <w:r w:rsidR="00637D6E" w:rsidRPr="00767C14">
        <w:rPr>
          <w:rFonts w:asciiTheme="majorBidi" w:hAnsiTheme="majorBidi" w:cstheme="majorBidi"/>
          <w:sz w:val="22"/>
          <w:szCs w:val="22"/>
        </w:rPr>
        <w:t xml:space="preserve"> vignettes </w:t>
      </w:r>
      <w:r w:rsidR="00767C14" w:rsidRPr="00767C14">
        <w:rPr>
          <w:rFonts w:asciiTheme="majorBidi" w:hAnsiTheme="majorBidi" w:cstheme="majorBidi"/>
          <w:sz w:val="22"/>
          <w:szCs w:val="22"/>
        </w:rPr>
        <w:t xml:space="preserve">(R manuals) </w:t>
      </w:r>
      <w:r w:rsidR="00637D6E" w:rsidRPr="00767C14">
        <w:rPr>
          <w:rFonts w:asciiTheme="majorBidi" w:hAnsiTheme="majorBidi" w:cstheme="majorBidi"/>
          <w:sz w:val="22"/>
          <w:szCs w:val="22"/>
        </w:rPr>
        <w:t xml:space="preserve">can be found.  </w:t>
      </w:r>
    </w:p>
    <w:p w14:paraId="230DE5F1" w14:textId="5A2364E7" w:rsidR="00F208EC" w:rsidRDefault="00767C14" w:rsidP="00910F3B">
      <w:pPr>
        <w:spacing w:line="360" w:lineRule="auto"/>
        <w:ind w:firstLine="284"/>
        <w:rPr>
          <w:rFonts w:asciiTheme="majorBidi" w:hAnsiTheme="majorBidi" w:cstheme="majorBidi"/>
          <w:sz w:val="22"/>
          <w:szCs w:val="22"/>
        </w:rPr>
      </w:pPr>
      <w:r w:rsidRPr="00767C14">
        <w:rPr>
          <w:rFonts w:ascii="Times New Roman" w:hAnsi="Times New Roman" w:cs="Times New Roman"/>
          <w:sz w:val="22"/>
          <w:szCs w:val="22"/>
        </w:rPr>
        <w:t>For the second group of tools</w:t>
      </w:r>
      <w:r>
        <w:rPr>
          <w:rFonts w:ascii="Times New Roman" w:hAnsi="Times New Roman" w:cs="Times New Roman"/>
          <w:sz w:val="22"/>
          <w:szCs w:val="22"/>
        </w:rPr>
        <w:t xml:space="preserve">, </w:t>
      </w:r>
      <w:proofErr w:type="spellStart"/>
      <w:r>
        <w:rPr>
          <w:rFonts w:ascii="Times New Roman" w:hAnsi="Times New Roman" w:cs="Times New Roman"/>
          <w:sz w:val="22"/>
          <w:szCs w:val="22"/>
        </w:rPr>
        <w:t>UnivLeeds</w:t>
      </w:r>
      <w:proofErr w:type="spellEnd"/>
      <w:r>
        <w:rPr>
          <w:rFonts w:ascii="Times New Roman" w:hAnsi="Times New Roman" w:cs="Times New Roman"/>
          <w:sz w:val="22"/>
          <w:szCs w:val="22"/>
        </w:rPr>
        <w:t xml:space="preserve"> developed </w:t>
      </w:r>
      <w:r w:rsidR="00910F3B">
        <w:rPr>
          <w:rFonts w:ascii="Times New Roman" w:hAnsi="Times New Roman" w:cs="Times New Roman"/>
          <w:sz w:val="22"/>
          <w:szCs w:val="22"/>
        </w:rPr>
        <w:t>four</w:t>
      </w:r>
      <w:r>
        <w:rPr>
          <w:rFonts w:ascii="Times New Roman" w:hAnsi="Times New Roman" w:cs="Times New Roman"/>
          <w:sz w:val="22"/>
          <w:szCs w:val="22"/>
        </w:rPr>
        <w:t xml:space="preserve"> hybrid models that aim to incorporate both spatial and niche aspects when modelling the distribution of species. The 4 models differ from one another in the way they modify the SDM’s Probability of Occurrence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map, in their reliance on downscaling models (</w:t>
      </w:r>
      <w:r w:rsidRPr="00EE447A">
        <w:rPr>
          <w:rFonts w:asciiTheme="majorBidi" w:hAnsiTheme="majorBidi" w:cstheme="majorBidi"/>
          <w:sz w:val="22"/>
          <w:szCs w:val="22"/>
        </w:rPr>
        <w:t>model</w:t>
      </w:r>
      <w:r>
        <w:rPr>
          <w:rFonts w:asciiTheme="majorBidi" w:hAnsiTheme="majorBidi" w:cstheme="majorBidi"/>
          <w:sz w:val="22"/>
          <w:szCs w:val="22"/>
        </w:rPr>
        <w:t>s</w:t>
      </w:r>
      <w:r w:rsidRPr="00EE447A">
        <w:rPr>
          <w:rFonts w:asciiTheme="majorBidi" w:hAnsiTheme="majorBidi" w:cstheme="majorBidi"/>
          <w:sz w:val="22"/>
          <w:szCs w:val="22"/>
        </w:rPr>
        <w:t xml:space="preserve"> that predict fine-scale occupancy from coarse-scale occupancy</w:t>
      </w:r>
      <w:r>
        <w:rPr>
          <w:rFonts w:asciiTheme="majorBidi" w:hAnsiTheme="majorBidi" w:cstheme="majorBidi"/>
          <w:sz w:val="22"/>
          <w:szCs w:val="22"/>
        </w:rPr>
        <w:t>)</w:t>
      </w:r>
      <w:r>
        <w:rPr>
          <w:rFonts w:ascii="Times New Roman" w:hAnsi="Times New Roman" w:cs="Times New Roman"/>
          <w:sz w:val="22"/>
          <w:szCs w:val="22"/>
        </w:rPr>
        <w:t xml:space="preserve"> and in the way they translate the continuous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to a binary Presence/Absence (P/A) map. The four models include: </w:t>
      </w:r>
      <w:r w:rsidRPr="00767C14">
        <w:rPr>
          <w:rFonts w:ascii="Times New Roman" w:hAnsi="Times New Roman" w:cs="Times New Roman"/>
          <w:b/>
          <w:bCs/>
          <w:sz w:val="22"/>
          <w:szCs w:val="22"/>
        </w:rPr>
        <w:t>a)</w:t>
      </w:r>
      <w:r>
        <w:rPr>
          <w:rFonts w:ascii="Times New Roman" w:hAnsi="Times New Roman" w:cs="Times New Roman"/>
          <w:sz w:val="22"/>
          <w:szCs w:val="22"/>
        </w:rPr>
        <w:t xml:space="preserve"> The </w:t>
      </w:r>
      <w:r w:rsidRPr="00EE447A">
        <w:rPr>
          <w:rFonts w:asciiTheme="majorBidi" w:hAnsiTheme="majorBidi" w:cstheme="majorBidi"/>
          <w:i/>
          <w:iCs/>
          <w:sz w:val="22"/>
          <w:szCs w:val="22"/>
        </w:rPr>
        <w:t>Moving Windows SDM</w:t>
      </w:r>
      <w:r w:rsidRPr="00EE447A">
        <w:rPr>
          <w:rFonts w:asciiTheme="majorBidi" w:hAnsiTheme="majorBidi" w:cstheme="majorBidi"/>
          <w:sz w:val="22"/>
          <w:szCs w:val="22"/>
        </w:rPr>
        <w:t xml:space="preserve"> </w:t>
      </w:r>
      <w:r>
        <w:rPr>
          <w:rFonts w:asciiTheme="majorBidi" w:hAnsiTheme="majorBidi" w:cstheme="majorBidi"/>
          <w:sz w:val="22"/>
          <w:szCs w:val="22"/>
        </w:rPr>
        <w:t xml:space="preserve">which accounts for the mean </w:t>
      </w:r>
      <w:proofErr w:type="spellStart"/>
      <w:r>
        <w:rPr>
          <w:rFonts w:asciiTheme="majorBidi" w:hAnsiTheme="majorBidi" w:cstheme="majorBidi"/>
          <w:sz w:val="22"/>
          <w:szCs w:val="22"/>
        </w:rPr>
        <w:t>PoO</w:t>
      </w:r>
      <w:proofErr w:type="spellEnd"/>
      <w:r>
        <w:rPr>
          <w:rFonts w:asciiTheme="majorBidi" w:hAnsiTheme="majorBidi" w:cstheme="majorBidi"/>
          <w:sz w:val="22"/>
          <w:szCs w:val="22"/>
        </w:rPr>
        <w:t xml:space="preserve"> at user defined windows size around each cell when modelling species distributions. </w:t>
      </w:r>
      <w:r w:rsidRPr="00767C14">
        <w:rPr>
          <w:rFonts w:asciiTheme="majorBidi" w:hAnsiTheme="majorBidi" w:cstheme="majorBidi"/>
          <w:b/>
          <w:bCs/>
          <w:sz w:val="22"/>
          <w:szCs w:val="22"/>
        </w:rPr>
        <w:t>b)</w:t>
      </w:r>
      <w:r>
        <w:rPr>
          <w:rFonts w:asciiTheme="majorBidi" w:hAnsiTheme="majorBidi" w:cstheme="majorBidi"/>
          <w:sz w:val="22"/>
          <w:szCs w:val="22"/>
        </w:rPr>
        <w:t xml:space="preserve"> The </w:t>
      </w:r>
      <w:r w:rsidRPr="00767C14">
        <w:rPr>
          <w:rFonts w:asciiTheme="majorBidi" w:hAnsiTheme="majorBidi" w:cstheme="majorBidi"/>
          <w:i/>
          <w:iCs/>
          <w:sz w:val="22"/>
          <w:szCs w:val="22"/>
        </w:rPr>
        <w:t>Top X</w:t>
      </w:r>
      <w:r w:rsidRPr="00767C14">
        <w:rPr>
          <w:rFonts w:asciiTheme="majorBidi" w:hAnsiTheme="majorBidi" w:cstheme="majorBidi"/>
          <w:sz w:val="22"/>
          <w:szCs w:val="22"/>
        </w:rPr>
        <w:t xml:space="preserve"> </w:t>
      </w:r>
      <w:r>
        <w:rPr>
          <w:rFonts w:asciiTheme="majorBidi" w:hAnsiTheme="majorBidi" w:cstheme="majorBidi"/>
          <w:sz w:val="22"/>
          <w:szCs w:val="22"/>
        </w:rPr>
        <w:t>model which selects</w:t>
      </w:r>
      <w:r w:rsidRPr="00767C14">
        <w:rPr>
          <w:rFonts w:asciiTheme="majorBidi" w:hAnsiTheme="majorBidi" w:cstheme="majorBidi"/>
          <w:sz w:val="22"/>
          <w:szCs w:val="22"/>
        </w:rPr>
        <w:t xml:space="preserve"> the top X cells with the highest </w:t>
      </w:r>
      <w:proofErr w:type="spellStart"/>
      <w:r w:rsidRPr="00767C14">
        <w:rPr>
          <w:rFonts w:asciiTheme="majorBidi" w:hAnsiTheme="majorBidi" w:cstheme="majorBidi"/>
          <w:sz w:val="22"/>
          <w:szCs w:val="22"/>
        </w:rPr>
        <w:t>PoO</w:t>
      </w:r>
      <w:proofErr w:type="spellEnd"/>
      <w:r w:rsidRPr="00767C14">
        <w:rPr>
          <w:rFonts w:asciiTheme="majorBidi" w:hAnsiTheme="majorBidi" w:cstheme="majorBidi"/>
          <w:sz w:val="22"/>
          <w:szCs w:val="22"/>
        </w:rPr>
        <w:t>, with X being the predicted occupancy from downscaling models</w:t>
      </w:r>
      <w:r>
        <w:rPr>
          <w:rFonts w:asciiTheme="majorBidi" w:hAnsiTheme="majorBidi" w:cstheme="majorBidi"/>
          <w:sz w:val="22"/>
          <w:szCs w:val="22"/>
        </w:rPr>
        <w:t>.</w:t>
      </w:r>
      <w:r w:rsidRPr="00767C14">
        <w:rPr>
          <w:rFonts w:asciiTheme="majorBidi" w:hAnsiTheme="majorBidi" w:cstheme="majorBidi"/>
          <w:sz w:val="22"/>
          <w:szCs w:val="22"/>
        </w:rPr>
        <w:t xml:space="preserve"> </w:t>
      </w:r>
      <w:r w:rsidRPr="00767C14">
        <w:rPr>
          <w:rFonts w:asciiTheme="majorBidi" w:hAnsiTheme="majorBidi" w:cstheme="majorBidi"/>
          <w:b/>
          <w:bCs/>
          <w:sz w:val="22"/>
          <w:szCs w:val="22"/>
        </w:rPr>
        <w:t>c)</w:t>
      </w:r>
      <w:r>
        <w:rPr>
          <w:rFonts w:asciiTheme="majorBidi" w:hAnsiTheme="majorBidi" w:cstheme="majorBidi"/>
          <w:sz w:val="22"/>
          <w:szCs w:val="22"/>
        </w:rPr>
        <w:t xml:space="preserve"> The </w:t>
      </w:r>
      <w:proofErr w:type="spellStart"/>
      <w:r w:rsidRPr="00767C14">
        <w:rPr>
          <w:rFonts w:asciiTheme="majorBidi" w:hAnsiTheme="majorBidi" w:cstheme="majorBidi"/>
          <w:i/>
          <w:iCs/>
          <w:sz w:val="22"/>
          <w:szCs w:val="22"/>
        </w:rPr>
        <w:t>TopDown</w:t>
      </w:r>
      <w:proofErr w:type="spellEnd"/>
      <w:r w:rsidRPr="00767C14">
        <w:rPr>
          <w:rFonts w:asciiTheme="majorBidi" w:hAnsiTheme="majorBidi" w:cstheme="majorBidi"/>
          <w:i/>
          <w:iCs/>
          <w:sz w:val="22"/>
          <w:szCs w:val="22"/>
        </w:rPr>
        <w:t xml:space="preserve"> </w:t>
      </w:r>
      <w:proofErr w:type="spellStart"/>
      <w:r w:rsidRPr="00767C14">
        <w:rPr>
          <w:rFonts w:asciiTheme="majorBidi" w:hAnsiTheme="majorBidi" w:cstheme="majorBidi"/>
          <w:i/>
          <w:iCs/>
          <w:sz w:val="22"/>
          <w:szCs w:val="22"/>
        </w:rPr>
        <w:t>PoO</w:t>
      </w:r>
      <w:proofErr w:type="spellEnd"/>
      <w:r w:rsidRPr="00767C14">
        <w:rPr>
          <w:rFonts w:asciiTheme="majorBidi" w:hAnsiTheme="majorBidi" w:cstheme="majorBidi"/>
          <w:sz w:val="22"/>
          <w:szCs w:val="22"/>
        </w:rPr>
        <w:t xml:space="preserve"> </w:t>
      </w:r>
      <w:r>
        <w:rPr>
          <w:rFonts w:asciiTheme="majorBidi" w:hAnsiTheme="majorBidi" w:cstheme="majorBidi"/>
          <w:sz w:val="22"/>
          <w:szCs w:val="22"/>
        </w:rPr>
        <w:t>model which selects</w:t>
      </w:r>
      <w:r w:rsidRPr="00767C14">
        <w:rPr>
          <w:rFonts w:asciiTheme="majorBidi" w:hAnsiTheme="majorBidi" w:cstheme="majorBidi"/>
          <w:sz w:val="22"/>
          <w:szCs w:val="22"/>
        </w:rPr>
        <w:t xml:space="preserve"> fine</w:t>
      </w:r>
      <w:r>
        <w:rPr>
          <w:rFonts w:asciiTheme="majorBidi" w:hAnsiTheme="majorBidi" w:cstheme="majorBidi"/>
          <w:sz w:val="22"/>
          <w:szCs w:val="22"/>
        </w:rPr>
        <w:t>-</w:t>
      </w:r>
      <w:r w:rsidRPr="00767C14">
        <w:rPr>
          <w:rFonts w:asciiTheme="majorBidi" w:hAnsiTheme="majorBidi" w:cstheme="majorBidi"/>
          <w:sz w:val="22"/>
          <w:szCs w:val="22"/>
        </w:rPr>
        <w:t xml:space="preserve">scale occupancies </w:t>
      </w:r>
      <w:r>
        <w:rPr>
          <w:rFonts w:asciiTheme="majorBidi" w:hAnsiTheme="majorBidi" w:cstheme="majorBidi"/>
          <w:sz w:val="22"/>
          <w:szCs w:val="22"/>
        </w:rPr>
        <w:t>(</w:t>
      </w:r>
      <w:r w:rsidRPr="00767C14">
        <w:rPr>
          <w:rFonts w:asciiTheme="majorBidi" w:hAnsiTheme="majorBidi" w:cstheme="majorBidi"/>
          <w:sz w:val="22"/>
          <w:szCs w:val="22"/>
        </w:rPr>
        <w:t xml:space="preserve">based on mean </w:t>
      </w:r>
      <w:proofErr w:type="spellStart"/>
      <w:r w:rsidRPr="00767C14">
        <w:rPr>
          <w:rFonts w:asciiTheme="majorBidi" w:hAnsiTheme="majorBidi" w:cstheme="majorBidi"/>
          <w:sz w:val="22"/>
          <w:szCs w:val="22"/>
        </w:rPr>
        <w:t>PoO</w:t>
      </w:r>
      <w:proofErr w:type="spellEnd"/>
      <w:r w:rsidRPr="00767C14">
        <w:rPr>
          <w:rFonts w:asciiTheme="majorBidi" w:hAnsiTheme="majorBidi" w:cstheme="majorBidi"/>
          <w:sz w:val="22"/>
          <w:szCs w:val="22"/>
        </w:rPr>
        <w:t xml:space="preserve"> </w:t>
      </w:r>
      <w:r>
        <w:rPr>
          <w:rFonts w:asciiTheme="majorBidi" w:hAnsiTheme="majorBidi" w:cstheme="majorBidi"/>
          <w:sz w:val="22"/>
          <w:szCs w:val="22"/>
        </w:rPr>
        <w:t xml:space="preserve">at various scales) such that the generated P/A map </w:t>
      </w:r>
      <w:r w:rsidRPr="00767C14">
        <w:rPr>
          <w:rFonts w:asciiTheme="majorBidi" w:hAnsiTheme="majorBidi" w:cstheme="majorBidi"/>
          <w:sz w:val="22"/>
          <w:szCs w:val="22"/>
        </w:rPr>
        <w:t>have the exact number of occupied cells at each scale as predicted by the downscaling models</w:t>
      </w:r>
      <w:r>
        <w:rPr>
          <w:rFonts w:asciiTheme="majorBidi" w:hAnsiTheme="majorBidi" w:cstheme="majorBidi"/>
          <w:sz w:val="22"/>
          <w:szCs w:val="22"/>
        </w:rPr>
        <w:t xml:space="preserve">. d) The </w:t>
      </w:r>
      <w:proofErr w:type="spellStart"/>
      <w:r w:rsidRPr="00767C14">
        <w:rPr>
          <w:rFonts w:asciiTheme="majorBidi" w:hAnsiTheme="majorBidi" w:cstheme="majorBidi"/>
          <w:i/>
          <w:iCs/>
          <w:sz w:val="22"/>
          <w:szCs w:val="22"/>
        </w:rPr>
        <w:t>SpaNiche</w:t>
      </w:r>
      <w:proofErr w:type="spellEnd"/>
      <w:r w:rsidRPr="00767C14">
        <w:rPr>
          <w:rFonts w:asciiTheme="majorBidi" w:hAnsiTheme="majorBidi" w:cstheme="majorBidi"/>
          <w:i/>
          <w:iCs/>
          <w:sz w:val="22"/>
          <w:szCs w:val="22"/>
        </w:rPr>
        <w:t xml:space="preserve"> model</w:t>
      </w:r>
      <w:r w:rsidRPr="00767C14">
        <w:rPr>
          <w:rFonts w:asciiTheme="majorBidi" w:hAnsiTheme="majorBidi" w:cstheme="majorBidi"/>
          <w:sz w:val="22"/>
          <w:szCs w:val="22"/>
        </w:rPr>
        <w:t xml:space="preserve"> </w:t>
      </w:r>
      <w:r>
        <w:rPr>
          <w:rFonts w:asciiTheme="majorBidi" w:hAnsiTheme="majorBidi" w:cstheme="majorBidi"/>
          <w:sz w:val="22"/>
          <w:szCs w:val="22"/>
        </w:rPr>
        <w:t>which selects</w:t>
      </w:r>
      <w:r w:rsidRPr="00767C14">
        <w:rPr>
          <w:rFonts w:asciiTheme="majorBidi" w:hAnsiTheme="majorBidi" w:cstheme="majorBidi"/>
          <w:sz w:val="22"/>
          <w:szCs w:val="22"/>
        </w:rPr>
        <w:t xml:space="preserve"> a single global threshold value that balances fine</w:t>
      </w:r>
      <w:r>
        <w:rPr>
          <w:rFonts w:asciiTheme="majorBidi" w:hAnsiTheme="majorBidi" w:cstheme="majorBidi"/>
          <w:sz w:val="22"/>
          <w:szCs w:val="22"/>
        </w:rPr>
        <w:t>-</w:t>
      </w:r>
      <w:r w:rsidRPr="00767C14">
        <w:rPr>
          <w:rFonts w:asciiTheme="majorBidi" w:hAnsiTheme="majorBidi" w:cstheme="majorBidi"/>
          <w:sz w:val="22"/>
          <w:szCs w:val="22"/>
        </w:rPr>
        <w:t>scale and coarse</w:t>
      </w:r>
      <w:r>
        <w:rPr>
          <w:rFonts w:asciiTheme="majorBidi" w:hAnsiTheme="majorBidi" w:cstheme="majorBidi"/>
          <w:sz w:val="22"/>
          <w:szCs w:val="22"/>
        </w:rPr>
        <w:t>-</w:t>
      </w:r>
      <w:r w:rsidRPr="00767C14">
        <w:rPr>
          <w:rFonts w:asciiTheme="majorBidi" w:hAnsiTheme="majorBidi" w:cstheme="majorBidi"/>
          <w:sz w:val="22"/>
          <w:szCs w:val="22"/>
        </w:rPr>
        <w:t xml:space="preserve">scale accuracy. </w:t>
      </w:r>
      <w:r>
        <w:rPr>
          <w:rFonts w:asciiTheme="majorBidi" w:hAnsiTheme="majorBidi" w:cstheme="majorBidi"/>
          <w:sz w:val="22"/>
          <w:szCs w:val="22"/>
        </w:rPr>
        <w:t xml:space="preserve">All four models also include the option to mask the entire distribution with known atlas data, thus providing a total of nine hybrid models (masked and unmasked version of each model + masking of the original SDM). </w:t>
      </w:r>
      <w:r w:rsidR="00F208EC">
        <w:rPr>
          <w:rFonts w:asciiTheme="majorBidi" w:hAnsiTheme="majorBidi" w:cstheme="majorBidi"/>
          <w:sz w:val="22"/>
          <w:szCs w:val="22"/>
        </w:rPr>
        <w:t xml:space="preserve">In this deliverable, </w:t>
      </w:r>
      <w:proofErr w:type="spellStart"/>
      <w:r w:rsidR="00F208EC">
        <w:rPr>
          <w:rFonts w:asciiTheme="majorBidi" w:hAnsiTheme="majorBidi" w:cstheme="majorBidi"/>
          <w:sz w:val="22"/>
          <w:szCs w:val="22"/>
        </w:rPr>
        <w:t>UnivLeeds</w:t>
      </w:r>
      <w:proofErr w:type="spellEnd"/>
      <w:r w:rsidR="00F208EC">
        <w:rPr>
          <w:rFonts w:asciiTheme="majorBidi" w:hAnsiTheme="majorBidi" w:cstheme="majorBidi"/>
          <w:sz w:val="22"/>
          <w:szCs w:val="22"/>
        </w:rPr>
        <w:t xml:space="preserve"> provide ex</w:t>
      </w:r>
      <w:r w:rsidR="00910F3B">
        <w:rPr>
          <w:rFonts w:asciiTheme="majorBidi" w:hAnsiTheme="majorBidi" w:cstheme="majorBidi"/>
          <w:sz w:val="22"/>
          <w:szCs w:val="22"/>
        </w:rPr>
        <w:t>amples for</w:t>
      </w:r>
      <w:r w:rsidR="00346D30">
        <w:rPr>
          <w:rFonts w:asciiTheme="majorBidi" w:hAnsiTheme="majorBidi" w:cstheme="majorBidi"/>
          <w:sz w:val="22"/>
          <w:szCs w:val="22"/>
        </w:rPr>
        <w:t xml:space="preserve"> the tallow wagtail (</w:t>
      </w:r>
      <w:proofErr w:type="spellStart"/>
      <w:r w:rsidR="00346D30" w:rsidRPr="00D30C74">
        <w:rPr>
          <w:rFonts w:ascii="Times New Roman" w:hAnsi="Times New Roman" w:cs="Times New Roman"/>
          <w:i/>
          <w:iCs/>
          <w:sz w:val="22"/>
          <w:szCs w:val="22"/>
        </w:rPr>
        <w:t>Motacilla</w:t>
      </w:r>
      <w:proofErr w:type="spellEnd"/>
      <w:r w:rsidR="00346D30" w:rsidRPr="00D30C74">
        <w:rPr>
          <w:rFonts w:ascii="Times New Roman" w:hAnsi="Times New Roman" w:cs="Times New Roman"/>
          <w:i/>
          <w:iCs/>
          <w:sz w:val="22"/>
          <w:szCs w:val="22"/>
        </w:rPr>
        <w:t xml:space="preserve"> </w:t>
      </w:r>
      <w:proofErr w:type="spellStart"/>
      <w:r w:rsidR="00346D30" w:rsidRPr="00D30C74">
        <w:rPr>
          <w:rFonts w:ascii="Times New Roman" w:hAnsi="Times New Roman" w:cs="Times New Roman"/>
          <w:i/>
          <w:iCs/>
          <w:sz w:val="22"/>
          <w:szCs w:val="22"/>
        </w:rPr>
        <w:t>Flava</w:t>
      </w:r>
      <w:proofErr w:type="spellEnd"/>
      <w:r w:rsidR="00346D30">
        <w:rPr>
          <w:rFonts w:asciiTheme="majorBidi" w:hAnsiTheme="majorBidi" w:cstheme="majorBidi"/>
          <w:sz w:val="22"/>
          <w:szCs w:val="22"/>
        </w:rPr>
        <w:t>)</w:t>
      </w:r>
      <w:r w:rsidR="00F208EC">
        <w:rPr>
          <w:rFonts w:asciiTheme="majorBidi" w:hAnsiTheme="majorBidi" w:cstheme="majorBidi"/>
          <w:sz w:val="22"/>
          <w:szCs w:val="22"/>
        </w:rPr>
        <w:t xml:space="preserve"> from Wallonia (Belgium), as part of a larger collaboration with EBCC. </w:t>
      </w:r>
      <w:r w:rsidR="00346D30">
        <w:rPr>
          <w:rFonts w:asciiTheme="majorBidi" w:hAnsiTheme="majorBidi" w:cstheme="majorBidi"/>
          <w:sz w:val="22"/>
          <w:szCs w:val="22"/>
        </w:rPr>
        <w:t xml:space="preserve">Section 4 contains a comprehensive description of each of the </w:t>
      </w:r>
      <w:r w:rsidR="00910F3B">
        <w:rPr>
          <w:rFonts w:asciiTheme="majorBidi" w:hAnsiTheme="majorBidi" w:cstheme="majorBidi"/>
          <w:sz w:val="22"/>
          <w:szCs w:val="22"/>
        </w:rPr>
        <w:t>four</w:t>
      </w:r>
      <w:r w:rsidR="00346D30">
        <w:rPr>
          <w:rFonts w:asciiTheme="majorBidi" w:hAnsiTheme="majorBidi" w:cstheme="majorBidi"/>
          <w:sz w:val="22"/>
          <w:szCs w:val="22"/>
        </w:rPr>
        <w:t xml:space="preserve"> models, as well as its application to the case study. </w:t>
      </w:r>
    </w:p>
    <w:p w14:paraId="536B731D" w14:textId="6E6CA32D" w:rsidR="00767C14" w:rsidRDefault="00491305" w:rsidP="00910F3B">
      <w:pPr>
        <w:spacing w:line="360" w:lineRule="auto"/>
        <w:ind w:firstLine="284"/>
        <w:rPr>
          <w:rFonts w:ascii="Times New Roman" w:hAnsi="Times New Roman" w:cs="Times New Roman"/>
          <w:sz w:val="22"/>
          <w:szCs w:val="22"/>
          <w:lang w:val="en-US"/>
        </w:rPr>
      </w:pPr>
      <w:r>
        <w:rPr>
          <w:rFonts w:asciiTheme="majorBidi" w:hAnsiTheme="majorBidi" w:cstheme="majorBidi"/>
          <w:sz w:val="22"/>
          <w:szCs w:val="22"/>
        </w:rPr>
        <w:t>The hybrid models listed above are highly suitable for terrestrial landscapes, yet their applicability to freshwater environment is limited, mainly since freshwater</w:t>
      </w:r>
      <w:r w:rsidR="00346D30">
        <w:rPr>
          <w:rFonts w:ascii="Times New Roman" w:hAnsi="Times New Roman" w:cs="Times New Roman"/>
          <w:sz w:val="22"/>
          <w:szCs w:val="22"/>
          <w:lang w:val="en-US"/>
        </w:rPr>
        <w:t xml:space="preserve"> habitats are arranged hierarchically </w:t>
      </w:r>
      <w:r>
        <w:rPr>
          <w:rFonts w:ascii="Times New Roman" w:hAnsi="Times New Roman" w:cs="Times New Roman"/>
          <w:sz w:val="22"/>
          <w:szCs w:val="22"/>
          <w:lang w:val="en-US"/>
        </w:rPr>
        <w:t xml:space="preserve">along dendritic stream networks. For example, it is meaningless to estimate the mean suitability in user defined window sizes around each cell in a stream, since most of the surrounding landscape </w:t>
      </w:r>
      <w:r w:rsidR="00910F3B">
        <w:rPr>
          <w:rFonts w:ascii="Times New Roman" w:hAnsi="Times New Roman" w:cs="Times New Roman"/>
          <w:sz w:val="22"/>
          <w:szCs w:val="22"/>
          <w:lang w:val="en-US"/>
        </w:rPr>
        <w:t>are terrestrial and are thus unsuitable for stream biota</w:t>
      </w:r>
      <w:r>
        <w:rPr>
          <w:rFonts w:ascii="Times New Roman" w:hAnsi="Times New Roman" w:cs="Times New Roman"/>
          <w:sz w:val="22"/>
          <w:szCs w:val="22"/>
          <w:lang w:val="en-US"/>
        </w:rPr>
        <w:t xml:space="preserve">. In addition, freshwater system exhibit stronger spatial directionality than terrestrial systems. That is, conditions in a certain </w:t>
      </w:r>
      <w:r w:rsidR="00A51D74">
        <w:rPr>
          <w:rFonts w:ascii="Times New Roman" w:hAnsi="Times New Roman" w:cs="Times New Roman"/>
          <w:sz w:val="22"/>
          <w:szCs w:val="22"/>
          <w:lang w:val="en-US"/>
        </w:rPr>
        <w:t xml:space="preserve">stream </w:t>
      </w:r>
      <w:r>
        <w:rPr>
          <w:rFonts w:ascii="Times New Roman" w:hAnsi="Times New Roman" w:cs="Times New Roman"/>
          <w:sz w:val="22"/>
          <w:szCs w:val="22"/>
          <w:lang w:val="en-US"/>
        </w:rPr>
        <w:t xml:space="preserve">location are affected by events and conditions upstream (but less so downstream) and by inflow of energy and materials from the surrounding landscape. To successfully model the distribution of freshwater biota, this spatial aspects need to be accounted for in the modelling framework.  </w:t>
      </w:r>
      <w:r w:rsidR="00A51D74">
        <w:rPr>
          <w:rFonts w:ascii="Times New Roman" w:hAnsi="Times New Roman" w:cs="Times New Roman"/>
          <w:sz w:val="22"/>
          <w:szCs w:val="22"/>
          <w:lang w:val="en-US"/>
        </w:rPr>
        <w:t xml:space="preserve">As part of </w:t>
      </w:r>
      <w:r>
        <w:rPr>
          <w:rFonts w:ascii="Times New Roman" w:hAnsi="Times New Roman" w:cs="Times New Roman"/>
          <w:sz w:val="22"/>
          <w:szCs w:val="22"/>
          <w:lang w:val="en-US"/>
        </w:rPr>
        <w:t xml:space="preserve">task 3.3, SGN created </w:t>
      </w:r>
      <w:r w:rsidR="00A51D74">
        <w:rPr>
          <w:rFonts w:ascii="Times New Roman" w:hAnsi="Times New Roman" w:cs="Times New Roman"/>
          <w:sz w:val="22"/>
          <w:szCs w:val="22"/>
          <w:lang w:val="en-US"/>
        </w:rPr>
        <w:t>a modelling framework for freshwater systems that account for such aspects by the choice of input variables and by the inclusion of upper sub-</w:t>
      </w:r>
      <w:r w:rsidR="00BD3D4C">
        <w:rPr>
          <w:rFonts w:ascii="Times New Roman" w:hAnsi="Times New Roman" w:cs="Times New Roman"/>
          <w:sz w:val="22"/>
          <w:szCs w:val="22"/>
          <w:lang w:val="en-US"/>
        </w:rPr>
        <w:t>catchments</w:t>
      </w:r>
      <w:r w:rsidR="00A51D74">
        <w:rPr>
          <w:rFonts w:ascii="Times New Roman" w:hAnsi="Times New Roman" w:cs="Times New Roman"/>
          <w:sz w:val="22"/>
          <w:szCs w:val="22"/>
          <w:lang w:val="en-US"/>
        </w:rPr>
        <w:t xml:space="preserve"> predictors in the landscape. As the main contribution here is in the choice of </w:t>
      </w:r>
      <w:r w:rsidR="00BD3D4C">
        <w:rPr>
          <w:rFonts w:ascii="Times New Roman" w:hAnsi="Times New Roman" w:cs="Times New Roman"/>
          <w:sz w:val="22"/>
          <w:szCs w:val="22"/>
          <w:lang w:val="en-US"/>
        </w:rPr>
        <w:t>variables</w:t>
      </w:r>
      <w:r w:rsidR="00A51D74">
        <w:rPr>
          <w:rFonts w:ascii="Times New Roman" w:hAnsi="Times New Roman" w:cs="Times New Roman"/>
          <w:sz w:val="22"/>
          <w:szCs w:val="22"/>
          <w:lang w:val="en-US"/>
        </w:rPr>
        <w:t xml:space="preserve">, this section does not include a supporting R file. Instead, this tool identify a framework to adapt SDMs to freshwater environment. Section 5 of this </w:t>
      </w:r>
      <w:r w:rsidR="00A51D74">
        <w:rPr>
          <w:rFonts w:ascii="Times New Roman" w:hAnsi="Times New Roman" w:cs="Times New Roman"/>
          <w:sz w:val="22"/>
          <w:szCs w:val="22"/>
          <w:lang w:val="en-US"/>
        </w:rPr>
        <w:lastRenderedPageBreak/>
        <w:t xml:space="preserve">deliverable contains a detailed account on the framework with examples from one of EU-BON’s focal observatory sites- The Rhine Main Observatory. </w:t>
      </w:r>
    </w:p>
    <w:p w14:paraId="3374BC71" w14:textId="1F53FB77" w:rsidR="004A7A28" w:rsidRPr="00A51D74" w:rsidRDefault="00BD3D4C" w:rsidP="00610459">
      <w:pPr>
        <w:spacing w:line="360" w:lineRule="auto"/>
        <w:ind w:firstLine="284"/>
        <w:rPr>
          <w:rFonts w:ascii="Times New Roman" w:hAnsi="Times New Roman" w:cs="Times New Roman"/>
          <w:sz w:val="22"/>
          <w:szCs w:val="22"/>
          <w:lang w:val="en-US"/>
        </w:rPr>
      </w:pPr>
      <w:r>
        <w:rPr>
          <w:rFonts w:ascii="Times New Roman" w:hAnsi="Times New Roman" w:cs="Times New Roman"/>
          <w:sz w:val="22"/>
          <w:szCs w:val="22"/>
          <w:lang w:val="en-US"/>
        </w:rPr>
        <w:t xml:space="preserve">Finally, all four tools listed above provide P/A maps for a </w:t>
      </w:r>
      <w:r w:rsidR="00610459">
        <w:rPr>
          <w:rFonts w:ascii="Times New Roman" w:hAnsi="Times New Roman" w:cs="Times New Roman"/>
          <w:sz w:val="22"/>
          <w:szCs w:val="22"/>
          <w:lang w:val="en-US"/>
        </w:rPr>
        <w:t xml:space="preserve">single </w:t>
      </w:r>
      <w:r>
        <w:rPr>
          <w:rFonts w:ascii="Times New Roman" w:hAnsi="Times New Roman" w:cs="Times New Roman"/>
          <w:sz w:val="22"/>
          <w:szCs w:val="22"/>
          <w:lang w:val="en-US"/>
        </w:rPr>
        <w:t xml:space="preserve">species. However, in many cases, effective </w:t>
      </w:r>
      <w:r w:rsidR="00610459">
        <w:rPr>
          <w:rFonts w:ascii="Times New Roman" w:hAnsi="Times New Roman" w:cs="Times New Roman"/>
          <w:sz w:val="22"/>
          <w:szCs w:val="22"/>
          <w:lang w:val="en-US"/>
        </w:rPr>
        <w:t>management</w:t>
      </w:r>
      <w:r>
        <w:rPr>
          <w:rFonts w:ascii="Times New Roman" w:hAnsi="Times New Roman" w:cs="Times New Roman"/>
          <w:sz w:val="22"/>
          <w:szCs w:val="22"/>
          <w:lang w:val="en-US"/>
        </w:rPr>
        <w:t xml:space="preserve"> requires information on </w:t>
      </w:r>
      <w:r w:rsidR="00610459">
        <w:rPr>
          <w:rFonts w:ascii="Times New Roman" w:hAnsi="Times New Roman" w:cs="Times New Roman"/>
          <w:sz w:val="22"/>
          <w:szCs w:val="22"/>
          <w:lang w:val="en-US"/>
        </w:rPr>
        <w:t>communities</w:t>
      </w:r>
      <w:r>
        <w:rPr>
          <w:rFonts w:ascii="Times New Roman" w:hAnsi="Times New Roman" w:cs="Times New Roman"/>
          <w:sz w:val="22"/>
          <w:szCs w:val="22"/>
          <w:lang w:val="en-US"/>
        </w:rPr>
        <w:t xml:space="preserve">. This can be done by stacking P/A maps of multiple species, as recently shown by </w:t>
      </w:r>
      <w:proofErr w:type="spellStart"/>
      <w:r w:rsidRPr="00626D10">
        <w:rPr>
          <w:rFonts w:ascii="Times New Roman" w:hAnsi="Times New Roman" w:cs="Times New Roman"/>
          <w:i/>
          <w:iCs/>
          <w:sz w:val="22"/>
          <w:szCs w:val="22"/>
          <w:lang w:val="en-US"/>
        </w:rPr>
        <w:t>AquaMaps</w:t>
      </w:r>
      <w:proofErr w:type="spellEnd"/>
      <w:r>
        <w:rPr>
          <w:rFonts w:ascii="Times New Roman" w:hAnsi="Times New Roman" w:cs="Times New Roman"/>
          <w:sz w:val="22"/>
          <w:szCs w:val="22"/>
          <w:lang w:val="en-US"/>
        </w:rPr>
        <w:t xml:space="preserve"> for the </w:t>
      </w:r>
      <w:r w:rsidR="00610459">
        <w:rPr>
          <w:rFonts w:ascii="Times New Roman" w:hAnsi="Times New Roman" w:cs="Times New Roman"/>
          <w:sz w:val="22"/>
          <w:szCs w:val="22"/>
          <w:lang w:val="en-US"/>
        </w:rPr>
        <w:t>bony fish in the North Sea (</w:t>
      </w:r>
      <w:commentRangeStart w:id="2"/>
      <w:r w:rsidR="00610459" w:rsidRPr="00610459">
        <w:rPr>
          <w:rFonts w:ascii="Times New Roman" w:hAnsi="Times New Roman" w:cs="Times New Roman"/>
          <w:sz w:val="22"/>
          <w:szCs w:val="22"/>
          <w:highlight w:val="yellow"/>
          <w:lang w:val="en-US"/>
        </w:rPr>
        <w:t>CITATION</w:t>
      </w:r>
      <w:commentRangeEnd w:id="2"/>
      <w:r w:rsidR="00757291">
        <w:rPr>
          <w:rStyle w:val="CommentReference"/>
        </w:rPr>
        <w:commentReference w:id="2"/>
      </w:r>
      <w:r w:rsidR="00610459">
        <w:rPr>
          <w:rFonts w:ascii="Times New Roman" w:hAnsi="Times New Roman" w:cs="Times New Roman"/>
          <w:sz w:val="22"/>
          <w:szCs w:val="22"/>
          <w:lang w:val="en-US"/>
        </w:rPr>
        <w:t xml:space="preserve">). In such cases, it may be informative to map community level biodiversity indices such as alpha and beta diversity. Unfortunately, mapping alpha and beta diversity over wide extent at fine resolution is not straightforward in commonly used platform such as R, due to computational limitations. To meet this need, </w:t>
      </w:r>
      <w:proofErr w:type="spellStart"/>
      <w:proofErr w:type="gramStart"/>
      <w:r w:rsidR="00610459">
        <w:rPr>
          <w:rFonts w:ascii="Times New Roman" w:hAnsi="Times New Roman" w:cs="Times New Roman"/>
          <w:sz w:val="22"/>
          <w:szCs w:val="22"/>
          <w:lang w:val="en-US"/>
        </w:rPr>
        <w:t>MfN</w:t>
      </w:r>
      <w:proofErr w:type="spellEnd"/>
      <w:proofErr w:type="gramEnd"/>
      <w:r w:rsidR="00610459">
        <w:rPr>
          <w:rFonts w:ascii="Times New Roman" w:hAnsi="Times New Roman" w:cs="Times New Roman"/>
          <w:sz w:val="22"/>
          <w:szCs w:val="22"/>
          <w:lang w:val="en-US"/>
        </w:rPr>
        <w:t xml:space="preserve"> developed the diversity calculator- a tool that </w:t>
      </w:r>
      <w:r w:rsidR="00626D10">
        <w:rPr>
          <w:rFonts w:ascii="Times New Roman" w:hAnsi="Times New Roman" w:cs="Times New Roman"/>
          <w:sz w:val="22"/>
          <w:szCs w:val="22"/>
          <w:lang w:val="en-US"/>
        </w:rPr>
        <w:t>calculate</w:t>
      </w:r>
      <w:r w:rsidR="00610459">
        <w:rPr>
          <w:rFonts w:ascii="Times New Roman" w:hAnsi="Times New Roman" w:cs="Times New Roman"/>
          <w:sz w:val="22"/>
          <w:szCs w:val="22"/>
          <w:lang w:val="en-US"/>
        </w:rPr>
        <w:t xml:space="preserve"> </w:t>
      </w:r>
      <w:r w:rsidR="00610459">
        <w:rPr>
          <w:rFonts w:ascii="Times New Roman" w:hAnsi="Times New Roman" w:cs="Times New Roman"/>
          <w:sz w:val="22"/>
          <w:szCs w:val="22"/>
        </w:rPr>
        <w:t>alpha and beta diversity on a large stack of raster (grid) data, using a moving window approach. The tool is computationally efficient by dividing the work to multiple cores (parallel computation)</w:t>
      </w:r>
      <w:r w:rsidR="00610459">
        <w:rPr>
          <w:rFonts w:ascii="Times New Roman" w:hAnsi="Times New Roman" w:cs="Times New Roman"/>
          <w:sz w:val="22"/>
          <w:szCs w:val="22"/>
          <w:lang w:val="en-US"/>
        </w:rPr>
        <w:t xml:space="preserve"> and restructuring the results thereafter. </w:t>
      </w:r>
    </w:p>
    <w:p w14:paraId="779F1FFC" w14:textId="7F6AB165" w:rsidR="00637D6E" w:rsidRPr="00767C14" w:rsidRDefault="00610459" w:rsidP="00757291">
      <w:pPr>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To summarize, the </w:t>
      </w:r>
      <w:r w:rsidR="00757291">
        <w:rPr>
          <w:rFonts w:ascii="Times New Roman" w:hAnsi="Times New Roman" w:cs="Times New Roman"/>
          <w:sz w:val="22"/>
          <w:szCs w:val="22"/>
        </w:rPr>
        <w:t>five</w:t>
      </w:r>
      <w:r>
        <w:rPr>
          <w:rFonts w:ascii="Times New Roman" w:hAnsi="Times New Roman" w:cs="Times New Roman"/>
          <w:sz w:val="22"/>
          <w:szCs w:val="22"/>
        </w:rPr>
        <w:t xml:space="preserve"> tools developed under task 3.</w:t>
      </w:r>
      <w:r w:rsidR="00757291">
        <w:rPr>
          <w:rFonts w:ascii="Times New Roman" w:hAnsi="Times New Roman" w:cs="Times New Roman"/>
          <w:sz w:val="22"/>
          <w:szCs w:val="22"/>
        </w:rPr>
        <w:t>3</w:t>
      </w:r>
      <w:r>
        <w:rPr>
          <w:rFonts w:ascii="Times New Roman" w:hAnsi="Times New Roman" w:cs="Times New Roman"/>
          <w:sz w:val="22"/>
          <w:szCs w:val="22"/>
        </w:rPr>
        <w:t xml:space="preserve"> may supplement existing tools for both data poor and data rich systems, and allow aggregating the results of multiple species to informative summary maps at the community level. Like all other tools developed under WP3, we have put considerable effort to make the developed tools easily available to the wider audience. Here, we either based the tool</w:t>
      </w:r>
      <w:r w:rsidR="00757291">
        <w:rPr>
          <w:rFonts w:ascii="Times New Roman" w:hAnsi="Times New Roman" w:cs="Times New Roman"/>
          <w:sz w:val="22"/>
          <w:szCs w:val="22"/>
        </w:rPr>
        <w:t>s</w:t>
      </w:r>
      <w:r>
        <w:rPr>
          <w:rFonts w:ascii="Times New Roman" w:hAnsi="Times New Roman" w:cs="Times New Roman"/>
          <w:sz w:val="22"/>
          <w:szCs w:val="22"/>
        </w:rPr>
        <w:t xml:space="preserve"> on R - the most commonly used analytical platform, or added the tool to existing high-traffic web-interfaces. Table 1.1 below provide direct link to all the tools developed in this task</w:t>
      </w:r>
      <w:r w:rsidR="00626D10">
        <w:rPr>
          <w:rFonts w:ascii="Times New Roman" w:hAnsi="Times New Roman" w:cs="Times New Roman"/>
          <w:sz w:val="22"/>
          <w:szCs w:val="22"/>
        </w:rPr>
        <w:t xml:space="preserve"> and contact information for further details</w:t>
      </w:r>
      <w:r>
        <w:rPr>
          <w:rFonts w:ascii="Times New Roman" w:hAnsi="Times New Roman" w:cs="Times New Roman"/>
          <w:sz w:val="22"/>
          <w:szCs w:val="22"/>
        </w:rPr>
        <w:t xml:space="preserve">.  </w:t>
      </w:r>
    </w:p>
    <w:p w14:paraId="1DC27451" w14:textId="77777777" w:rsidR="00610459" w:rsidRDefault="00610459" w:rsidP="00757291">
      <w:pPr>
        <w:spacing w:line="360" w:lineRule="auto"/>
        <w:rPr>
          <w:rFonts w:ascii="Times New Roman" w:hAnsi="Times New Roman" w:cs="Times New Roman"/>
          <w:sz w:val="24"/>
          <w:szCs w:val="24"/>
        </w:rPr>
      </w:pPr>
    </w:p>
    <w:p w14:paraId="24BE6E3D" w14:textId="294B98EC" w:rsidR="00F328B7" w:rsidRDefault="00F328B7" w:rsidP="004A7A28">
      <w:pPr>
        <w:spacing w:line="360" w:lineRule="auto"/>
        <w:rPr>
          <w:rFonts w:ascii="Times New Roman" w:hAnsi="Times New Roman" w:cs="Times New Roman"/>
          <w:sz w:val="24"/>
          <w:szCs w:val="24"/>
        </w:rPr>
      </w:pPr>
      <w:r>
        <w:rPr>
          <w:rFonts w:ascii="Times New Roman" w:hAnsi="Times New Roman" w:cs="Times New Roman"/>
          <w:b/>
          <w:bCs/>
          <w:sz w:val="19"/>
          <w:szCs w:val="19"/>
        </w:rPr>
        <w:t xml:space="preserve">Table 1.1 </w:t>
      </w:r>
      <w:r w:rsidRPr="003D1D8C">
        <w:rPr>
          <w:rFonts w:ascii="Times New Roman" w:hAnsi="Times New Roman" w:cs="Times New Roman"/>
          <w:sz w:val="19"/>
          <w:szCs w:val="19"/>
        </w:rPr>
        <w:t xml:space="preserve">List of tools covered in this deliverable, their contact person and relevant supporting files that can be accessed at: </w:t>
      </w:r>
      <w:r w:rsidR="004A7A28" w:rsidRPr="004A7A28">
        <w:rPr>
          <w:rFonts w:ascii="Times New Roman" w:hAnsi="Times New Roman" w:cs="Times New Roman"/>
          <w:sz w:val="19"/>
          <w:szCs w:val="19"/>
          <w:highlight w:val="yellow"/>
        </w:rPr>
        <w:t xml:space="preserve">ANKE - ADD WEB </w:t>
      </w:r>
      <w:r w:rsidR="004A7A28">
        <w:rPr>
          <w:rFonts w:ascii="Times New Roman" w:hAnsi="Times New Roman" w:cs="Times New Roman"/>
          <w:sz w:val="19"/>
          <w:szCs w:val="19"/>
          <w:highlight w:val="yellow"/>
        </w:rPr>
        <w:t>LINK</w:t>
      </w:r>
      <w:r w:rsidR="004A7A28" w:rsidRPr="004A7A28">
        <w:rPr>
          <w:rFonts w:ascii="Times New Roman" w:hAnsi="Times New Roman" w:cs="Times New Roman"/>
          <w:sz w:val="19"/>
          <w:szCs w:val="19"/>
          <w:highlight w:val="yellow"/>
        </w:rPr>
        <w:t xml:space="preserve"> HERE ONCE THE SI FILES ARE UPLOADED TO EUBON’S SITE</w:t>
      </w:r>
    </w:p>
    <w:tbl>
      <w:tblPr>
        <w:tblStyle w:val="TableGrid"/>
        <w:tblW w:w="5143" w:type="pct"/>
        <w:tblCellMar>
          <w:top w:w="28" w:type="dxa"/>
          <w:left w:w="57" w:type="dxa"/>
          <w:bottom w:w="28" w:type="dxa"/>
          <w:right w:w="57" w:type="dxa"/>
        </w:tblCellMar>
        <w:tblLook w:val="04A0" w:firstRow="1" w:lastRow="0" w:firstColumn="1" w:lastColumn="0" w:noHBand="0" w:noVBand="1"/>
      </w:tblPr>
      <w:tblGrid>
        <w:gridCol w:w="1475"/>
        <w:gridCol w:w="2040"/>
        <w:gridCol w:w="5759"/>
      </w:tblGrid>
      <w:tr w:rsidR="00346D30" w14:paraId="2BA27970" w14:textId="77777777" w:rsidTr="00346D30">
        <w:trPr>
          <w:trHeight w:val="340"/>
        </w:trPr>
        <w:tc>
          <w:tcPr>
            <w:tcW w:w="795" w:type="pct"/>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0DA4154D" w14:textId="77777777" w:rsidR="00F328B7" w:rsidRPr="00346D30" w:rsidRDefault="00F328B7" w:rsidP="00346D30">
            <w:pPr>
              <w:spacing w:line="276" w:lineRule="auto"/>
              <w:jc w:val="center"/>
              <w:rPr>
                <w:rFonts w:asciiTheme="minorBidi" w:hAnsiTheme="minorBidi" w:cstheme="minorBidi"/>
                <w:color w:val="FFFFFF" w:themeColor="background1"/>
                <w:sz w:val="18"/>
                <w:szCs w:val="18"/>
              </w:rPr>
            </w:pPr>
            <w:r w:rsidRPr="00346D30">
              <w:rPr>
                <w:rFonts w:asciiTheme="minorBidi" w:hAnsiTheme="minorBidi" w:cstheme="minorBidi"/>
                <w:color w:val="FFFFFF" w:themeColor="background1"/>
                <w:sz w:val="18"/>
                <w:szCs w:val="18"/>
              </w:rPr>
              <w:t>Tool</w:t>
            </w:r>
          </w:p>
        </w:tc>
        <w:tc>
          <w:tcPr>
            <w:tcW w:w="1100" w:type="pct"/>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6AD1D574" w14:textId="77777777" w:rsidR="00F328B7" w:rsidRPr="00346D30" w:rsidRDefault="00F328B7" w:rsidP="00346D30">
            <w:pPr>
              <w:spacing w:line="276" w:lineRule="auto"/>
              <w:jc w:val="center"/>
              <w:rPr>
                <w:rFonts w:asciiTheme="minorBidi" w:hAnsiTheme="minorBidi" w:cstheme="minorBidi"/>
                <w:color w:val="FFFFFF" w:themeColor="background1"/>
                <w:sz w:val="18"/>
                <w:szCs w:val="18"/>
              </w:rPr>
            </w:pPr>
            <w:r w:rsidRPr="00346D30">
              <w:rPr>
                <w:rFonts w:asciiTheme="minorBidi" w:hAnsiTheme="minorBidi" w:cstheme="minorBidi"/>
                <w:color w:val="FFFFFF" w:themeColor="background1"/>
                <w:sz w:val="18"/>
                <w:szCs w:val="18"/>
              </w:rPr>
              <w:t>Contact person</w:t>
            </w:r>
          </w:p>
        </w:tc>
        <w:tc>
          <w:tcPr>
            <w:tcW w:w="3104" w:type="pct"/>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14:paraId="0EF6C2F9" w14:textId="77777777" w:rsidR="00F328B7" w:rsidRPr="00346D30" w:rsidRDefault="00F328B7" w:rsidP="00346D30">
            <w:pPr>
              <w:spacing w:line="276" w:lineRule="auto"/>
              <w:jc w:val="center"/>
              <w:rPr>
                <w:rFonts w:asciiTheme="minorBidi" w:hAnsiTheme="minorBidi" w:cstheme="minorBidi"/>
                <w:color w:val="FFFFFF" w:themeColor="background1"/>
                <w:sz w:val="18"/>
                <w:szCs w:val="18"/>
              </w:rPr>
            </w:pPr>
            <w:r w:rsidRPr="00346D30">
              <w:rPr>
                <w:rFonts w:asciiTheme="minorBidi" w:hAnsiTheme="minorBidi" w:cstheme="minorBidi"/>
                <w:color w:val="FFFFFF" w:themeColor="background1"/>
                <w:sz w:val="18"/>
                <w:szCs w:val="18"/>
              </w:rPr>
              <w:t>Additional information</w:t>
            </w:r>
          </w:p>
        </w:tc>
      </w:tr>
      <w:tr w:rsidR="00346D30" w14:paraId="663F5AB2" w14:textId="77777777" w:rsidTr="00346D30">
        <w:trPr>
          <w:trHeight w:val="340"/>
        </w:trPr>
        <w:tc>
          <w:tcPr>
            <w:tcW w:w="79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CCEC3DC" w14:textId="0A892D16" w:rsidR="00F328B7" w:rsidRDefault="00F328B7" w:rsidP="00346D30">
            <w:pPr>
              <w:spacing w:line="276" w:lineRule="auto"/>
              <w:rPr>
                <w:rFonts w:asciiTheme="minorBidi" w:hAnsiTheme="minorBidi" w:cstheme="minorBidi"/>
                <w:sz w:val="16"/>
                <w:szCs w:val="16"/>
              </w:rPr>
            </w:pPr>
            <w:r w:rsidRPr="00B27600">
              <w:rPr>
                <w:rFonts w:asciiTheme="minorBidi" w:hAnsiTheme="minorBidi" w:cstheme="minorBidi"/>
                <w:i/>
                <w:iCs/>
                <w:sz w:val="16"/>
                <w:szCs w:val="16"/>
              </w:rPr>
              <w:t>CYOM</w:t>
            </w:r>
            <w:r w:rsidRPr="00A23CF5">
              <w:rPr>
                <w:rFonts w:asciiTheme="minorBidi" w:hAnsiTheme="minorBidi" w:cstheme="minorBidi"/>
                <w:sz w:val="16"/>
                <w:szCs w:val="16"/>
              </w:rPr>
              <w:t xml:space="preserve">- </w:t>
            </w:r>
            <w:proofErr w:type="spellStart"/>
            <w:r w:rsidRPr="004B6091">
              <w:rPr>
                <w:rFonts w:asciiTheme="minorBidi" w:hAnsiTheme="minorBidi" w:cstheme="minorBidi"/>
                <w:i/>
                <w:iCs/>
                <w:sz w:val="16"/>
                <w:szCs w:val="16"/>
              </w:rPr>
              <w:t>AquaMaps</w:t>
            </w:r>
            <w:proofErr w:type="spellEnd"/>
          </w:p>
        </w:tc>
        <w:tc>
          <w:tcPr>
            <w:tcW w:w="11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EB1F2A5" w14:textId="2CD63D57" w:rsidR="00F328B7" w:rsidRDefault="00F328B7"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 xml:space="preserve">Cristina </w:t>
            </w:r>
            <w:proofErr w:type="spellStart"/>
            <w:r w:rsidRPr="00A23CF5">
              <w:rPr>
                <w:rFonts w:asciiTheme="minorBidi" w:hAnsiTheme="minorBidi" w:cstheme="minorBidi"/>
                <w:sz w:val="16"/>
                <w:szCs w:val="16"/>
              </w:rPr>
              <w:t>Garilao</w:t>
            </w:r>
            <w:proofErr w:type="spellEnd"/>
            <w:r>
              <w:rPr>
                <w:rFonts w:asciiTheme="minorBidi" w:hAnsiTheme="minorBidi" w:cstheme="minorBidi"/>
                <w:sz w:val="16"/>
                <w:szCs w:val="16"/>
              </w:rPr>
              <w:t xml:space="preserve"> (CG)</w:t>
            </w:r>
          </w:p>
        </w:tc>
        <w:tc>
          <w:tcPr>
            <w:tcW w:w="3104" w:type="pct"/>
            <w:tcBorders>
              <w:top w:val="single" w:sz="4" w:space="0" w:color="auto"/>
              <w:left w:val="single" w:sz="4" w:space="0" w:color="auto"/>
              <w:right w:val="single" w:sz="4" w:space="0" w:color="auto"/>
            </w:tcBorders>
            <w:shd w:val="clear" w:color="auto" w:fill="D9D9D9" w:themeFill="background1" w:themeFillShade="D9"/>
            <w:vAlign w:val="center"/>
          </w:tcPr>
          <w:p w14:paraId="6409C7B5" w14:textId="4B935A91" w:rsidR="00F328B7" w:rsidRDefault="00F328B7" w:rsidP="00346D30">
            <w:pPr>
              <w:spacing w:line="276" w:lineRule="auto"/>
              <w:rPr>
                <w:rFonts w:asciiTheme="minorBidi" w:hAnsiTheme="minorBidi" w:cstheme="minorBidi"/>
                <w:sz w:val="16"/>
                <w:szCs w:val="16"/>
              </w:rPr>
            </w:pPr>
            <w:commentRangeStart w:id="3"/>
            <w:r w:rsidRPr="00F208EC">
              <w:rPr>
                <w:rFonts w:asciiTheme="minorBidi" w:hAnsiTheme="minorBidi" w:cstheme="minorBidi"/>
                <w:sz w:val="16"/>
                <w:szCs w:val="16"/>
                <w:highlight w:val="yellow"/>
              </w:rPr>
              <w:t>ADD LINK TO WEB INTERFACE WITH THE CYOM TOOL</w:t>
            </w:r>
            <w:commentRangeEnd w:id="3"/>
            <w:r w:rsidR="00757291">
              <w:rPr>
                <w:rStyle w:val="CommentReference"/>
              </w:rPr>
              <w:commentReference w:id="3"/>
            </w:r>
          </w:p>
        </w:tc>
      </w:tr>
      <w:tr w:rsidR="00346D30" w14:paraId="049B216C" w14:textId="77777777" w:rsidTr="00346D30">
        <w:trPr>
          <w:trHeight w:val="283"/>
        </w:trPr>
        <w:tc>
          <w:tcPr>
            <w:tcW w:w="7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8611D9" w14:textId="481E5B6E" w:rsidR="00F208EC" w:rsidRDefault="00F208EC" w:rsidP="00346D30">
            <w:pPr>
              <w:spacing w:line="276" w:lineRule="auto"/>
              <w:rPr>
                <w:rFonts w:asciiTheme="minorBidi" w:hAnsiTheme="minorBidi" w:cstheme="minorBidi"/>
                <w:sz w:val="16"/>
                <w:szCs w:val="16"/>
              </w:rPr>
            </w:pPr>
            <w:proofErr w:type="spellStart"/>
            <w:r w:rsidRPr="004B6091">
              <w:rPr>
                <w:rFonts w:asciiTheme="minorBidi" w:hAnsiTheme="minorBidi" w:cstheme="minorBidi"/>
                <w:i/>
                <w:iCs/>
                <w:sz w:val="16"/>
                <w:szCs w:val="16"/>
              </w:rPr>
              <w:t>rAquaMaps</w:t>
            </w:r>
            <w:proofErr w:type="spellEnd"/>
          </w:p>
        </w:tc>
        <w:tc>
          <w:tcPr>
            <w:tcW w:w="11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1DB7DC" w14:textId="26829458" w:rsidR="00F208EC" w:rsidRDefault="00F208EC"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 xml:space="preserve">Markus </w:t>
            </w:r>
            <w:proofErr w:type="spellStart"/>
            <w:r w:rsidRPr="00A23CF5">
              <w:rPr>
                <w:rFonts w:asciiTheme="minorBidi" w:hAnsiTheme="minorBidi" w:cstheme="minorBidi"/>
                <w:sz w:val="16"/>
                <w:szCs w:val="16"/>
              </w:rPr>
              <w:t>Skyttner</w:t>
            </w:r>
            <w:proofErr w:type="spellEnd"/>
            <w:r w:rsidRPr="00A23CF5">
              <w:rPr>
                <w:rFonts w:asciiTheme="minorBidi" w:hAnsiTheme="minorBidi" w:cstheme="minorBidi"/>
                <w:sz w:val="16"/>
                <w:szCs w:val="16"/>
              </w:rPr>
              <w:t xml:space="preserve"> </w:t>
            </w:r>
            <w:r>
              <w:rPr>
                <w:rFonts w:asciiTheme="minorBidi" w:hAnsiTheme="minorBidi" w:cstheme="minorBidi"/>
                <w:sz w:val="16"/>
                <w:szCs w:val="16"/>
              </w:rPr>
              <w:t>(MS)</w:t>
            </w:r>
          </w:p>
        </w:tc>
        <w:tc>
          <w:tcPr>
            <w:tcW w:w="31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392708" w14:textId="1CB0A353" w:rsidR="00F208EC" w:rsidRPr="00F208EC" w:rsidRDefault="00F208EC" w:rsidP="00626D10">
            <w:pPr>
              <w:spacing w:line="276" w:lineRule="auto"/>
              <w:rPr>
                <w:rFonts w:asciiTheme="minorBidi" w:hAnsiTheme="minorBidi" w:cstheme="minorBidi"/>
                <w:i/>
                <w:iCs/>
                <w:sz w:val="16"/>
                <w:szCs w:val="16"/>
              </w:rPr>
            </w:pPr>
            <w:r w:rsidRPr="00A23CF5">
              <w:rPr>
                <w:rFonts w:asciiTheme="minorBidi" w:hAnsiTheme="minorBidi" w:cstheme="minorBidi"/>
                <w:sz w:val="16"/>
                <w:szCs w:val="16"/>
              </w:rPr>
              <w:t>SI_3.1.pdf</w:t>
            </w:r>
            <w:r>
              <w:rPr>
                <w:rFonts w:asciiTheme="minorBidi" w:hAnsiTheme="minorBidi" w:cstheme="minorBidi"/>
                <w:i/>
                <w:iCs/>
                <w:sz w:val="16"/>
                <w:szCs w:val="16"/>
              </w:rPr>
              <w:t xml:space="preserve">             --  </w:t>
            </w:r>
            <w:r w:rsidR="00626D10">
              <w:rPr>
                <w:rFonts w:asciiTheme="minorBidi" w:hAnsiTheme="minorBidi" w:cstheme="minorBidi"/>
                <w:i/>
                <w:iCs/>
                <w:sz w:val="16"/>
                <w:szCs w:val="16"/>
              </w:rPr>
              <w:t xml:space="preserve">R </w:t>
            </w:r>
            <w:r w:rsidRPr="00A23CF5">
              <w:rPr>
                <w:rFonts w:asciiTheme="minorBidi" w:hAnsiTheme="minorBidi" w:cstheme="minorBidi"/>
                <w:sz w:val="16"/>
                <w:szCs w:val="16"/>
              </w:rPr>
              <w:t xml:space="preserve">Help files for the </w:t>
            </w:r>
            <w:r>
              <w:rPr>
                <w:rFonts w:asciiTheme="minorBidi" w:hAnsiTheme="minorBidi" w:cstheme="minorBidi"/>
                <w:sz w:val="16"/>
                <w:szCs w:val="16"/>
              </w:rPr>
              <w:t>‘</w:t>
            </w:r>
            <w:proofErr w:type="spellStart"/>
            <w:r w:rsidRPr="004B6091">
              <w:rPr>
                <w:rFonts w:asciiTheme="minorBidi" w:hAnsiTheme="minorBidi" w:cstheme="minorBidi"/>
                <w:i/>
                <w:iCs/>
                <w:sz w:val="16"/>
                <w:szCs w:val="16"/>
              </w:rPr>
              <w:t>rAquaMaps</w:t>
            </w:r>
            <w:proofErr w:type="spellEnd"/>
            <w:r>
              <w:rPr>
                <w:rFonts w:asciiTheme="minorBidi" w:hAnsiTheme="minorBidi" w:cstheme="minorBidi"/>
                <w:sz w:val="16"/>
                <w:szCs w:val="16"/>
              </w:rPr>
              <w:t>’</w:t>
            </w:r>
            <w:r w:rsidR="00626D10">
              <w:rPr>
                <w:rFonts w:asciiTheme="minorBidi" w:hAnsiTheme="minorBidi" w:cstheme="minorBidi"/>
                <w:sz w:val="16"/>
                <w:szCs w:val="16"/>
              </w:rPr>
              <w:t xml:space="preserve"> </w:t>
            </w:r>
            <w:r w:rsidR="00626D10" w:rsidRPr="00A23CF5">
              <w:rPr>
                <w:rFonts w:asciiTheme="minorBidi" w:hAnsiTheme="minorBidi" w:cstheme="minorBidi"/>
                <w:sz w:val="16"/>
                <w:szCs w:val="16"/>
              </w:rPr>
              <w:t>package</w:t>
            </w:r>
          </w:p>
        </w:tc>
      </w:tr>
      <w:tr w:rsidR="00346D30" w14:paraId="2FCDE0E7" w14:textId="77777777" w:rsidTr="00346D30">
        <w:trPr>
          <w:trHeight w:val="340"/>
        </w:trPr>
        <w:tc>
          <w:tcPr>
            <w:tcW w:w="795" w:type="pct"/>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08C54A4" w14:textId="7B8632FA" w:rsidR="00F208EC" w:rsidRDefault="00F208EC"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Hybrid models</w:t>
            </w:r>
          </w:p>
        </w:tc>
        <w:tc>
          <w:tcPr>
            <w:tcW w:w="1100" w:type="pct"/>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6389408" w14:textId="2F55DBD6" w:rsidR="00F208EC" w:rsidRDefault="00F208EC"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Yoni Gavish</w:t>
            </w:r>
            <w:r w:rsidR="00346D30">
              <w:rPr>
                <w:rFonts w:asciiTheme="minorBidi" w:hAnsiTheme="minorBidi" w:cstheme="minorBidi"/>
                <w:sz w:val="16"/>
                <w:szCs w:val="16"/>
              </w:rPr>
              <w:t xml:space="preserve"> </w:t>
            </w:r>
            <w:r>
              <w:rPr>
                <w:rFonts w:asciiTheme="minorBidi" w:hAnsiTheme="minorBidi" w:cstheme="minorBidi"/>
                <w:sz w:val="16"/>
                <w:szCs w:val="16"/>
              </w:rPr>
              <w:t>(YG)</w:t>
            </w:r>
          </w:p>
        </w:tc>
        <w:tc>
          <w:tcPr>
            <w:tcW w:w="31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86B84AE" w14:textId="504857BE" w:rsidR="00F208EC" w:rsidRPr="00F208EC" w:rsidRDefault="00F208EC" w:rsidP="00626D10">
            <w:pPr>
              <w:spacing w:line="276" w:lineRule="auto"/>
              <w:rPr>
                <w:rFonts w:asciiTheme="minorBidi" w:eastAsiaTheme="minorHAnsi" w:hAnsiTheme="minorBidi" w:cstheme="minorBidi"/>
                <w:i/>
                <w:iCs/>
                <w:color w:val="000000"/>
                <w:sz w:val="16"/>
                <w:szCs w:val="16"/>
              </w:rPr>
            </w:pPr>
            <w:proofErr w:type="spellStart"/>
            <w:r w:rsidRPr="00A23CF5">
              <w:rPr>
                <w:rFonts w:asciiTheme="minorBidi" w:hAnsiTheme="minorBidi" w:cstheme="minorBidi"/>
                <w:sz w:val="16"/>
                <w:szCs w:val="16"/>
              </w:rPr>
              <w:t>Win_PoO.R</w:t>
            </w:r>
            <w:proofErr w:type="spellEnd"/>
            <w:r>
              <w:rPr>
                <w:rFonts w:asciiTheme="minorBidi" w:hAnsiTheme="minorBidi" w:cstheme="minorBidi"/>
                <w:sz w:val="16"/>
                <w:szCs w:val="16"/>
              </w:rPr>
              <w:t xml:space="preserve">          -- </w:t>
            </w:r>
            <w:r w:rsidR="00626D10">
              <w:rPr>
                <w:rFonts w:asciiTheme="minorBidi" w:hAnsiTheme="minorBidi" w:cstheme="minorBidi"/>
                <w:sz w:val="16"/>
                <w:szCs w:val="16"/>
              </w:rPr>
              <w:t xml:space="preserve">R file, </w:t>
            </w:r>
            <w:r w:rsidRPr="00A23CF5">
              <w:rPr>
                <w:rFonts w:asciiTheme="minorBidi" w:hAnsiTheme="minorBidi" w:cstheme="minorBidi"/>
                <w:sz w:val="16"/>
                <w:szCs w:val="16"/>
              </w:rPr>
              <w:t xml:space="preserve">the function for the </w:t>
            </w:r>
            <w:r w:rsidRPr="00A23CF5">
              <w:rPr>
                <w:rFonts w:asciiTheme="minorBidi" w:hAnsiTheme="minorBidi" w:cstheme="minorBidi"/>
                <w:i/>
                <w:iCs/>
                <w:sz w:val="16"/>
                <w:szCs w:val="16"/>
              </w:rPr>
              <w:t>Moving Window SDM</w:t>
            </w:r>
            <w:r w:rsidRPr="00A23CF5">
              <w:rPr>
                <w:rFonts w:asciiTheme="minorBidi" w:hAnsiTheme="minorBidi" w:cstheme="minorBidi"/>
                <w:sz w:val="16"/>
                <w:szCs w:val="16"/>
              </w:rPr>
              <w:t xml:space="preserve"> model</w:t>
            </w:r>
          </w:p>
        </w:tc>
      </w:tr>
      <w:tr w:rsidR="00346D30" w14:paraId="6F601234" w14:textId="77777777" w:rsidTr="00346D30">
        <w:trPr>
          <w:trHeight w:val="340"/>
        </w:trPr>
        <w:tc>
          <w:tcPr>
            <w:tcW w:w="795"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AC7054D" w14:textId="77777777" w:rsidR="00F208EC" w:rsidRDefault="00F208EC" w:rsidP="00346D30">
            <w:pPr>
              <w:spacing w:line="276" w:lineRule="auto"/>
              <w:rPr>
                <w:rFonts w:asciiTheme="minorBidi" w:hAnsiTheme="minorBidi" w:cstheme="minorBidi"/>
                <w:sz w:val="16"/>
                <w:szCs w:val="16"/>
              </w:rPr>
            </w:pPr>
          </w:p>
        </w:tc>
        <w:tc>
          <w:tcPr>
            <w:tcW w:w="1100"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232873" w14:textId="77777777" w:rsidR="00F208EC" w:rsidRDefault="00F208EC" w:rsidP="00346D30">
            <w:pPr>
              <w:spacing w:line="276" w:lineRule="auto"/>
              <w:rPr>
                <w:rFonts w:asciiTheme="minorBidi" w:hAnsiTheme="minorBidi" w:cstheme="minorBidi"/>
                <w:sz w:val="16"/>
                <w:szCs w:val="16"/>
              </w:rPr>
            </w:pPr>
          </w:p>
        </w:tc>
        <w:tc>
          <w:tcPr>
            <w:tcW w:w="31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344543B" w14:textId="2F574D6F" w:rsidR="00F208EC" w:rsidRPr="00F208EC" w:rsidRDefault="00F208EC" w:rsidP="00346D30">
            <w:pPr>
              <w:spacing w:line="276" w:lineRule="auto"/>
              <w:rPr>
                <w:rStyle w:val="HTMLCode"/>
                <w:rFonts w:asciiTheme="minorBidi" w:eastAsiaTheme="minorHAnsi" w:hAnsiTheme="minorBidi" w:cstheme="minorBidi"/>
                <w:i/>
                <w:iCs/>
                <w:color w:val="000000"/>
                <w:sz w:val="16"/>
                <w:szCs w:val="16"/>
              </w:rPr>
            </w:pPr>
            <w:proofErr w:type="spellStart"/>
            <w:r w:rsidRPr="00A23CF5">
              <w:rPr>
                <w:rFonts w:asciiTheme="minorBidi" w:hAnsiTheme="minorBidi" w:cstheme="minorBidi"/>
                <w:sz w:val="16"/>
                <w:szCs w:val="16"/>
              </w:rPr>
              <w:t>TopX.R</w:t>
            </w:r>
            <w:proofErr w:type="spellEnd"/>
            <w:r>
              <w:rPr>
                <w:rStyle w:val="HTMLCode"/>
                <w:rFonts w:asciiTheme="minorBidi" w:eastAsiaTheme="minorHAnsi" w:hAnsiTheme="minorBidi" w:cstheme="minorBidi"/>
                <w:i/>
                <w:iCs/>
                <w:color w:val="000000"/>
                <w:sz w:val="16"/>
                <w:szCs w:val="16"/>
              </w:rPr>
              <w:t xml:space="preserve">                 -- </w:t>
            </w:r>
            <w:r w:rsidR="00626D10">
              <w:rPr>
                <w:rFonts w:asciiTheme="minorBidi" w:hAnsiTheme="minorBidi" w:cstheme="minorBidi"/>
                <w:sz w:val="16"/>
                <w:szCs w:val="16"/>
              </w:rPr>
              <w:t xml:space="preserve">R file, </w:t>
            </w:r>
            <w:r w:rsidRPr="00A23CF5">
              <w:rPr>
                <w:rFonts w:asciiTheme="minorBidi" w:hAnsiTheme="minorBidi" w:cstheme="minorBidi"/>
                <w:sz w:val="16"/>
                <w:szCs w:val="16"/>
              </w:rPr>
              <w:t xml:space="preserve">the function for the </w:t>
            </w:r>
            <w:r w:rsidRPr="00A23CF5">
              <w:rPr>
                <w:rFonts w:asciiTheme="minorBidi" w:hAnsiTheme="minorBidi" w:cstheme="minorBidi"/>
                <w:i/>
                <w:iCs/>
                <w:sz w:val="16"/>
                <w:szCs w:val="16"/>
              </w:rPr>
              <w:t>Top X</w:t>
            </w:r>
            <w:r w:rsidRPr="00A23CF5">
              <w:rPr>
                <w:rFonts w:asciiTheme="minorBidi" w:hAnsiTheme="minorBidi" w:cstheme="minorBidi"/>
                <w:sz w:val="16"/>
                <w:szCs w:val="16"/>
              </w:rPr>
              <w:t xml:space="preserve"> model</w:t>
            </w:r>
          </w:p>
        </w:tc>
      </w:tr>
      <w:tr w:rsidR="00346D30" w14:paraId="2472F173" w14:textId="77777777" w:rsidTr="00346D30">
        <w:trPr>
          <w:trHeight w:val="340"/>
        </w:trPr>
        <w:tc>
          <w:tcPr>
            <w:tcW w:w="795"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4339115" w14:textId="77777777" w:rsidR="00F208EC" w:rsidRDefault="00F208EC" w:rsidP="00346D30">
            <w:pPr>
              <w:spacing w:line="276" w:lineRule="auto"/>
              <w:rPr>
                <w:rFonts w:asciiTheme="minorBidi" w:hAnsiTheme="minorBidi" w:cstheme="minorBidi"/>
                <w:sz w:val="16"/>
                <w:szCs w:val="16"/>
              </w:rPr>
            </w:pPr>
          </w:p>
        </w:tc>
        <w:tc>
          <w:tcPr>
            <w:tcW w:w="1100"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951AF3D" w14:textId="77777777" w:rsidR="00F208EC" w:rsidRDefault="00F208EC" w:rsidP="00346D30">
            <w:pPr>
              <w:spacing w:line="276" w:lineRule="auto"/>
              <w:rPr>
                <w:rFonts w:asciiTheme="minorBidi" w:hAnsiTheme="minorBidi" w:cstheme="minorBidi"/>
                <w:sz w:val="16"/>
                <w:szCs w:val="16"/>
              </w:rPr>
            </w:pPr>
          </w:p>
        </w:tc>
        <w:tc>
          <w:tcPr>
            <w:tcW w:w="31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FEDD0C" w14:textId="7387DFCC" w:rsidR="00F208EC" w:rsidRPr="00F208EC" w:rsidRDefault="00F208EC" w:rsidP="00346D30">
            <w:pPr>
              <w:spacing w:line="276" w:lineRule="auto"/>
              <w:rPr>
                <w:rStyle w:val="HTMLCode"/>
                <w:rFonts w:asciiTheme="minorBidi" w:eastAsiaTheme="minorHAnsi" w:hAnsiTheme="minorBidi" w:cstheme="minorBidi"/>
                <w:i/>
                <w:iCs/>
                <w:color w:val="000000"/>
                <w:sz w:val="16"/>
                <w:szCs w:val="16"/>
              </w:rPr>
            </w:pPr>
            <w:proofErr w:type="spellStart"/>
            <w:r w:rsidRPr="00A23CF5">
              <w:rPr>
                <w:rFonts w:asciiTheme="minorBidi" w:hAnsiTheme="minorBidi" w:cstheme="minorBidi"/>
                <w:sz w:val="16"/>
                <w:szCs w:val="16"/>
              </w:rPr>
              <w:t>TopDown_PoO.R</w:t>
            </w:r>
            <w:proofErr w:type="spellEnd"/>
            <w:r>
              <w:rPr>
                <w:rStyle w:val="HTMLCode"/>
                <w:rFonts w:asciiTheme="minorBidi" w:eastAsiaTheme="minorHAnsi" w:hAnsiTheme="minorBidi" w:cstheme="minorBidi"/>
                <w:i/>
                <w:iCs/>
                <w:color w:val="000000"/>
                <w:sz w:val="16"/>
                <w:szCs w:val="16"/>
              </w:rPr>
              <w:t xml:space="preserve"> -- </w:t>
            </w:r>
            <w:r w:rsidR="00626D10">
              <w:rPr>
                <w:rFonts w:asciiTheme="minorBidi" w:hAnsiTheme="minorBidi" w:cstheme="minorBidi"/>
                <w:sz w:val="16"/>
                <w:szCs w:val="16"/>
              </w:rPr>
              <w:t xml:space="preserve">R file, </w:t>
            </w:r>
            <w:r w:rsidRPr="00A23CF5">
              <w:rPr>
                <w:rFonts w:asciiTheme="minorBidi" w:hAnsiTheme="minorBidi" w:cstheme="minorBidi"/>
                <w:sz w:val="16"/>
                <w:szCs w:val="16"/>
              </w:rPr>
              <w:t xml:space="preserve">the function for the </w:t>
            </w:r>
            <w:proofErr w:type="spellStart"/>
            <w:r w:rsidRPr="00A23CF5">
              <w:rPr>
                <w:rFonts w:asciiTheme="minorBidi" w:hAnsiTheme="minorBidi" w:cstheme="minorBidi"/>
                <w:i/>
                <w:iCs/>
                <w:sz w:val="16"/>
                <w:szCs w:val="16"/>
              </w:rPr>
              <w:t>TopDown</w:t>
            </w:r>
            <w:proofErr w:type="spellEnd"/>
            <w:r w:rsidRPr="00A23CF5">
              <w:rPr>
                <w:rFonts w:asciiTheme="minorBidi" w:hAnsiTheme="minorBidi" w:cstheme="minorBidi"/>
                <w:i/>
                <w:iCs/>
                <w:sz w:val="16"/>
                <w:szCs w:val="16"/>
              </w:rPr>
              <w:t xml:space="preserve"> </w:t>
            </w:r>
            <w:proofErr w:type="spellStart"/>
            <w:r w:rsidRPr="00A23CF5">
              <w:rPr>
                <w:rFonts w:asciiTheme="minorBidi" w:hAnsiTheme="minorBidi" w:cstheme="minorBidi"/>
                <w:i/>
                <w:iCs/>
                <w:sz w:val="16"/>
                <w:szCs w:val="16"/>
              </w:rPr>
              <w:t>PoO</w:t>
            </w:r>
            <w:proofErr w:type="spellEnd"/>
            <w:r w:rsidRPr="00A23CF5">
              <w:rPr>
                <w:rFonts w:asciiTheme="minorBidi" w:hAnsiTheme="minorBidi" w:cstheme="minorBidi"/>
                <w:sz w:val="16"/>
                <w:szCs w:val="16"/>
              </w:rPr>
              <w:t xml:space="preserve"> model</w:t>
            </w:r>
          </w:p>
        </w:tc>
      </w:tr>
      <w:tr w:rsidR="00346D30" w14:paraId="735358DB" w14:textId="77777777" w:rsidTr="00346D30">
        <w:trPr>
          <w:trHeight w:val="340"/>
        </w:trPr>
        <w:tc>
          <w:tcPr>
            <w:tcW w:w="795"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0F86BA3" w14:textId="77777777" w:rsidR="00F208EC" w:rsidRDefault="00F208EC" w:rsidP="00346D30">
            <w:pPr>
              <w:spacing w:line="276" w:lineRule="auto"/>
              <w:rPr>
                <w:rFonts w:asciiTheme="minorBidi" w:hAnsiTheme="minorBidi" w:cstheme="minorBidi"/>
                <w:sz w:val="16"/>
                <w:szCs w:val="16"/>
              </w:rPr>
            </w:pPr>
          </w:p>
        </w:tc>
        <w:tc>
          <w:tcPr>
            <w:tcW w:w="1100" w:type="pct"/>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54625AE" w14:textId="77777777" w:rsidR="00F208EC" w:rsidRDefault="00F208EC" w:rsidP="00346D30">
            <w:pPr>
              <w:spacing w:line="276" w:lineRule="auto"/>
              <w:rPr>
                <w:rFonts w:asciiTheme="minorBidi" w:hAnsiTheme="minorBidi" w:cstheme="minorBidi"/>
                <w:sz w:val="16"/>
                <w:szCs w:val="16"/>
              </w:rPr>
            </w:pPr>
          </w:p>
        </w:tc>
        <w:tc>
          <w:tcPr>
            <w:tcW w:w="31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712B26B" w14:textId="08B7E319" w:rsidR="00F208EC" w:rsidRPr="00F208EC" w:rsidRDefault="00F208EC" w:rsidP="00346D30">
            <w:pPr>
              <w:tabs>
                <w:tab w:val="left" w:pos="1134"/>
              </w:tabs>
              <w:spacing w:line="276" w:lineRule="auto"/>
              <w:rPr>
                <w:rStyle w:val="HTMLCode"/>
                <w:rFonts w:asciiTheme="minorBidi" w:hAnsiTheme="minorBidi" w:cstheme="minorBidi"/>
                <w:sz w:val="16"/>
                <w:szCs w:val="16"/>
              </w:rPr>
            </w:pPr>
            <w:proofErr w:type="spellStart"/>
            <w:r w:rsidRPr="00A23CF5">
              <w:rPr>
                <w:rFonts w:asciiTheme="minorBidi" w:hAnsiTheme="minorBidi" w:cstheme="minorBidi"/>
                <w:sz w:val="16"/>
                <w:szCs w:val="16"/>
              </w:rPr>
              <w:t>SpaNiche.R</w:t>
            </w:r>
            <w:proofErr w:type="spellEnd"/>
            <w:r>
              <w:rPr>
                <w:rStyle w:val="HTMLCode"/>
                <w:rFonts w:asciiTheme="minorBidi" w:hAnsiTheme="minorBidi" w:cstheme="minorBidi"/>
                <w:sz w:val="16"/>
                <w:szCs w:val="16"/>
              </w:rPr>
              <w:t xml:space="preserve">          -- </w:t>
            </w:r>
            <w:r w:rsidR="00626D10">
              <w:rPr>
                <w:rFonts w:asciiTheme="minorBidi" w:hAnsiTheme="minorBidi" w:cstheme="minorBidi"/>
                <w:sz w:val="16"/>
                <w:szCs w:val="16"/>
              </w:rPr>
              <w:t>R file,</w:t>
            </w:r>
            <w:r w:rsidRPr="00A23CF5">
              <w:rPr>
                <w:rFonts w:asciiTheme="minorBidi" w:hAnsiTheme="minorBidi" w:cstheme="minorBidi"/>
                <w:sz w:val="16"/>
                <w:szCs w:val="16"/>
              </w:rPr>
              <w:t xml:space="preserve"> the function for the </w:t>
            </w:r>
            <w:proofErr w:type="spellStart"/>
            <w:r w:rsidRPr="00A23CF5">
              <w:rPr>
                <w:rFonts w:asciiTheme="minorBidi" w:hAnsiTheme="minorBidi" w:cstheme="minorBidi"/>
                <w:i/>
                <w:iCs/>
                <w:sz w:val="16"/>
                <w:szCs w:val="16"/>
              </w:rPr>
              <w:t>SpaNiche</w:t>
            </w:r>
            <w:proofErr w:type="spellEnd"/>
            <w:r w:rsidRPr="00A23CF5">
              <w:rPr>
                <w:rFonts w:asciiTheme="minorBidi" w:hAnsiTheme="minorBidi" w:cstheme="minorBidi"/>
                <w:sz w:val="16"/>
                <w:szCs w:val="16"/>
              </w:rPr>
              <w:t xml:space="preserve"> model</w:t>
            </w:r>
          </w:p>
        </w:tc>
      </w:tr>
      <w:tr w:rsidR="00346D30" w14:paraId="7DC35261" w14:textId="77777777" w:rsidTr="00346D30">
        <w:trPr>
          <w:trHeight w:val="340"/>
        </w:trPr>
        <w:tc>
          <w:tcPr>
            <w:tcW w:w="795"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E774E" w14:textId="68C255E1" w:rsidR="00F328B7" w:rsidRDefault="00F328B7" w:rsidP="00346D30">
            <w:pPr>
              <w:spacing w:line="276" w:lineRule="auto"/>
            </w:pPr>
            <w:r w:rsidRPr="00A23CF5">
              <w:rPr>
                <w:rFonts w:asciiTheme="minorBidi" w:hAnsiTheme="minorBidi" w:cstheme="minorBidi"/>
                <w:sz w:val="16"/>
                <w:szCs w:val="16"/>
              </w:rPr>
              <w:t>Freshwater SDMs</w:t>
            </w:r>
          </w:p>
        </w:tc>
        <w:tc>
          <w:tcPr>
            <w:tcW w:w="11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DC39BD" w14:textId="556406FC" w:rsidR="00F328B7" w:rsidRDefault="00F328B7"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 xml:space="preserve">Mathias </w:t>
            </w:r>
            <w:proofErr w:type="spellStart"/>
            <w:r w:rsidRPr="00A23CF5">
              <w:rPr>
                <w:rFonts w:asciiTheme="minorBidi" w:hAnsiTheme="minorBidi" w:cstheme="minorBidi"/>
                <w:sz w:val="16"/>
                <w:szCs w:val="16"/>
              </w:rPr>
              <w:t>Kuemmerlen</w:t>
            </w:r>
            <w:proofErr w:type="spellEnd"/>
            <w:r w:rsidRPr="00A23CF5">
              <w:rPr>
                <w:rFonts w:asciiTheme="minorBidi" w:hAnsiTheme="minorBidi" w:cstheme="minorBidi"/>
                <w:sz w:val="16"/>
                <w:szCs w:val="16"/>
              </w:rPr>
              <w:t xml:space="preserve"> </w:t>
            </w:r>
            <w:r>
              <w:rPr>
                <w:rFonts w:asciiTheme="minorBidi" w:hAnsiTheme="minorBidi" w:cstheme="minorBidi"/>
                <w:sz w:val="16"/>
                <w:szCs w:val="16"/>
              </w:rPr>
              <w:t>(MK)</w:t>
            </w:r>
          </w:p>
        </w:tc>
        <w:tc>
          <w:tcPr>
            <w:tcW w:w="3104" w:type="pct"/>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9FD536" w14:textId="69430D23" w:rsidR="00F328B7" w:rsidRDefault="00626D10" w:rsidP="00346D30">
            <w:pPr>
              <w:spacing w:line="276" w:lineRule="auto"/>
              <w:rPr>
                <w:rFonts w:asciiTheme="minorBidi" w:hAnsiTheme="minorBidi" w:cstheme="minorBidi"/>
                <w:sz w:val="16"/>
                <w:szCs w:val="16"/>
              </w:rPr>
            </w:pPr>
            <w:commentRangeStart w:id="4"/>
            <w:r>
              <w:rPr>
                <w:rFonts w:asciiTheme="minorBidi" w:hAnsiTheme="minorBidi" w:cstheme="minorBidi"/>
                <w:sz w:val="16"/>
                <w:szCs w:val="16"/>
                <w:highlight w:val="yellow"/>
              </w:rPr>
              <w:t>MATHIAS - ANY</w:t>
            </w:r>
            <w:r w:rsidRPr="00626D10">
              <w:rPr>
                <w:rFonts w:asciiTheme="minorBidi" w:hAnsiTheme="minorBidi" w:cstheme="minorBidi"/>
                <w:sz w:val="16"/>
                <w:szCs w:val="16"/>
                <w:highlight w:val="yellow"/>
              </w:rPr>
              <w:t>THING TO ADD HERE?</w:t>
            </w:r>
            <w:commentRangeEnd w:id="4"/>
            <w:r w:rsidR="00757291">
              <w:rPr>
                <w:rStyle w:val="CommentReference"/>
              </w:rPr>
              <w:commentReference w:id="4"/>
            </w:r>
          </w:p>
        </w:tc>
      </w:tr>
      <w:tr w:rsidR="00346D30" w14:paraId="24F257CE" w14:textId="77777777" w:rsidTr="00346D30">
        <w:trPr>
          <w:trHeight w:val="340"/>
        </w:trPr>
        <w:tc>
          <w:tcPr>
            <w:tcW w:w="795"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113FDF38" w14:textId="1C757253" w:rsidR="00F328B7" w:rsidRDefault="00F328B7" w:rsidP="00346D30">
            <w:pPr>
              <w:spacing w:line="276" w:lineRule="auto"/>
            </w:pPr>
            <w:r w:rsidRPr="00A23CF5">
              <w:rPr>
                <w:rFonts w:asciiTheme="minorBidi" w:hAnsiTheme="minorBidi" w:cstheme="minorBidi"/>
                <w:sz w:val="16"/>
                <w:szCs w:val="16"/>
              </w:rPr>
              <w:t>Diversity calculator</w:t>
            </w:r>
          </w:p>
        </w:tc>
        <w:tc>
          <w:tcPr>
            <w:tcW w:w="110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A63180C" w14:textId="013B22E5" w:rsidR="00F328B7" w:rsidRDefault="00F328B7" w:rsidP="00346D30">
            <w:pPr>
              <w:spacing w:line="276" w:lineRule="auto"/>
              <w:rPr>
                <w:rFonts w:asciiTheme="minorBidi" w:hAnsiTheme="minorBidi" w:cstheme="minorBidi"/>
                <w:sz w:val="16"/>
                <w:szCs w:val="16"/>
              </w:rPr>
            </w:pPr>
            <w:r w:rsidRPr="00A23CF5">
              <w:rPr>
                <w:rFonts w:asciiTheme="minorBidi" w:hAnsiTheme="minorBidi" w:cstheme="minorBidi"/>
                <w:sz w:val="16"/>
                <w:szCs w:val="16"/>
              </w:rPr>
              <w:t xml:space="preserve">Johannes </w:t>
            </w:r>
            <w:proofErr w:type="spellStart"/>
            <w:r w:rsidRPr="00A23CF5">
              <w:rPr>
                <w:rFonts w:asciiTheme="minorBidi" w:hAnsiTheme="minorBidi" w:cstheme="minorBidi"/>
                <w:sz w:val="16"/>
                <w:szCs w:val="16"/>
              </w:rPr>
              <w:t>Penner</w:t>
            </w:r>
            <w:proofErr w:type="spellEnd"/>
            <w:r>
              <w:rPr>
                <w:rFonts w:asciiTheme="minorBidi" w:hAnsiTheme="minorBidi" w:cstheme="minorBidi"/>
                <w:sz w:val="16"/>
                <w:szCs w:val="16"/>
              </w:rPr>
              <w:t xml:space="preserve"> (JP)</w:t>
            </w:r>
          </w:p>
        </w:tc>
        <w:tc>
          <w:tcPr>
            <w:tcW w:w="3104"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69E60BF" w14:textId="7F5F3D9B" w:rsidR="00F328B7" w:rsidRDefault="00F208EC" w:rsidP="00346D30">
            <w:pPr>
              <w:spacing w:line="276" w:lineRule="auto"/>
              <w:rPr>
                <w:rFonts w:asciiTheme="minorBidi" w:hAnsiTheme="minorBidi" w:cstheme="minorBidi"/>
                <w:sz w:val="16"/>
                <w:szCs w:val="16"/>
              </w:rPr>
            </w:pPr>
            <w:r>
              <w:rPr>
                <w:rFonts w:asciiTheme="minorBidi" w:hAnsiTheme="minorBidi" w:cstheme="minorBidi"/>
                <w:sz w:val="16"/>
                <w:szCs w:val="16"/>
              </w:rPr>
              <w:t xml:space="preserve">Link to tools page   -- </w:t>
            </w:r>
            <w:r w:rsidR="00F328B7" w:rsidRPr="00A23CF5">
              <w:rPr>
                <w:rFonts w:asciiTheme="minorBidi" w:hAnsiTheme="minorBidi" w:cstheme="minorBidi"/>
                <w:sz w:val="16"/>
                <w:szCs w:val="16"/>
              </w:rPr>
              <w:t>https://github.com/moritzaugustin/mwmc</w:t>
            </w:r>
          </w:p>
        </w:tc>
      </w:tr>
    </w:tbl>
    <w:p w14:paraId="213DB576" w14:textId="29025C9B" w:rsidR="003D1D8C" w:rsidRPr="003D1D8C" w:rsidRDefault="00A23CF5" w:rsidP="003D1D8C">
      <w:pPr>
        <w:spacing w:line="360" w:lineRule="auto"/>
        <w:rPr>
          <w:rFonts w:ascii="Times New Roman" w:hAnsi="Times New Roman" w:cs="Times New Roman"/>
          <w:sz w:val="19"/>
          <w:szCs w:val="19"/>
        </w:rPr>
      </w:pPr>
      <w:r>
        <w:rPr>
          <w:rFonts w:ascii="Times New Roman" w:hAnsi="Times New Roman" w:cs="Times New Roman"/>
          <w:sz w:val="19"/>
          <w:szCs w:val="19"/>
        </w:rPr>
        <w:t xml:space="preserve">Emails. CG - </w:t>
      </w:r>
      <w:hyperlink r:id="rId15" w:history="1">
        <w:r w:rsidRPr="00024A07">
          <w:rPr>
            <w:rStyle w:val="Hyperlink"/>
            <w:rFonts w:asciiTheme="minorBidi" w:hAnsiTheme="minorBidi" w:cstheme="minorBidi"/>
            <w:sz w:val="16"/>
            <w:szCs w:val="16"/>
          </w:rPr>
          <w:t>cgarilao@geomar.de</w:t>
        </w:r>
      </w:hyperlink>
      <w:r>
        <w:rPr>
          <w:rFonts w:asciiTheme="minorBidi" w:hAnsiTheme="minorBidi" w:cstheme="minorBidi"/>
          <w:sz w:val="16"/>
          <w:szCs w:val="16"/>
        </w:rPr>
        <w:t xml:space="preserve"> ; MS - </w:t>
      </w:r>
      <w:hyperlink r:id="rId16" w:history="1">
        <w:r w:rsidRPr="00024A07">
          <w:rPr>
            <w:rStyle w:val="Hyperlink"/>
            <w:rFonts w:asciiTheme="minorBidi" w:hAnsiTheme="minorBidi" w:cstheme="minorBidi"/>
            <w:sz w:val="16"/>
            <w:szCs w:val="16"/>
          </w:rPr>
          <w:t>Markus.Skyttner@nrm.se</w:t>
        </w:r>
      </w:hyperlink>
      <w:r>
        <w:rPr>
          <w:rFonts w:asciiTheme="minorBidi" w:hAnsiTheme="minorBidi" w:cstheme="minorBidi"/>
          <w:sz w:val="16"/>
          <w:szCs w:val="16"/>
        </w:rPr>
        <w:t xml:space="preserve"> ; YG - </w:t>
      </w:r>
      <w:hyperlink r:id="rId17" w:history="1">
        <w:r w:rsidRPr="00024A07">
          <w:rPr>
            <w:rStyle w:val="Hyperlink"/>
            <w:rFonts w:asciiTheme="minorBidi" w:hAnsiTheme="minorBidi" w:cstheme="minorBidi"/>
            <w:sz w:val="16"/>
            <w:szCs w:val="16"/>
          </w:rPr>
          <w:t>gavishyoni@gmail.com</w:t>
        </w:r>
      </w:hyperlink>
      <w:r>
        <w:rPr>
          <w:rFonts w:asciiTheme="minorBidi" w:hAnsiTheme="minorBidi" w:cstheme="minorBidi"/>
          <w:sz w:val="16"/>
          <w:szCs w:val="16"/>
        </w:rPr>
        <w:t xml:space="preserve"> ; MK - </w:t>
      </w:r>
      <w:hyperlink r:id="rId18" w:history="1">
        <w:r w:rsidRPr="00024A07">
          <w:rPr>
            <w:rStyle w:val="Hyperlink"/>
            <w:rFonts w:asciiTheme="minorBidi" w:hAnsiTheme="minorBidi" w:cstheme="minorBidi"/>
            <w:sz w:val="16"/>
            <w:szCs w:val="16"/>
          </w:rPr>
          <w:t>mathias.kuemmerlen@senckenberg.de</w:t>
        </w:r>
      </w:hyperlink>
      <w:r>
        <w:rPr>
          <w:rFonts w:asciiTheme="minorBidi" w:hAnsiTheme="minorBidi" w:cstheme="minorBidi"/>
          <w:sz w:val="16"/>
          <w:szCs w:val="16"/>
        </w:rPr>
        <w:t xml:space="preserve"> ; JP - </w:t>
      </w:r>
      <w:r w:rsidRPr="00A23CF5">
        <w:rPr>
          <w:rFonts w:asciiTheme="minorBidi" w:hAnsiTheme="minorBidi" w:cstheme="minorBidi"/>
          <w:sz w:val="16"/>
          <w:szCs w:val="16"/>
        </w:rPr>
        <w:t>Johannes.Penner@mfn-berlin.de</w:t>
      </w:r>
    </w:p>
    <w:p w14:paraId="57673CD1" w14:textId="77777777" w:rsidR="003D1D8C" w:rsidRDefault="003D1D8C" w:rsidP="003D1D8C">
      <w:pPr>
        <w:spacing w:line="360" w:lineRule="auto"/>
        <w:rPr>
          <w:rFonts w:ascii="Times New Roman" w:hAnsi="Times New Roman" w:cs="Times New Roman"/>
          <w:b/>
          <w:bCs/>
          <w:sz w:val="19"/>
          <w:szCs w:val="19"/>
        </w:rPr>
      </w:pPr>
    </w:p>
    <w:p w14:paraId="2E950CAC" w14:textId="77777777" w:rsidR="003D1D8C" w:rsidRDefault="003D1D8C" w:rsidP="003D1D8C">
      <w:pPr>
        <w:spacing w:line="360" w:lineRule="auto"/>
        <w:rPr>
          <w:rFonts w:ascii="Times New Roman" w:hAnsi="Times New Roman" w:cs="Times New Roman"/>
          <w:b/>
          <w:bCs/>
          <w:sz w:val="19"/>
          <w:szCs w:val="19"/>
        </w:rPr>
      </w:pPr>
    </w:p>
    <w:p w14:paraId="2713E7CB" w14:textId="77777777" w:rsidR="003D1D8C" w:rsidRDefault="003D1D8C" w:rsidP="00282F42">
      <w:pPr>
        <w:pStyle w:val="Style1"/>
        <w:sectPr w:rsidR="003D1D8C">
          <w:pgSz w:w="11906" w:h="16838"/>
          <w:pgMar w:top="1440" w:right="1440" w:bottom="1440" w:left="1440" w:header="708" w:footer="708" w:gutter="0"/>
          <w:cols w:space="708"/>
          <w:docGrid w:linePitch="360"/>
        </w:sectPr>
      </w:pPr>
    </w:p>
    <w:p w14:paraId="41B03142" w14:textId="77777777" w:rsidR="00282F42" w:rsidRDefault="003C209B" w:rsidP="00282F42">
      <w:pPr>
        <w:pStyle w:val="Style1"/>
      </w:pPr>
      <w:bookmarkStart w:id="5" w:name="_Toc445210658"/>
      <w:r>
        <w:lastRenderedPageBreak/>
        <w:t>2</w:t>
      </w:r>
      <w:r w:rsidR="00282F42" w:rsidRPr="008160A7">
        <w:t>:</w:t>
      </w:r>
      <w:r w:rsidR="00282F42" w:rsidRPr="008160A7">
        <w:tab/>
        <w:t>Create Your Own Map (</w:t>
      </w:r>
      <w:r w:rsidR="00282F42" w:rsidRPr="00B27600">
        <w:rPr>
          <w:i/>
          <w:iCs/>
        </w:rPr>
        <w:t>CYOM</w:t>
      </w:r>
      <w:r w:rsidR="00282F42" w:rsidRPr="008160A7">
        <w:t xml:space="preserve">) in </w:t>
      </w:r>
      <w:proofErr w:type="spellStart"/>
      <w:r w:rsidR="00282F42" w:rsidRPr="004B6091">
        <w:rPr>
          <w:i/>
          <w:iCs/>
        </w:rPr>
        <w:t>AquaMaps</w:t>
      </w:r>
      <w:bookmarkEnd w:id="5"/>
      <w:proofErr w:type="spellEnd"/>
      <w:r w:rsidR="00282F42" w:rsidRPr="008160A7">
        <w:t xml:space="preserve"> </w:t>
      </w:r>
    </w:p>
    <w:p w14:paraId="1F5E9B01" w14:textId="77777777" w:rsidR="00282F42" w:rsidRDefault="003C209B" w:rsidP="00282F42">
      <w:pPr>
        <w:pStyle w:val="Style2"/>
        <w:rPr>
          <w:rStyle w:val="Style2Char"/>
        </w:rPr>
      </w:pPr>
      <w:bookmarkStart w:id="6" w:name="_Toc445210659"/>
      <w:proofErr w:type="gramStart"/>
      <w:r>
        <w:rPr>
          <w:rStyle w:val="Style2Char"/>
          <w:b/>
          <w:bCs/>
          <w:i/>
          <w:iCs/>
        </w:rPr>
        <w:t>2</w:t>
      </w:r>
      <w:r w:rsidR="00282F42" w:rsidRPr="008160A7">
        <w:rPr>
          <w:rStyle w:val="Style2Char"/>
          <w:b/>
          <w:bCs/>
          <w:i/>
          <w:iCs/>
        </w:rPr>
        <w:t>.a</w:t>
      </w:r>
      <w:proofErr w:type="gramEnd"/>
      <w:r w:rsidR="00282F42" w:rsidRPr="008160A7">
        <w:rPr>
          <w:rStyle w:val="Style2Char"/>
          <w:b/>
          <w:bCs/>
          <w:i/>
          <w:iCs/>
        </w:rPr>
        <w:t>:</w:t>
      </w:r>
      <w:r w:rsidR="00282F42" w:rsidRPr="008160A7">
        <w:rPr>
          <w:rStyle w:val="Style2Char"/>
          <w:b/>
          <w:bCs/>
          <w:i/>
          <w:iCs/>
        </w:rPr>
        <w:tab/>
        <w:t>Aim</w:t>
      </w:r>
      <w:bookmarkEnd w:id="6"/>
      <w:r w:rsidR="00282F42">
        <w:rPr>
          <w:rStyle w:val="Style2Char"/>
        </w:rPr>
        <w:t xml:space="preserve"> </w:t>
      </w:r>
      <w:r w:rsidR="00282F42">
        <w:rPr>
          <w:rStyle w:val="Style2Char"/>
        </w:rPr>
        <w:tab/>
      </w:r>
    </w:p>
    <w:p w14:paraId="0B6D29AB" w14:textId="77777777" w:rsidR="000235AD" w:rsidRPr="00282F42" w:rsidRDefault="000235AD" w:rsidP="000235AD">
      <w:pPr>
        <w:spacing w:line="360" w:lineRule="auto"/>
        <w:rPr>
          <w:rFonts w:ascii="Times New Roman" w:hAnsi="Times New Roman" w:cs="Times New Roman"/>
          <w:sz w:val="22"/>
          <w:szCs w:val="22"/>
        </w:rPr>
      </w:pPr>
      <w:r w:rsidRPr="00282F42">
        <w:rPr>
          <w:rFonts w:ascii="Times New Roman" w:hAnsi="Times New Roman" w:cs="Times New Roman"/>
          <w:sz w:val="22"/>
          <w:szCs w:val="22"/>
        </w:rPr>
        <w:t xml:space="preserve">To improve the existing </w:t>
      </w:r>
      <w:r w:rsidRPr="00B27600">
        <w:rPr>
          <w:rFonts w:ascii="Times New Roman" w:hAnsi="Times New Roman" w:cs="Times New Roman"/>
          <w:i/>
          <w:iCs/>
          <w:sz w:val="22"/>
          <w:szCs w:val="22"/>
        </w:rPr>
        <w:t>CYOM</w:t>
      </w:r>
      <w:r w:rsidRPr="00282F42">
        <w:rPr>
          <w:rFonts w:ascii="Times New Roman" w:hAnsi="Times New Roman" w:cs="Times New Roman"/>
          <w:sz w:val="22"/>
          <w:szCs w:val="22"/>
        </w:rPr>
        <w:t xml:space="preserve"> interface for incorporating expert information in </w:t>
      </w:r>
      <w:proofErr w:type="spellStart"/>
      <w:r w:rsidRPr="004B6091">
        <w:rPr>
          <w:rFonts w:ascii="Times New Roman" w:hAnsi="Times New Roman" w:cs="Times New Roman"/>
          <w:i/>
          <w:iCs/>
          <w:sz w:val="22"/>
          <w:szCs w:val="22"/>
        </w:rPr>
        <w:t>AquaMaps</w:t>
      </w:r>
      <w:proofErr w:type="spellEnd"/>
      <w:r w:rsidRPr="00282F42">
        <w:rPr>
          <w:rFonts w:ascii="Times New Roman" w:hAnsi="Times New Roman" w:cs="Times New Roman"/>
          <w:sz w:val="22"/>
          <w:szCs w:val="22"/>
        </w:rPr>
        <w:t>.</w:t>
      </w:r>
    </w:p>
    <w:p w14:paraId="75E4305A" w14:textId="77777777" w:rsidR="00282F42" w:rsidRPr="00282F42" w:rsidRDefault="00282F42" w:rsidP="00282F42">
      <w:pPr>
        <w:spacing w:line="360" w:lineRule="auto"/>
        <w:rPr>
          <w:rFonts w:ascii="Times New Roman" w:hAnsi="Times New Roman" w:cs="Times New Roman"/>
          <w:sz w:val="24"/>
          <w:szCs w:val="24"/>
        </w:rPr>
      </w:pPr>
    </w:p>
    <w:p w14:paraId="4E1FE57B" w14:textId="77777777" w:rsidR="00282F42" w:rsidRPr="001616A6" w:rsidRDefault="003C209B" w:rsidP="00282F42">
      <w:pPr>
        <w:pStyle w:val="Style2"/>
      </w:pPr>
      <w:bookmarkStart w:id="7" w:name="_Toc445210660"/>
      <w:proofErr w:type="gramStart"/>
      <w:r>
        <w:t>2</w:t>
      </w:r>
      <w:r w:rsidR="00282F42" w:rsidRPr="001616A6">
        <w:t>.b</w:t>
      </w:r>
      <w:proofErr w:type="gramEnd"/>
      <w:r w:rsidR="00282F42" w:rsidRPr="001616A6">
        <w:t>:</w:t>
      </w:r>
      <w:r w:rsidR="00282F42" w:rsidRPr="001616A6">
        <w:tab/>
        <w:t>Introduction</w:t>
      </w:r>
      <w:bookmarkEnd w:id="7"/>
    </w:p>
    <w:p w14:paraId="38B37208" w14:textId="77777777" w:rsidR="000235AD" w:rsidRDefault="000235AD" w:rsidP="00C055BE">
      <w:pPr>
        <w:spacing w:line="360" w:lineRule="auto"/>
        <w:rPr>
          <w:rFonts w:ascii="Times New Roman" w:hAnsi="Times New Roman" w:cs="Times New Roman"/>
          <w:bCs/>
          <w:sz w:val="22"/>
          <w:szCs w:val="22"/>
        </w:rPr>
      </w:pPr>
      <w:proofErr w:type="spellStart"/>
      <w:r w:rsidRPr="00233125">
        <w:rPr>
          <w:rFonts w:ascii="Times New Roman" w:hAnsi="Times New Roman" w:cs="Times New Roman"/>
          <w:bCs/>
          <w:i/>
          <w:iCs/>
          <w:sz w:val="22"/>
          <w:szCs w:val="22"/>
        </w:rPr>
        <w:t>AquaMaps</w:t>
      </w:r>
      <w:proofErr w:type="spellEnd"/>
      <w:r w:rsidRPr="00233125">
        <w:rPr>
          <w:rFonts w:ascii="Times New Roman" w:hAnsi="Times New Roman" w:cs="Times New Roman"/>
          <w:bCs/>
          <w:sz w:val="22"/>
          <w:szCs w:val="22"/>
        </w:rPr>
        <w:t xml:space="preserve"> is a species distribution modelling approach that combines ecological information, occurrence data and environmental layers to derive a species' environmental tolerances, and predict its natural distribution based on habitat suitability. While this approach enables the generation of a large number of species distribution maps, a map may sometimes be incorrect due to sampling biases</w:t>
      </w:r>
      <w:r>
        <w:rPr>
          <w:rFonts w:ascii="Times New Roman" w:hAnsi="Times New Roman" w:cs="Times New Roman"/>
          <w:bCs/>
          <w:sz w:val="22"/>
          <w:szCs w:val="22"/>
        </w:rPr>
        <w:t>,</w:t>
      </w:r>
      <w:r w:rsidR="00C055BE">
        <w:rPr>
          <w:rFonts w:ascii="Times New Roman" w:hAnsi="Times New Roman" w:cs="Times New Roman"/>
          <w:bCs/>
          <w:sz w:val="22"/>
          <w:szCs w:val="22"/>
        </w:rPr>
        <w:t xml:space="preserve"> </w:t>
      </w:r>
      <w:r w:rsidRPr="00233125">
        <w:rPr>
          <w:rFonts w:ascii="Times New Roman" w:hAnsi="Times New Roman" w:cs="Times New Roman"/>
          <w:bCs/>
          <w:sz w:val="22"/>
          <w:szCs w:val="22"/>
        </w:rPr>
        <w:t>outdated input data</w:t>
      </w:r>
      <w:r>
        <w:rPr>
          <w:rFonts w:ascii="Times New Roman" w:hAnsi="Times New Roman" w:cs="Times New Roman"/>
          <w:bCs/>
          <w:sz w:val="22"/>
          <w:szCs w:val="22"/>
        </w:rPr>
        <w:t xml:space="preserve"> or data encoding errors</w:t>
      </w:r>
      <w:r w:rsidRPr="00233125">
        <w:rPr>
          <w:rFonts w:ascii="Times New Roman" w:hAnsi="Times New Roman" w:cs="Times New Roman"/>
          <w:bCs/>
          <w:sz w:val="22"/>
          <w:szCs w:val="22"/>
        </w:rPr>
        <w:t>. In such cases, map predictions can be improved if reviewed by a</w:t>
      </w:r>
      <w:ins w:id="8" w:author="Yoni Gavish" w:date="2016-03-04T14:35:00Z">
        <w:r w:rsidR="00C055BE">
          <w:rPr>
            <w:rFonts w:ascii="Times New Roman" w:hAnsi="Times New Roman" w:cs="Times New Roman"/>
            <w:bCs/>
            <w:sz w:val="22"/>
            <w:szCs w:val="22"/>
          </w:rPr>
          <w:t>n</w:t>
        </w:r>
      </w:ins>
      <w:r w:rsidRPr="00233125">
        <w:rPr>
          <w:rFonts w:ascii="Times New Roman" w:hAnsi="Times New Roman" w:cs="Times New Roman"/>
          <w:bCs/>
          <w:sz w:val="22"/>
          <w:szCs w:val="22"/>
        </w:rPr>
        <w:t xml:space="preserve"> </w:t>
      </w:r>
      <w:del w:id="9" w:author="Yoni Gavish" w:date="2016-03-04T14:35:00Z">
        <w:r w:rsidRPr="00233125" w:rsidDel="00C055BE">
          <w:rPr>
            <w:rFonts w:ascii="Times New Roman" w:hAnsi="Times New Roman" w:cs="Times New Roman"/>
            <w:bCs/>
            <w:sz w:val="22"/>
            <w:szCs w:val="22"/>
          </w:rPr>
          <w:delText xml:space="preserve">species </w:delText>
        </w:r>
      </w:del>
      <w:r w:rsidRPr="00233125">
        <w:rPr>
          <w:rFonts w:ascii="Times New Roman" w:hAnsi="Times New Roman" w:cs="Times New Roman"/>
          <w:bCs/>
          <w:sz w:val="22"/>
          <w:szCs w:val="22"/>
        </w:rPr>
        <w:t xml:space="preserve">expert. </w:t>
      </w:r>
    </w:p>
    <w:p w14:paraId="572A6848" w14:textId="77777777" w:rsidR="000235AD" w:rsidRPr="00233125" w:rsidRDefault="000235AD" w:rsidP="000235AD">
      <w:pPr>
        <w:spacing w:line="360" w:lineRule="auto"/>
        <w:ind w:firstLine="284"/>
        <w:rPr>
          <w:rFonts w:ascii="Times New Roman" w:hAnsi="Times New Roman" w:cs="Times New Roman"/>
          <w:bCs/>
        </w:rPr>
      </w:pPr>
      <w:r w:rsidRPr="00233125">
        <w:rPr>
          <w:rFonts w:ascii="Times New Roman" w:hAnsi="Times New Roman" w:cs="Times New Roman"/>
          <w:bCs/>
          <w:sz w:val="22"/>
          <w:szCs w:val="22"/>
        </w:rPr>
        <w:t xml:space="preserve">In </w:t>
      </w:r>
      <w:proofErr w:type="spellStart"/>
      <w:r w:rsidRPr="00233125">
        <w:rPr>
          <w:rFonts w:ascii="Times New Roman" w:hAnsi="Times New Roman" w:cs="Times New Roman"/>
          <w:bCs/>
          <w:i/>
          <w:iCs/>
          <w:sz w:val="22"/>
          <w:szCs w:val="22"/>
        </w:rPr>
        <w:t>AquaMaps</w:t>
      </w:r>
      <w:proofErr w:type="spellEnd"/>
      <w:r w:rsidRPr="00233125">
        <w:rPr>
          <w:rFonts w:ascii="Times New Roman" w:hAnsi="Times New Roman" w:cs="Times New Roman"/>
          <w:bCs/>
          <w:sz w:val="22"/>
          <w:szCs w:val="22"/>
        </w:rPr>
        <w:t xml:space="preserve">, </w:t>
      </w:r>
      <w:r w:rsidRPr="00CD4F07">
        <w:rPr>
          <w:rFonts w:ascii="Times New Roman" w:hAnsi="Times New Roman" w:cs="Times New Roman"/>
          <w:bCs/>
          <w:i/>
          <w:iCs/>
          <w:sz w:val="22"/>
          <w:szCs w:val="22"/>
        </w:rPr>
        <w:t xml:space="preserve">Create-Your-Own-Map </w:t>
      </w:r>
      <w:r w:rsidRPr="00233125">
        <w:rPr>
          <w:rFonts w:ascii="Times New Roman" w:hAnsi="Times New Roman" w:cs="Times New Roman"/>
          <w:bCs/>
          <w:sz w:val="22"/>
          <w:szCs w:val="22"/>
        </w:rPr>
        <w:t>(</w:t>
      </w:r>
      <w:r w:rsidRPr="00233125">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is an online tool that allows an expert to edit an erroneous map and regenerate a corrected version of it (tagged as a reviewed map accordingly). The </w:t>
      </w:r>
      <w:r w:rsidRPr="00233125">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offers several advantages: 1) It makes transparent all parameters and settings used in generating an </w:t>
      </w:r>
      <w:proofErr w:type="spellStart"/>
      <w:r w:rsidRPr="004B6091">
        <w:rPr>
          <w:rFonts w:ascii="Times New Roman" w:hAnsi="Times New Roman" w:cs="Times New Roman"/>
          <w:bCs/>
          <w:sz w:val="22"/>
          <w:szCs w:val="22"/>
        </w:rPr>
        <w:t>AquaMap</w:t>
      </w:r>
      <w:proofErr w:type="spellEnd"/>
      <w:r w:rsidRPr="00233125">
        <w:rPr>
          <w:rFonts w:ascii="Times New Roman" w:hAnsi="Times New Roman" w:cs="Times New Roman"/>
          <w:bCs/>
          <w:sz w:val="22"/>
          <w:szCs w:val="22"/>
        </w:rPr>
        <w:t xml:space="preserve"> for a species thus making it easier to evaluate and explore; 2) It enables an expert to use/input his own knowledge or data to correct </w:t>
      </w:r>
      <w:proofErr w:type="spellStart"/>
      <w:r w:rsidRPr="00233125">
        <w:rPr>
          <w:rFonts w:ascii="Times New Roman" w:hAnsi="Times New Roman" w:cs="Times New Roman"/>
          <w:bCs/>
          <w:i/>
          <w:iCs/>
          <w:sz w:val="22"/>
          <w:szCs w:val="22"/>
        </w:rPr>
        <w:t>AquaMaps</w:t>
      </w:r>
      <w:proofErr w:type="spellEnd"/>
      <w:r w:rsidRPr="00233125">
        <w:rPr>
          <w:rFonts w:ascii="Times New Roman" w:hAnsi="Times New Roman" w:cs="Times New Roman"/>
          <w:bCs/>
          <w:sz w:val="22"/>
          <w:szCs w:val="22"/>
        </w:rPr>
        <w:t xml:space="preserve">’ predictions on the distribution range and relative likelihood of occurrence of a given species; 3) It improves the quality of the distribution dataset behind other </w:t>
      </w:r>
      <w:proofErr w:type="spellStart"/>
      <w:r w:rsidRPr="00233125">
        <w:rPr>
          <w:rFonts w:ascii="Times New Roman" w:hAnsi="Times New Roman" w:cs="Times New Roman"/>
          <w:bCs/>
          <w:i/>
          <w:iCs/>
          <w:sz w:val="22"/>
          <w:szCs w:val="22"/>
        </w:rPr>
        <w:t>AquaMaps</w:t>
      </w:r>
      <w:proofErr w:type="spellEnd"/>
      <w:r w:rsidRPr="00233125">
        <w:rPr>
          <w:rFonts w:ascii="Times New Roman" w:hAnsi="Times New Roman" w:cs="Times New Roman"/>
          <w:bCs/>
          <w:sz w:val="22"/>
          <w:szCs w:val="22"/>
        </w:rPr>
        <w:t xml:space="preserve"> tools (e.g., country species checklists and species richness maps); 4) Expert-corrected maps are immediately available/downloadable online; 5) Map parameters and settings from expert-corrected maps can serve as high-quality input data for subsequent </w:t>
      </w:r>
      <w:proofErr w:type="spellStart"/>
      <w:r w:rsidRPr="00233125">
        <w:rPr>
          <w:rFonts w:ascii="Times New Roman" w:hAnsi="Times New Roman" w:cs="Times New Roman"/>
          <w:bCs/>
          <w:i/>
          <w:iCs/>
          <w:sz w:val="22"/>
          <w:szCs w:val="22"/>
        </w:rPr>
        <w:t>AquaMaps</w:t>
      </w:r>
      <w:proofErr w:type="spellEnd"/>
      <w:r w:rsidRPr="00233125">
        <w:rPr>
          <w:rFonts w:ascii="Times New Roman" w:hAnsi="Times New Roman" w:cs="Times New Roman"/>
          <w:bCs/>
          <w:sz w:val="22"/>
          <w:szCs w:val="22"/>
        </w:rPr>
        <w:t xml:space="preserve"> modelling for a species; and 6) All versions of edited maps are compiled by species and thus document the history of corrections and changes made to </w:t>
      </w:r>
      <w:proofErr w:type="spellStart"/>
      <w:r w:rsidRPr="00233125">
        <w:rPr>
          <w:rFonts w:ascii="Times New Roman" w:hAnsi="Times New Roman" w:cs="Times New Roman"/>
          <w:bCs/>
          <w:i/>
          <w:iCs/>
          <w:sz w:val="22"/>
          <w:szCs w:val="22"/>
        </w:rPr>
        <w:t>AquaMap</w:t>
      </w:r>
      <w:r w:rsidRPr="00233125">
        <w:rPr>
          <w:rFonts w:ascii="Times New Roman" w:hAnsi="Times New Roman" w:cs="Times New Roman"/>
          <w:bCs/>
          <w:sz w:val="22"/>
          <w:szCs w:val="22"/>
        </w:rPr>
        <w:t>s</w:t>
      </w:r>
      <w:proofErr w:type="spellEnd"/>
      <w:r w:rsidRPr="00233125">
        <w:rPr>
          <w:rFonts w:ascii="Times New Roman" w:hAnsi="Times New Roman" w:cs="Times New Roman"/>
          <w:bCs/>
          <w:sz w:val="22"/>
          <w:szCs w:val="22"/>
        </w:rPr>
        <w:t xml:space="preserve"> for the species. </w:t>
      </w:r>
    </w:p>
    <w:p w14:paraId="10EF8806" w14:textId="77777777" w:rsidR="00282F42" w:rsidRPr="00282F42" w:rsidRDefault="00282F42" w:rsidP="00282F42">
      <w:pPr>
        <w:tabs>
          <w:tab w:val="left" w:pos="1134"/>
        </w:tabs>
        <w:spacing w:line="360" w:lineRule="auto"/>
        <w:rPr>
          <w:rFonts w:ascii="Times New Roman" w:hAnsi="Times New Roman" w:cs="Times New Roman"/>
          <w:sz w:val="22"/>
          <w:szCs w:val="22"/>
        </w:rPr>
      </w:pPr>
      <w:r w:rsidRPr="00233125">
        <w:rPr>
          <w:rFonts w:ascii="Times New Roman" w:hAnsi="Times New Roman" w:cs="Times New Roman"/>
          <w:bCs/>
          <w:sz w:val="22"/>
          <w:szCs w:val="22"/>
        </w:rPr>
        <w:t xml:space="preserve"> </w:t>
      </w:r>
    </w:p>
    <w:p w14:paraId="5041F6F1" w14:textId="77777777" w:rsidR="00282F42" w:rsidRPr="001616A6" w:rsidRDefault="003C209B" w:rsidP="00282F42">
      <w:pPr>
        <w:pStyle w:val="Style2"/>
      </w:pPr>
      <w:bookmarkStart w:id="10" w:name="_Toc445210661"/>
      <w:proofErr w:type="gramStart"/>
      <w:r>
        <w:t>2</w:t>
      </w:r>
      <w:r w:rsidR="00282F42" w:rsidRPr="001616A6">
        <w:t>.c</w:t>
      </w:r>
      <w:proofErr w:type="gramEnd"/>
      <w:r w:rsidR="00282F42" w:rsidRPr="001616A6">
        <w:t>:</w:t>
      </w:r>
      <w:r w:rsidR="00282F42" w:rsidRPr="001616A6">
        <w:tab/>
        <w:t>Approach</w:t>
      </w:r>
      <w:bookmarkEnd w:id="10"/>
    </w:p>
    <w:p w14:paraId="0DAB4E33" w14:textId="77777777" w:rsidR="000235AD" w:rsidRPr="00233125" w:rsidRDefault="000235AD" w:rsidP="000235AD">
      <w:pPr>
        <w:spacing w:line="360" w:lineRule="auto"/>
        <w:rPr>
          <w:rFonts w:ascii="Times New Roman" w:hAnsi="Times New Roman" w:cs="Times New Roman"/>
          <w:bCs/>
          <w:sz w:val="22"/>
          <w:szCs w:val="22"/>
        </w:rPr>
      </w:pPr>
      <w:r w:rsidRPr="00233125">
        <w:rPr>
          <w:rFonts w:ascii="Times New Roman" w:hAnsi="Times New Roman" w:cs="Times New Roman"/>
          <w:bCs/>
          <w:sz w:val="22"/>
          <w:szCs w:val="22"/>
        </w:rPr>
        <w:t>Create-Your-Own-Map (</w:t>
      </w:r>
      <w:r w:rsidRPr="00233125">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is a user interface designed to allow an expert to edit an erroneous species map in four areas: (1) area restrictions that define the known native range of a species; (2) point data used in deriving environmental tolerance of a species, (3) species tolerance threshold estimates (environmental envelopes) for different environmental parameters and which set of parameters to use to predict the distribution of a given species, and, (4) the map display settings (see </w:t>
      </w:r>
      <w:r w:rsidRPr="00136E36">
        <w:rPr>
          <w:rFonts w:ascii="Times New Roman" w:hAnsi="Times New Roman" w:cs="Times New Roman"/>
          <w:bCs/>
          <w:sz w:val="22"/>
          <w:szCs w:val="22"/>
          <w:highlight w:val="yellow"/>
        </w:rPr>
        <w:t>Fig. 2.1</w:t>
      </w:r>
      <w:r w:rsidRPr="00233125">
        <w:rPr>
          <w:rFonts w:ascii="Times New Roman" w:hAnsi="Times New Roman" w:cs="Times New Roman"/>
          <w:bCs/>
          <w:sz w:val="22"/>
          <w:szCs w:val="22"/>
        </w:rPr>
        <w:t>).</w:t>
      </w:r>
    </w:p>
    <w:p w14:paraId="7FE3BB69" w14:textId="77777777" w:rsidR="000235AD" w:rsidRDefault="000235AD" w:rsidP="000235AD">
      <w:pPr>
        <w:tabs>
          <w:tab w:val="left" w:pos="1985"/>
        </w:tabs>
        <w:spacing w:line="360" w:lineRule="auto"/>
        <w:rPr>
          <w:rFonts w:ascii="Times New Roman" w:hAnsi="Times New Roman"/>
          <w:sz w:val="24"/>
          <w:szCs w:val="24"/>
        </w:rPr>
      </w:pPr>
      <w:r w:rsidRPr="00282F42">
        <w:rPr>
          <w:rFonts w:ascii="Times New Roman" w:hAnsi="Times New Roman"/>
          <w:noProof/>
          <w:sz w:val="24"/>
          <w:szCs w:val="24"/>
          <w:lang w:eastAsia="en-GB" w:bidi="he-IL"/>
        </w:rPr>
        <w:lastRenderedPageBreak/>
        <w:drawing>
          <wp:inline distT="0" distB="0" distL="0" distR="0" wp14:anchorId="062C7B93" wp14:editId="738D6D79">
            <wp:extent cx="5729605" cy="4741545"/>
            <wp:effectExtent l="0" t="0" r="444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9605" cy="4741545"/>
                    </a:xfrm>
                    <a:prstGeom prst="rect">
                      <a:avLst/>
                    </a:prstGeom>
                    <a:noFill/>
                    <a:ln>
                      <a:noFill/>
                    </a:ln>
                  </pic:spPr>
                </pic:pic>
              </a:graphicData>
            </a:graphic>
          </wp:inline>
        </w:drawing>
      </w:r>
    </w:p>
    <w:p w14:paraId="5E99B6E2" w14:textId="77777777" w:rsidR="000235AD" w:rsidRPr="00233125" w:rsidRDefault="000235AD" w:rsidP="00142C3E">
      <w:pPr>
        <w:tabs>
          <w:tab w:val="left" w:pos="1985"/>
        </w:tabs>
        <w:spacing w:line="276" w:lineRule="auto"/>
        <w:rPr>
          <w:b/>
          <w:bCs/>
        </w:rPr>
      </w:pPr>
      <w:r>
        <w:rPr>
          <w:b/>
          <w:bCs/>
        </w:rPr>
        <w:t>Figure 2</w:t>
      </w:r>
      <w:r w:rsidRPr="00233125">
        <w:rPr>
          <w:b/>
          <w:bCs/>
        </w:rPr>
        <w:t>.1</w:t>
      </w:r>
      <w:r>
        <w:rPr>
          <w:b/>
          <w:bCs/>
        </w:rPr>
        <w:t>:</w:t>
      </w:r>
      <w:r w:rsidRPr="00233125">
        <w:rPr>
          <w:b/>
          <w:bCs/>
        </w:rPr>
        <w:t xml:space="preserve"> </w:t>
      </w:r>
      <w:r>
        <w:t>Create-Your-Own-Map (</w:t>
      </w:r>
      <w:r w:rsidRPr="00B27600">
        <w:rPr>
          <w:i/>
          <w:iCs/>
        </w:rPr>
        <w:t>CYOM</w:t>
      </w:r>
      <w:r>
        <w:t xml:space="preserve">) </w:t>
      </w:r>
      <w:r w:rsidRPr="00233125">
        <w:t>interface. Shown are four sections of mapping parameters used in modelling the dis</w:t>
      </w:r>
      <w:r>
        <w:t>tribution range of Atlantic cod</w:t>
      </w:r>
      <w:r w:rsidRPr="00233125">
        <w:t xml:space="preserve"> </w:t>
      </w:r>
      <w:proofErr w:type="spellStart"/>
      <w:r w:rsidRPr="00233125">
        <w:rPr>
          <w:i/>
          <w:iCs/>
        </w:rPr>
        <w:t>Gadus</w:t>
      </w:r>
      <w:proofErr w:type="spellEnd"/>
      <w:r w:rsidRPr="00233125">
        <w:rPr>
          <w:i/>
          <w:iCs/>
        </w:rPr>
        <w:t xml:space="preserve"> </w:t>
      </w:r>
      <w:proofErr w:type="spellStart"/>
      <w:r w:rsidRPr="00233125">
        <w:rPr>
          <w:i/>
          <w:iCs/>
        </w:rPr>
        <w:t>morhua</w:t>
      </w:r>
      <w:proofErr w:type="spellEnd"/>
      <w:r w:rsidRPr="00233125">
        <w:t>. The interface is interactive and allows a species expert or map reviewer to change the map settings and regenerate an edited species map.</w:t>
      </w:r>
      <w:r>
        <w:t xml:space="preserve"> Corresponding native distribution map in inset.</w:t>
      </w:r>
    </w:p>
    <w:p w14:paraId="4A09F32A" w14:textId="77777777" w:rsidR="000235AD" w:rsidRPr="00282F42" w:rsidRDefault="000235AD" w:rsidP="000235AD">
      <w:pPr>
        <w:tabs>
          <w:tab w:val="left" w:pos="1134"/>
        </w:tabs>
        <w:spacing w:line="360" w:lineRule="auto"/>
        <w:rPr>
          <w:rFonts w:ascii="Times New Roman" w:hAnsi="Times New Roman" w:cs="Times New Roman"/>
          <w:i/>
          <w:iCs/>
          <w:sz w:val="24"/>
          <w:szCs w:val="24"/>
          <w:u w:val="single"/>
        </w:rPr>
      </w:pPr>
    </w:p>
    <w:p w14:paraId="7AC25DC8" w14:textId="17FE3762" w:rsidR="000235AD" w:rsidRPr="00233125" w:rsidRDefault="000235AD" w:rsidP="00C43BC4">
      <w:pPr>
        <w:spacing w:line="360" w:lineRule="auto"/>
        <w:ind w:firstLine="284"/>
        <w:rPr>
          <w:rFonts w:ascii="Times New Roman" w:hAnsi="Times New Roman" w:cs="Times New Roman"/>
          <w:bCs/>
          <w:sz w:val="22"/>
          <w:szCs w:val="22"/>
        </w:rPr>
      </w:pPr>
      <w:r w:rsidRPr="00233125">
        <w:rPr>
          <w:rFonts w:ascii="Times New Roman" w:hAnsi="Times New Roman" w:cs="Times New Roman"/>
          <w:bCs/>
          <w:sz w:val="22"/>
          <w:szCs w:val="22"/>
        </w:rPr>
        <w:t xml:space="preserve">Actions/edits that can be performed using the </w:t>
      </w:r>
      <w:r w:rsidRPr="00233125">
        <w:rPr>
          <w:rFonts w:ascii="Times New Roman" w:hAnsi="Times New Roman" w:cs="Times New Roman"/>
          <w:bCs/>
          <w:i/>
          <w:iCs/>
          <w:sz w:val="22"/>
          <w:szCs w:val="22"/>
        </w:rPr>
        <w:t>CYOM</w:t>
      </w:r>
      <w:r>
        <w:rPr>
          <w:rFonts w:ascii="Times New Roman" w:hAnsi="Times New Roman" w:cs="Times New Roman"/>
          <w:bCs/>
          <w:sz w:val="22"/>
          <w:szCs w:val="22"/>
        </w:rPr>
        <w:t xml:space="preserve"> are outlined in t</w:t>
      </w:r>
      <w:r w:rsidRPr="00233125">
        <w:rPr>
          <w:rFonts w:ascii="Times New Roman" w:hAnsi="Times New Roman" w:cs="Times New Roman"/>
          <w:bCs/>
          <w:sz w:val="22"/>
          <w:szCs w:val="22"/>
        </w:rPr>
        <w:t xml:space="preserve">able </w:t>
      </w:r>
      <w:r w:rsidR="00136E36">
        <w:rPr>
          <w:rFonts w:ascii="Times New Roman" w:hAnsi="Times New Roman" w:cs="Times New Roman"/>
          <w:bCs/>
          <w:sz w:val="22"/>
          <w:szCs w:val="22"/>
        </w:rPr>
        <w:t>2</w:t>
      </w:r>
      <w:r w:rsidRPr="00233125">
        <w:rPr>
          <w:rFonts w:ascii="Times New Roman" w:hAnsi="Times New Roman" w:cs="Times New Roman"/>
          <w:bCs/>
          <w:sz w:val="22"/>
          <w:szCs w:val="22"/>
        </w:rPr>
        <w:t>.1.</w:t>
      </w:r>
      <w:r w:rsidR="00136E36">
        <w:rPr>
          <w:rFonts w:ascii="Times New Roman" w:hAnsi="Times New Roman" w:cs="Times New Roman"/>
          <w:bCs/>
          <w:sz w:val="22"/>
          <w:szCs w:val="22"/>
        </w:rPr>
        <w:t xml:space="preserve"> </w:t>
      </w:r>
      <w:r w:rsidRPr="00233125">
        <w:rPr>
          <w:rFonts w:ascii="Times New Roman" w:hAnsi="Times New Roman" w:cs="Times New Roman"/>
          <w:bCs/>
          <w:sz w:val="22"/>
          <w:szCs w:val="22"/>
        </w:rPr>
        <w:t xml:space="preserve">An expert can make changes to any or all of these map settings. Built-in commands in the </w:t>
      </w:r>
      <w:r w:rsidRPr="00233125">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allow the expert to regenerate and plot a new map based on the changes made, and save both the new </w:t>
      </w:r>
      <w:r w:rsidRPr="006C0724">
        <w:rPr>
          <w:rFonts w:ascii="Times New Roman" w:hAnsi="Times New Roman" w:cs="Times New Roman"/>
          <w:bCs/>
          <w:sz w:val="22"/>
          <w:szCs w:val="22"/>
        </w:rPr>
        <w:t xml:space="preserve">map and its settings online. The expert can also include remarks about the map and a map rating. </w:t>
      </w:r>
      <w:commentRangeStart w:id="11"/>
      <w:r w:rsidRPr="006C0724">
        <w:rPr>
          <w:rFonts w:ascii="Times New Roman" w:hAnsi="Times New Roman" w:cs="Times New Roman"/>
          <w:bCs/>
          <w:sz w:val="22"/>
          <w:szCs w:val="22"/>
        </w:rPr>
        <w:t xml:space="preserve">An online user's guide detailing the </w:t>
      </w:r>
      <w:proofErr w:type="spellStart"/>
      <w:r w:rsidRPr="006C0724">
        <w:rPr>
          <w:rFonts w:ascii="Times New Roman" w:hAnsi="Times New Roman" w:cs="Times New Roman"/>
          <w:bCs/>
          <w:i/>
          <w:iCs/>
          <w:sz w:val="22"/>
          <w:szCs w:val="22"/>
        </w:rPr>
        <w:t>AquaMaps</w:t>
      </w:r>
      <w:proofErr w:type="spellEnd"/>
      <w:r w:rsidRPr="006C0724">
        <w:rPr>
          <w:rFonts w:ascii="Times New Roman" w:hAnsi="Times New Roman" w:cs="Times New Roman"/>
          <w:bCs/>
          <w:sz w:val="22"/>
          <w:szCs w:val="22"/>
        </w:rPr>
        <w:t xml:space="preserve"> methodology, algorithm and data sources has been prepared for further reference but is currently being revised to reflect the latest updates.</w:t>
      </w:r>
      <w:commentRangeEnd w:id="11"/>
      <w:r w:rsidR="00C43BC4">
        <w:rPr>
          <w:rStyle w:val="CommentReference"/>
        </w:rPr>
        <w:commentReference w:id="11"/>
      </w:r>
    </w:p>
    <w:p w14:paraId="0D94C575" w14:textId="77777777" w:rsidR="000235AD" w:rsidRPr="00233125" w:rsidRDefault="000235AD" w:rsidP="000235AD">
      <w:pPr>
        <w:spacing w:line="360" w:lineRule="auto"/>
        <w:ind w:firstLine="284"/>
        <w:rPr>
          <w:rFonts w:ascii="Times New Roman" w:hAnsi="Times New Roman" w:cs="Times New Roman"/>
          <w:bCs/>
          <w:sz w:val="22"/>
          <w:szCs w:val="22"/>
        </w:rPr>
      </w:pPr>
      <w:r w:rsidRPr="00233125">
        <w:rPr>
          <w:rFonts w:ascii="Times New Roman" w:hAnsi="Times New Roman" w:cs="Times New Roman"/>
          <w:bCs/>
          <w:sz w:val="22"/>
          <w:szCs w:val="22"/>
        </w:rPr>
        <w:t xml:space="preserve">Improvements have been implemented to refine the routines behind the </w:t>
      </w:r>
      <w:r w:rsidRPr="00B27600">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These include: </w:t>
      </w:r>
    </w:p>
    <w:p w14:paraId="1F67E077" w14:textId="77777777" w:rsidR="000235AD" w:rsidRPr="00233125" w:rsidRDefault="000235AD" w:rsidP="000235AD">
      <w:pPr>
        <w:spacing w:line="360" w:lineRule="auto"/>
        <w:rPr>
          <w:rFonts w:ascii="Times New Roman" w:hAnsi="Times New Roman" w:cs="Times New Roman"/>
          <w:bCs/>
          <w:sz w:val="22"/>
          <w:szCs w:val="22"/>
        </w:rPr>
      </w:pPr>
      <w:r w:rsidRPr="00233125">
        <w:rPr>
          <w:rFonts w:ascii="Times New Roman" w:hAnsi="Times New Roman" w:cs="Times New Roman"/>
          <w:bCs/>
          <w:sz w:val="22"/>
          <w:szCs w:val="22"/>
        </w:rPr>
        <w:t xml:space="preserve">(1) Incorporation of a new "good cell" rule in the </w:t>
      </w:r>
      <w:r w:rsidRPr="00B27600">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interface (i.e., occurrence cell is within both FAO area AND bounding box limits of a species);</w:t>
      </w:r>
    </w:p>
    <w:p w14:paraId="6F1AE93A" w14:textId="77777777" w:rsidR="000235AD" w:rsidRPr="00233125" w:rsidRDefault="000235AD" w:rsidP="000235AD">
      <w:pPr>
        <w:spacing w:line="360" w:lineRule="auto"/>
        <w:rPr>
          <w:rFonts w:ascii="Times New Roman" w:hAnsi="Times New Roman" w:cs="Times New Roman"/>
          <w:bCs/>
          <w:sz w:val="22"/>
          <w:szCs w:val="22"/>
        </w:rPr>
      </w:pPr>
      <w:r w:rsidRPr="00233125">
        <w:rPr>
          <w:rFonts w:ascii="Times New Roman" w:hAnsi="Times New Roman" w:cs="Times New Roman"/>
          <w:bCs/>
          <w:sz w:val="22"/>
          <w:szCs w:val="22"/>
        </w:rPr>
        <w:t>(2) Generation/saving of point map displaying actual good cells used in a reviewed map; and</w:t>
      </w:r>
    </w:p>
    <w:p w14:paraId="76725884" w14:textId="77777777" w:rsidR="000235AD" w:rsidRDefault="000235AD" w:rsidP="000235AD">
      <w:pPr>
        <w:spacing w:line="360" w:lineRule="auto"/>
        <w:rPr>
          <w:rFonts w:ascii="Times New Roman" w:hAnsi="Times New Roman" w:cs="Times New Roman"/>
          <w:bCs/>
          <w:sz w:val="22"/>
          <w:szCs w:val="22"/>
        </w:rPr>
      </w:pPr>
      <w:r w:rsidRPr="00233125">
        <w:rPr>
          <w:rFonts w:ascii="Times New Roman" w:hAnsi="Times New Roman" w:cs="Times New Roman"/>
          <w:bCs/>
          <w:sz w:val="22"/>
          <w:szCs w:val="22"/>
        </w:rPr>
        <w:t xml:space="preserve">(3) Saving of images restricted to </w:t>
      </w:r>
      <w:r w:rsidRPr="00B27600">
        <w:rPr>
          <w:rFonts w:ascii="Times New Roman" w:hAnsi="Times New Roman" w:cs="Times New Roman"/>
          <w:bCs/>
          <w:i/>
          <w:iCs/>
          <w:sz w:val="22"/>
          <w:szCs w:val="22"/>
        </w:rPr>
        <w:t>CYOM</w:t>
      </w:r>
      <w:r w:rsidRPr="00233125">
        <w:rPr>
          <w:rFonts w:ascii="Times New Roman" w:hAnsi="Times New Roman" w:cs="Times New Roman"/>
          <w:bCs/>
          <w:sz w:val="22"/>
          <w:szCs w:val="22"/>
        </w:rPr>
        <w:t xml:space="preserve"> routine with activity password protection to prevent unintentional map updating on the server by normal users.</w:t>
      </w:r>
    </w:p>
    <w:p w14:paraId="1BBAC94D" w14:textId="77777777" w:rsidR="000235AD" w:rsidRDefault="000235AD" w:rsidP="000235AD">
      <w:pPr>
        <w:tabs>
          <w:tab w:val="left" w:pos="1985"/>
        </w:tabs>
        <w:spacing w:line="360" w:lineRule="auto"/>
        <w:rPr>
          <w:rFonts w:ascii="Times New Roman" w:hAnsi="Times New Roman" w:cs="Times New Roman"/>
          <w:bCs/>
          <w:sz w:val="22"/>
          <w:szCs w:val="22"/>
        </w:rPr>
      </w:pPr>
    </w:p>
    <w:p w14:paraId="67C94080" w14:textId="7AA31224" w:rsidR="000235AD" w:rsidRPr="00233125" w:rsidRDefault="000235AD" w:rsidP="00C43BC4">
      <w:pPr>
        <w:tabs>
          <w:tab w:val="left" w:pos="1985"/>
        </w:tabs>
        <w:spacing w:line="276" w:lineRule="auto"/>
        <w:rPr>
          <w:b/>
          <w:bCs/>
        </w:rPr>
      </w:pPr>
      <w:r w:rsidRPr="00233125">
        <w:rPr>
          <w:b/>
          <w:bCs/>
        </w:rPr>
        <w:lastRenderedPageBreak/>
        <w:t xml:space="preserve">Table </w:t>
      </w:r>
      <w:r w:rsidR="00136E36">
        <w:rPr>
          <w:b/>
          <w:bCs/>
        </w:rPr>
        <w:t>2</w:t>
      </w:r>
      <w:r w:rsidRPr="00233125">
        <w:rPr>
          <w:b/>
          <w:bCs/>
        </w:rPr>
        <w:t>.1</w:t>
      </w:r>
      <w:r>
        <w:rPr>
          <w:b/>
          <w:bCs/>
        </w:rPr>
        <w:t>:</w:t>
      </w:r>
      <w:r w:rsidRPr="00233125">
        <w:rPr>
          <w:b/>
          <w:bCs/>
        </w:rPr>
        <w:t xml:space="preserve"> </w:t>
      </w:r>
      <w:r w:rsidRPr="00233125">
        <w:t>Sections and actions</w:t>
      </w:r>
      <w:r w:rsidR="00136E36">
        <w:t xml:space="preserve"> enabled in the Create-Your-Own</w:t>
      </w:r>
      <w:r w:rsidR="00C43BC4">
        <w:t xml:space="preserve">-Map </w:t>
      </w:r>
      <w:r w:rsidRPr="00233125">
        <w:t>(</w:t>
      </w:r>
      <w:r w:rsidRPr="00B27600">
        <w:rPr>
          <w:i/>
          <w:iCs/>
        </w:rPr>
        <w:t>CYOM</w:t>
      </w:r>
      <w:r w:rsidRPr="00233125">
        <w:t>) interface</w:t>
      </w:r>
      <w:r w:rsidR="00136E36">
        <w:t>.</w:t>
      </w:r>
    </w:p>
    <w:tbl>
      <w:tblPr>
        <w:tblW w:w="0" w:type="auto"/>
        <w:tblBorders>
          <w:top w:val="single" w:sz="4" w:space="0" w:color="666666"/>
          <w:bottom w:val="single" w:sz="4" w:space="0" w:color="666666"/>
          <w:insideH w:val="single" w:sz="4" w:space="0" w:color="666666"/>
        </w:tblBorders>
        <w:tblCellMar>
          <w:top w:w="85" w:type="dxa"/>
          <w:bottom w:w="85" w:type="dxa"/>
        </w:tblCellMar>
        <w:tblLook w:val="01E0" w:firstRow="1" w:lastRow="1" w:firstColumn="1" w:lastColumn="1" w:noHBand="0" w:noVBand="0"/>
      </w:tblPr>
      <w:tblGrid>
        <w:gridCol w:w="2355"/>
        <w:gridCol w:w="6600"/>
      </w:tblGrid>
      <w:tr w:rsidR="000235AD" w14:paraId="6C0E3A92" w14:textId="77777777" w:rsidTr="00136E36">
        <w:trPr>
          <w:trHeight w:val="357"/>
        </w:trPr>
        <w:tc>
          <w:tcPr>
            <w:tcW w:w="2355" w:type="dxa"/>
            <w:tcBorders>
              <w:bottom w:val="single" w:sz="2" w:space="0" w:color="auto"/>
              <w:right w:val="single" w:sz="2" w:space="0" w:color="auto"/>
            </w:tcBorders>
            <w:shd w:val="clear" w:color="auto" w:fill="808080" w:themeFill="background1" w:themeFillShade="80"/>
            <w:vAlign w:val="center"/>
          </w:tcPr>
          <w:p w14:paraId="2EBC4AD0" w14:textId="77777777" w:rsidR="000235AD" w:rsidRPr="00136E36" w:rsidRDefault="000235AD" w:rsidP="00136E36">
            <w:pPr>
              <w:tabs>
                <w:tab w:val="left" w:pos="1985"/>
              </w:tabs>
              <w:spacing w:line="360" w:lineRule="auto"/>
              <w:rPr>
                <w:b/>
                <w:bCs/>
                <w:color w:val="FFFFFF" w:themeColor="background1"/>
                <w:lang w:val="en-US"/>
              </w:rPr>
            </w:pPr>
            <w:r w:rsidRPr="00136E36">
              <w:rPr>
                <w:b/>
                <w:bCs/>
                <w:color w:val="FFFFFF" w:themeColor="background1"/>
                <w:lang w:val="en-US"/>
              </w:rPr>
              <w:t>Section</w:t>
            </w:r>
          </w:p>
        </w:tc>
        <w:tc>
          <w:tcPr>
            <w:tcW w:w="6600" w:type="dxa"/>
            <w:tcBorders>
              <w:left w:val="single" w:sz="2" w:space="0" w:color="auto"/>
              <w:bottom w:val="single" w:sz="2" w:space="0" w:color="auto"/>
            </w:tcBorders>
            <w:shd w:val="clear" w:color="auto" w:fill="808080" w:themeFill="background1" w:themeFillShade="80"/>
            <w:vAlign w:val="center"/>
          </w:tcPr>
          <w:p w14:paraId="088EDF03" w14:textId="77777777" w:rsidR="000235AD" w:rsidRPr="00136E36" w:rsidRDefault="000235AD" w:rsidP="00136E36">
            <w:pPr>
              <w:tabs>
                <w:tab w:val="left" w:pos="1985"/>
              </w:tabs>
              <w:spacing w:line="360" w:lineRule="auto"/>
              <w:rPr>
                <w:b/>
                <w:bCs/>
                <w:color w:val="FFFFFF" w:themeColor="background1"/>
                <w:lang w:val="en-US"/>
              </w:rPr>
            </w:pPr>
            <w:r w:rsidRPr="00136E36">
              <w:rPr>
                <w:b/>
                <w:bCs/>
                <w:color w:val="FFFFFF" w:themeColor="background1"/>
                <w:lang w:val="en-US"/>
              </w:rPr>
              <w:t>Reviewer actions/edits</w:t>
            </w:r>
          </w:p>
        </w:tc>
      </w:tr>
      <w:tr w:rsidR="000235AD" w:rsidRPr="006A36A7" w14:paraId="0CA3721E" w14:textId="77777777" w:rsidTr="00C60A7D">
        <w:trPr>
          <w:trHeight w:val="2672"/>
        </w:trPr>
        <w:tc>
          <w:tcPr>
            <w:tcW w:w="2355" w:type="dxa"/>
            <w:tcBorders>
              <w:top w:val="single" w:sz="2" w:space="0" w:color="auto"/>
              <w:bottom w:val="nil"/>
              <w:right w:val="single" w:sz="2" w:space="0" w:color="auto"/>
            </w:tcBorders>
            <w:shd w:val="clear" w:color="auto" w:fill="F2F2F2" w:themeFill="background1" w:themeFillShade="F2"/>
          </w:tcPr>
          <w:p w14:paraId="78E9F3FD" w14:textId="77777777" w:rsidR="000235AD" w:rsidRPr="00136E36" w:rsidRDefault="000235AD" w:rsidP="00136E36">
            <w:pPr>
              <w:tabs>
                <w:tab w:val="left" w:pos="1985"/>
              </w:tabs>
              <w:spacing w:line="360" w:lineRule="auto"/>
              <w:rPr>
                <w:rFonts w:asciiTheme="minorBidi" w:hAnsiTheme="minorBidi" w:cstheme="minorBidi"/>
                <w:b/>
                <w:bCs/>
                <w:strike/>
                <w:sz w:val="18"/>
                <w:szCs w:val="18"/>
                <w:lang w:val="en-US"/>
              </w:rPr>
            </w:pPr>
            <w:r w:rsidRPr="00136E36">
              <w:rPr>
                <w:rFonts w:asciiTheme="minorBidi" w:hAnsiTheme="minorBidi" w:cstheme="minorBidi"/>
                <w:b/>
                <w:bCs/>
                <w:sz w:val="18"/>
                <w:szCs w:val="18"/>
                <w:lang w:val="en-US"/>
              </w:rPr>
              <w:t>Area Restrictions</w:t>
            </w:r>
          </w:p>
        </w:tc>
        <w:tc>
          <w:tcPr>
            <w:tcW w:w="6600" w:type="dxa"/>
            <w:tcBorders>
              <w:top w:val="single" w:sz="2" w:space="0" w:color="auto"/>
              <w:left w:val="single" w:sz="2" w:space="0" w:color="auto"/>
              <w:bottom w:val="nil"/>
            </w:tcBorders>
            <w:shd w:val="clear" w:color="auto" w:fill="F2F2F2" w:themeFill="background1" w:themeFillShade="F2"/>
            <w:vAlign w:val="center"/>
          </w:tcPr>
          <w:p w14:paraId="424221FA"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rPr>
            </w:pPr>
            <w:r w:rsidRPr="00136E36">
              <w:rPr>
                <w:rFonts w:asciiTheme="minorBidi" w:hAnsiTheme="minorBidi" w:cstheme="minorBidi"/>
                <w:sz w:val="18"/>
                <w:szCs w:val="18"/>
              </w:rPr>
              <w:t>FAO areas: Add/delete FAO areas according to where a species is native or endemic.</w:t>
            </w:r>
          </w:p>
          <w:p w14:paraId="7E1E5167"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rPr>
            </w:pPr>
            <w:r w:rsidRPr="00136E36">
              <w:rPr>
                <w:rFonts w:asciiTheme="minorBidi" w:hAnsiTheme="minorBidi" w:cstheme="minorBidi"/>
                <w:sz w:val="18"/>
                <w:szCs w:val="18"/>
              </w:rPr>
              <w:t>Pelagic flag: Change setting to either TRUE if species distribution is not affected by depth, or FALSE if it is influenced by bottom depth.</w:t>
            </w:r>
          </w:p>
          <w:p w14:paraId="6C25D799"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rPr>
            </w:pPr>
            <w:r w:rsidRPr="00136E36">
              <w:rPr>
                <w:rFonts w:asciiTheme="minorBidi" w:hAnsiTheme="minorBidi" w:cstheme="minorBidi"/>
                <w:sz w:val="18"/>
                <w:szCs w:val="18"/>
              </w:rPr>
              <w:t>Sea temperature and salinity layers: Change to use either surface or bottom values.</w:t>
            </w:r>
          </w:p>
          <w:p w14:paraId="02CCFA1A"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b/>
                <w:sz w:val="18"/>
                <w:szCs w:val="18"/>
              </w:rPr>
            </w:pPr>
            <w:r w:rsidRPr="00136E36">
              <w:rPr>
                <w:rFonts w:asciiTheme="minorBidi" w:hAnsiTheme="minorBidi" w:cstheme="minorBidi"/>
                <w:sz w:val="18"/>
                <w:szCs w:val="18"/>
              </w:rPr>
              <w:t>Bounding box: Adjust/complete latitudinal or longitudinal extents to encompass area of known native range of species.</w:t>
            </w:r>
          </w:p>
        </w:tc>
      </w:tr>
      <w:tr w:rsidR="000235AD" w:rsidRPr="006A36A7" w14:paraId="52412BC8" w14:textId="77777777" w:rsidTr="00C43BC4">
        <w:trPr>
          <w:trHeight w:val="960"/>
        </w:trPr>
        <w:tc>
          <w:tcPr>
            <w:tcW w:w="2355" w:type="dxa"/>
            <w:tcBorders>
              <w:top w:val="nil"/>
              <w:bottom w:val="nil"/>
              <w:right w:val="single" w:sz="2" w:space="0" w:color="auto"/>
            </w:tcBorders>
            <w:shd w:val="clear" w:color="auto" w:fill="BFBFBF" w:themeFill="background1" w:themeFillShade="BF"/>
          </w:tcPr>
          <w:p w14:paraId="755DA4FE" w14:textId="77777777" w:rsidR="000235AD" w:rsidRPr="00136E36" w:rsidRDefault="000235AD" w:rsidP="00136E36">
            <w:pPr>
              <w:tabs>
                <w:tab w:val="left" w:pos="1985"/>
              </w:tabs>
              <w:spacing w:line="360" w:lineRule="auto"/>
              <w:rPr>
                <w:rFonts w:asciiTheme="minorBidi" w:hAnsiTheme="minorBidi" w:cstheme="minorBidi"/>
                <w:b/>
                <w:bCs/>
                <w:sz w:val="18"/>
                <w:szCs w:val="18"/>
                <w:lang w:val="en-US"/>
              </w:rPr>
            </w:pPr>
            <w:r w:rsidRPr="00136E36">
              <w:rPr>
                <w:rFonts w:asciiTheme="minorBidi" w:hAnsiTheme="minorBidi" w:cstheme="minorBidi"/>
                <w:b/>
                <w:bCs/>
                <w:sz w:val="18"/>
                <w:szCs w:val="18"/>
                <w:lang w:val="en-US"/>
              </w:rPr>
              <w:t>Occurrence Cells</w:t>
            </w:r>
          </w:p>
        </w:tc>
        <w:tc>
          <w:tcPr>
            <w:tcW w:w="6600" w:type="dxa"/>
            <w:tcBorders>
              <w:top w:val="nil"/>
              <w:left w:val="single" w:sz="2" w:space="0" w:color="auto"/>
              <w:bottom w:val="nil"/>
            </w:tcBorders>
            <w:shd w:val="clear" w:color="auto" w:fill="BFBFBF" w:themeFill="background1" w:themeFillShade="BF"/>
            <w:vAlign w:val="center"/>
          </w:tcPr>
          <w:p w14:paraId="248F88AC"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rPr>
            </w:pPr>
            <w:r w:rsidRPr="00136E36">
              <w:rPr>
                <w:rFonts w:asciiTheme="minorBidi" w:hAnsiTheme="minorBidi" w:cstheme="minorBidi"/>
                <w:sz w:val="18"/>
                <w:szCs w:val="18"/>
              </w:rPr>
              <w:t>Adding point data/good cells to be used in generating environmental envelopes (by encoding coordinates or selecting location on the map)</w:t>
            </w:r>
          </w:p>
          <w:p w14:paraId="317AE21C"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b/>
                <w:sz w:val="18"/>
                <w:szCs w:val="18"/>
              </w:rPr>
            </w:pPr>
            <w:r w:rsidRPr="00136E36">
              <w:rPr>
                <w:rFonts w:asciiTheme="minorBidi" w:hAnsiTheme="minorBidi" w:cstheme="minorBidi"/>
                <w:sz w:val="18"/>
                <w:szCs w:val="18"/>
              </w:rPr>
              <w:t>Excluding cells from generation of environmental envelopes</w:t>
            </w:r>
          </w:p>
        </w:tc>
      </w:tr>
      <w:tr w:rsidR="000235AD" w:rsidRPr="006A36A7" w14:paraId="06105390" w14:textId="77777777" w:rsidTr="00C60A7D">
        <w:trPr>
          <w:trHeight w:val="920"/>
        </w:trPr>
        <w:tc>
          <w:tcPr>
            <w:tcW w:w="2355" w:type="dxa"/>
            <w:tcBorders>
              <w:top w:val="nil"/>
              <w:bottom w:val="nil"/>
              <w:right w:val="single" w:sz="2" w:space="0" w:color="auto"/>
            </w:tcBorders>
            <w:shd w:val="clear" w:color="auto" w:fill="F2F2F2" w:themeFill="background1" w:themeFillShade="F2"/>
          </w:tcPr>
          <w:p w14:paraId="293968CE" w14:textId="77777777" w:rsidR="000235AD" w:rsidRPr="00136E36" w:rsidRDefault="000235AD" w:rsidP="00136E36">
            <w:pPr>
              <w:tabs>
                <w:tab w:val="left" w:pos="1985"/>
              </w:tabs>
              <w:spacing w:line="360" w:lineRule="auto"/>
              <w:rPr>
                <w:rFonts w:asciiTheme="minorBidi" w:hAnsiTheme="minorBidi" w:cstheme="minorBidi"/>
                <w:b/>
                <w:bCs/>
                <w:sz w:val="18"/>
                <w:szCs w:val="18"/>
                <w:lang w:val="en-US"/>
              </w:rPr>
            </w:pPr>
            <w:r w:rsidRPr="00136E36">
              <w:rPr>
                <w:rFonts w:asciiTheme="minorBidi" w:hAnsiTheme="minorBidi" w:cstheme="minorBidi"/>
                <w:b/>
                <w:bCs/>
                <w:sz w:val="18"/>
                <w:szCs w:val="18"/>
                <w:lang w:val="en-US"/>
              </w:rPr>
              <w:t>Environmental Envelopes</w:t>
            </w:r>
          </w:p>
        </w:tc>
        <w:tc>
          <w:tcPr>
            <w:tcW w:w="6600" w:type="dxa"/>
            <w:tcBorders>
              <w:top w:val="nil"/>
              <w:left w:val="single" w:sz="2" w:space="0" w:color="auto"/>
              <w:bottom w:val="nil"/>
            </w:tcBorders>
            <w:shd w:val="clear" w:color="auto" w:fill="F2F2F2" w:themeFill="background1" w:themeFillShade="F2"/>
            <w:vAlign w:val="center"/>
          </w:tcPr>
          <w:p w14:paraId="1A7675D0"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lang w:val="en-GB"/>
              </w:rPr>
            </w:pPr>
            <w:r w:rsidRPr="00136E36">
              <w:rPr>
                <w:rFonts w:asciiTheme="minorBidi" w:hAnsiTheme="minorBidi" w:cstheme="minorBidi"/>
                <w:sz w:val="18"/>
                <w:szCs w:val="18"/>
              </w:rPr>
              <w:t>Manual adjustment of species environmental threshold values</w:t>
            </w:r>
          </w:p>
          <w:p w14:paraId="4D927145" w14:textId="3C378092"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b/>
                <w:sz w:val="18"/>
                <w:szCs w:val="18"/>
                <w:lang w:val="en-GB"/>
              </w:rPr>
            </w:pPr>
            <w:r w:rsidRPr="00136E36">
              <w:rPr>
                <w:rFonts w:asciiTheme="minorBidi" w:hAnsiTheme="minorBidi" w:cstheme="minorBidi"/>
                <w:sz w:val="18"/>
                <w:szCs w:val="18"/>
              </w:rPr>
              <w:t>Including/ex</w:t>
            </w:r>
            <w:r w:rsidR="00B27600">
              <w:rPr>
                <w:rFonts w:asciiTheme="minorBidi" w:hAnsiTheme="minorBidi" w:cstheme="minorBidi"/>
                <w:sz w:val="18"/>
                <w:szCs w:val="18"/>
              </w:rPr>
              <w:t>c</w:t>
            </w:r>
            <w:r w:rsidRPr="00136E36">
              <w:rPr>
                <w:rFonts w:asciiTheme="minorBidi" w:hAnsiTheme="minorBidi" w:cstheme="minorBidi"/>
                <w:sz w:val="18"/>
                <w:szCs w:val="18"/>
              </w:rPr>
              <w:t>luding use of particular environmental parameters/layers when predicting species distribution (probability of species occurrence)</w:t>
            </w:r>
            <w:r w:rsidRPr="00136E36">
              <w:rPr>
                <w:rFonts w:asciiTheme="minorBidi" w:hAnsiTheme="minorBidi" w:cstheme="minorBidi"/>
                <w:b/>
                <w:sz w:val="18"/>
                <w:szCs w:val="18"/>
              </w:rPr>
              <w:t xml:space="preserve"> </w:t>
            </w:r>
          </w:p>
        </w:tc>
      </w:tr>
      <w:tr w:rsidR="000235AD" w:rsidRPr="006A36A7" w14:paraId="443A3BBB" w14:textId="77777777" w:rsidTr="00C43BC4">
        <w:trPr>
          <w:trHeight w:val="199"/>
        </w:trPr>
        <w:tc>
          <w:tcPr>
            <w:tcW w:w="2355" w:type="dxa"/>
            <w:tcBorders>
              <w:top w:val="nil"/>
              <w:bottom w:val="nil"/>
              <w:right w:val="single" w:sz="2" w:space="0" w:color="auto"/>
            </w:tcBorders>
            <w:shd w:val="clear" w:color="auto" w:fill="BFBFBF" w:themeFill="background1" w:themeFillShade="BF"/>
          </w:tcPr>
          <w:p w14:paraId="3B627994" w14:textId="77777777" w:rsidR="000235AD" w:rsidRPr="00136E36" w:rsidRDefault="000235AD" w:rsidP="00136E36">
            <w:pPr>
              <w:tabs>
                <w:tab w:val="left" w:pos="1985"/>
              </w:tabs>
              <w:spacing w:line="360" w:lineRule="auto"/>
              <w:rPr>
                <w:rFonts w:asciiTheme="minorBidi" w:hAnsiTheme="minorBidi" w:cstheme="minorBidi"/>
                <w:b/>
                <w:bCs/>
                <w:sz w:val="18"/>
                <w:szCs w:val="18"/>
                <w:lang w:val="en-US"/>
              </w:rPr>
            </w:pPr>
            <w:r w:rsidRPr="00136E36">
              <w:rPr>
                <w:rFonts w:asciiTheme="minorBidi" w:hAnsiTheme="minorBidi" w:cstheme="minorBidi"/>
                <w:b/>
                <w:bCs/>
                <w:sz w:val="18"/>
                <w:szCs w:val="18"/>
                <w:lang w:val="en-US"/>
              </w:rPr>
              <w:t>Map View Settings</w:t>
            </w:r>
          </w:p>
        </w:tc>
        <w:tc>
          <w:tcPr>
            <w:tcW w:w="6600" w:type="dxa"/>
            <w:tcBorders>
              <w:top w:val="nil"/>
              <w:left w:val="single" w:sz="2" w:space="0" w:color="auto"/>
              <w:bottom w:val="nil"/>
            </w:tcBorders>
            <w:shd w:val="clear" w:color="auto" w:fill="BFBFBF" w:themeFill="background1" w:themeFillShade="BF"/>
            <w:vAlign w:val="center"/>
          </w:tcPr>
          <w:p w14:paraId="4BDEFA6E" w14:textId="77777777" w:rsidR="000235AD" w:rsidRPr="00136E36" w:rsidRDefault="000235AD" w:rsidP="00136E36">
            <w:pPr>
              <w:pStyle w:val="ListBullet"/>
              <w:tabs>
                <w:tab w:val="clear" w:pos="720"/>
                <w:tab w:val="num" w:pos="192"/>
              </w:tabs>
              <w:spacing w:line="360" w:lineRule="auto"/>
              <w:ind w:left="188" w:hanging="202"/>
              <w:jc w:val="left"/>
              <w:rPr>
                <w:rFonts w:asciiTheme="minorBidi" w:hAnsiTheme="minorBidi" w:cstheme="minorBidi"/>
                <w:sz w:val="18"/>
                <w:szCs w:val="18"/>
                <w:lang w:val="en-GB"/>
              </w:rPr>
            </w:pPr>
            <w:r w:rsidRPr="00136E36">
              <w:rPr>
                <w:rFonts w:asciiTheme="minorBidi" w:hAnsiTheme="minorBidi" w:cstheme="minorBidi"/>
                <w:sz w:val="18"/>
                <w:szCs w:val="18"/>
              </w:rPr>
              <w:t xml:space="preserve">Specifying area coverage when plotting predicted species distribution range. </w:t>
            </w:r>
          </w:p>
        </w:tc>
      </w:tr>
    </w:tbl>
    <w:p w14:paraId="091252BF" w14:textId="77777777" w:rsidR="000235AD" w:rsidRPr="008B5817" w:rsidRDefault="000235AD" w:rsidP="000235AD">
      <w:pPr>
        <w:spacing w:line="360" w:lineRule="auto"/>
        <w:rPr>
          <w:rFonts w:ascii="Times New Roman" w:hAnsi="Times New Roman" w:cs="Times New Roman"/>
          <w:bCs/>
          <w:sz w:val="22"/>
          <w:szCs w:val="22"/>
        </w:rPr>
      </w:pPr>
    </w:p>
    <w:p w14:paraId="1EFD2CC0" w14:textId="4E173CAC" w:rsidR="000235AD" w:rsidRDefault="00C60A7D" w:rsidP="000235AD">
      <w:pPr>
        <w:spacing w:line="360" w:lineRule="auto"/>
        <w:ind w:firstLine="284"/>
        <w:rPr>
          <w:rFonts w:ascii="Times New Roman" w:hAnsi="Times New Roman" w:cs="Times New Roman"/>
          <w:bCs/>
          <w:sz w:val="22"/>
          <w:szCs w:val="22"/>
        </w:rPr>
      </w:pPr>
      <w:r>
        <w:rPr>
          <w:rFonts w:ascii="Times New Roman" w:hAnsi="Times New Roman" w:cs="Times New Roman"/>
          <w:bCs/>
          <w:sz w:val="22"/>
          <w:szCs w:val="22"/>
        </w:rPr>
        <w:t>The incorporation of the new ‘good cell’</w:t>
      </w:r>
      <w:r w:rsidR="000235AD" w:rsidRPr="008B5817">
        <w:rPr>
          <w:rFonts w:ascii="Times New Roman" w:hAnsi="Times New Roman" w:cs="Times New Roman"/>
          <w:bCs/>
          <w:sz w:val="22"/>
          <w:szCs w:val="22"/>
        </w:rPr>
        <w:t xml:space="preserve"> rule improves the accuracy of computing environmental tolerances of a species, while refinements to the routines for saving point maps and map images ensure</w:t>
      </w:r>
      <w:r w:rsidR="00136E36">
        <w:rPr>
          <w:rFonts w:ascii="Times New Roman" w:hAnsi="Times New Roman" w:cs="Times New Roman"/>
          <w:bCs/>
          <w:sz w:val="22"/>
          <w:szCs w:val="22"/>
        </w:rPr>
        <w:t>s</w:t>
      </w:r>
      <w:r w:rsidR="000235AD" w:rsidRPr="008B5817">
        <w:rPr>
          <w:rFonts w:ascii="Times New Roman" w:hAnsi="Times New Roman" w:cs="Times New Roman"/>
          <w:bCs/>
          <w:sz w:val="22"/>
          <w:szCs w:val="22"/>
        </w:rPr>
        <w:t xml:space="preserve"> mapping parameters and associated images remain intact for any given species.</w:t>
      </w:r>
    </w:p>
    <w:p w14:paraId="71AA808A" w14:textId="6C7F7384" w:rsidR="000235AD" w:rsidRDefault="000235AD" w:rsidP="00C60A7D">
      <w:pPr>
        <w:spacing w:line="360" w:lineRule="auto"/>
        <w:ind w:firstLine="284"/>
        <w:rPr>
          <w:rFonts w:ascii="Times New Roman" w:hAnsi="Times New Roman" w:cs="Times New Roman"/>
          <w:bCs/>
          <w:sz w:val="22"/>
          <w:szCs w:val="22"/>
        </w:rPr>
      </w:pPr>
      <w:r w:rsidRPr="008B5817">
        <w:rPr>
          <w:rFonts w:ascii="Times New Roman" w:hAnsi="Times New Roman" w:cs="Times New Roman"/>
          <w:bCs/>
          <w:sz w:val="22"/>
          <w:szCs w:val="22"/>
        </w:rPr>
        <w:t xml:space="preserve">An ongoing improvement to the routine </w:t>
      </w:r>
      <w:r>
        <w:rPr>
          <w:rFonts w:ascii="Times New Roman" w:hAnsi="Times New Roman" w:cs="Times New Roman"/>
          <w:bCs/>
          <w:sz w:val="22"/>
          <w:szCs w:val="22"/>
        </w:rPr>
        <w:t xml:space="preserve">involves relaxing the number of </w:t>
      </w:r>
      <w:r w:rsidRPr="008B5817">
        <w:rPr>
          <w:rFonts w:ascii="Times New Roman" w:hAnsi="Times New Roman" w:cs="Times New Roman"/>
          <w:bCs/>
          <w:sz w:val="22"/>
          <w:szCs w:val="22"/>
        </w:rPr>
        <w:t xml:space="preserve">"good cells" required to model </w:t>
      </w:r>
      <w:del w:id="12" w:author="Yoni Gavish" w:date="2016-03-08T11:10:00Z">
        <w:r w:rsidRPr="008B5817" w:rsidDel="00C60A7D">
          <w:rPr>
            <w:rFonts w:ascii="Times New Roman" w:hAnsi="Times New Roman" w:cs="Times New Roman"/>
            <w:bCs/>
            <w:sz w:val="22"/>
            <w:szCs w:val="22"/>
          </w:rPr>
          <w:delText xml:space="preserve">as </w:delText>
        </w:r>
      </w:del>
      <w:r w:rsidRPr="008B5817">
        <w:rPr>
          <w:rFonts w:ascii="Times New Roman" w:hAnsi="Times New Roman" w:cs="Times New Roman"/>
          <w:bCs/>
          <w:sz w:val="22"/>
          <w:szCs w:val="22"/>
        </w:rPr>
        <w:t xml:space="preserve">species' distribution range from 10 good cells to 3 or more good cells, and enabling expert-review for these maps through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Relaxing the good cell requirement enables more species to be mapped and made available for expert-review (currently estimated at over 22,800 marine species as of the September 2015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run). </w:t>
      </w:r>
    </w:p>
    <w:p w14:paraId="35121037" w14:textId="77777777" w:rsidR="000235AD" w:rsidRDefault="000235AD" w:rsidP="000235AD">
      <w:pPr>
        <w:spacing w:line="360" w:lineRule="auto"/>
        <w:ind w:firstLine="284"/>
        <w:rPr>
          <w:rFonts w:ascii="Times New Roman" w:hAnsi="Times New Roman" w:cs="Times New Roman"/>
          <w:bCs/>
          <w:sz w:val="22"/>
          <w:szCs w:val="22"/>
        </w:rPr>
      </w:pPr>
      <w:r w:rsidRPr="008B5817">
        <w:rPr>
          <w:rFonts w:ascii="Times New Roman" w:hAnsi="Times New Roman" w:cs="Times New Roman"/>
          <w:bCs/>
          <w:sz w:val="22"/>
          <w:szCs w:val="22"/>
        </w:rPr>
        <w:t xml:space="preserve">Additional features have also been implemented that would help experts and users in navigating and using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Among these are the inclusion of text explaining the purpose of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and a pop-up help guide when hovering a mouse over sections, field names and command buttons in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interface.</w:t>
      </w:r>
    </w:p>
    <w:p w14:paraId="1104DEFB" w14:textId="707F7168" w:rsidR="000235AD" w:rsidRDefault="000235AD" w:rsidP="00C60A7D">
      <w:pPr>
        <w:spacing w:line="360" w:lineRule="auto"/>
        <w:ind w:firstLine="284"/>
        <w:rPr>
          <w:rFonts w:ascii="Times New Roman" w:hAnsi="Times New Roman" w:cs="Times New Roman"/>
          <w:bCs/>
          <w:sz w:val="22"/>
          <w:szCs w:val="22"/>
        </w:rPr>
      </w:pPr>
      <w:r w:rsidRPr="008B5817">
        <w:rPr>
          <w:rFonts w:ascii="Times New Roman" w:hAnsi="Times New Roman" w:cs="Times New Roman"/>
          <w:bCs/>
          <w:sz w:val="22"/>
          <w:szCs w:val="22"/>
        </w:rPr>
        <w:t>Establishing links to literature cited by reviewers when checking and editing maps are among th</w:t>
      </w:r>
      <w:r>
        <w:rPr>
          <w:rFonts w:ascii="Times New Roman" w:hAnsi="Times New Roman" w:cs="Times New Roman"/>
          <w:bCs/>
          <w:sz w:val="22"/>
          <w:szCs w:val="22"/>
        </w:rPr>
        <w:t>e features to be explored i</w:t>
      </w:r>
      <w:r w:rsidRPr="008B5817">
        <w:rPr>
          <w:rFonts w:ascii="Times New Roman" w:hAnsi="Times New Roman" w:cs="Times New Roman"/>
          <w:bCs/>
          <w:sz w:val="22"/>
          <w:szCs w:val="22"/>
        </w:rPr>
        <w:t xml:space="preserve">n the coming months, along with the setting up of </w:t>
      </w:r>
      <w:del w:id="13" w:author="Yoni Gavish" w:date="2016-03-08T11:11:00Z">
        <w:r w:rsidRPr="008B5817" w:rsidDel="00C60A7D">
          <w:rPr>
            <w:rFonts w:ascii="Times New Roman" w:hAnsi="Times New Roman" w:cs="Times New Roman"/>
            <w:bCs/>
            <w:sz w:val="22"/>
            <w:szCs w:val="22"/>
          </w:rPr>
          <w:delText xml:space="preserve">up </w:delText>
        </w:r>
      </w:del>
      <w:r w:rsidRPr="008B5817">
        <w:rPr>
          <w:rFonts w:ascii="Times New Roman" w:hAnsi="Times New Roman" w:cs="Times New Roman"/>
          <w:bCs/>
          <w:sz w:val="22"/>
          <w:szCs w:val="22"/>
        </w:rPr>
        <w:t xml:space="preserve">alerts in the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site and the </w:t>
      </w:r>
      <w:proofErr w:type="spellStart"/>
      <w:r w:rsidRPr="008B5817">
        <w:rPr>
          <w:rFonts w:ascii="Times New Roman" w:hAnsi="Times New Roman" w:cs="Times New Roman"/>
          <w:bCs/>
          <w:i/>
          <w:iCs/>
          <w:sz w:val="22"/>
          <w:szCs w:val="22"/>
        </w:rPr>
        <w:t>FishBas</w:t>
      </w:r>
      <w:r w:rsidRPr="008B5817">
        <w:rPr>
          <w:rFonts w:ascii="Times New Roman" w:hAnsi="Times New Roman" w:cs="Times New Roman"/>
          <w:bCs/>
          <w:sz w:val="22"/>
          <w:szCs w:val="22"/>
        </w:rPr>
        <w:t>e</w:t>
      </w:r>
      <w:proofErr w:type="spellEnd"/>
      <w:r w:rsidRPr="008B5817">
        <w:rPr>
          <w:rFonts w:ascii="Times New Roman" w:hAnsi="Times New Roman" w:cs="Times New Roman"/>
          <w:bCs/>
          <w:sz w:val="22"/>
          <w:szCs w:val="22"/>
        </w:rPr>
        <w:t xml:space="preserve"> and </w:t>
      </w:r>
      <w:proofErr w:type="spellStart"/>
      <w:r w:rsidRPr="008B5817">
        <w:rPr>
          <w:rFonts w:ascii="Times New Roman" w:hAnsi="Times New Roman" w:cs="Times New Roman"/>
          <w:bCs/>
          <w:i/>
          <w:iCs/>
          <w:sz w:val="22"/>
          <w:szCs w:val="22"/>
        </w:rPr>
        <w:t>SeaLifeBase</w:t>
      </w:r>
      <w:proofErr w:type="spellEnd"/>
      <w:r w:rsidRPr="008B5817">
        <w:rPr>
          <w:rFonts w:ascii="Times New Roman" w:hAnsi="Times New Roman" w:cs="Times New Roman"/>
          <w:bCs/>
          <w:sz w:val="22"/>
          <w:szCs w:val="22"/>
        </w:rPr>
        <w:t xml:space="preserve"> Facebook pages to advertise whenever a map becomes available for review.  </w:t>
      </w:r>
    </w:p>
    <w:p w14:paraId="02EB043A" w14:textId="77777777" w:rsidR="000235AD" w:rsidRDefault="000235AD" w:rsidP="000235AD">
      <w:pPr>
        <w:spacing w:line="360" w:lineRule="auto"/>
        <w:ind w:firstLine="284"/>
        <w:rPr>
          <w:rFonts w:ascii="Times New Roman" w:hAnsi="Times New Roman" w:cs="Times New Roman"/>
          <w:bCs/>
          <w:sz w:val="22"/>
          <w:szCs w:val="22"/>
        </w:rPr>
      </w:pPr>
      <w:r w:rsidRPr="008B5817">
        <w:rPr>
          <w:rFonts w:ascii="Times New Roman" w:hAnsi="Times New Roman" w:cs="Times New Roman"/>
          <w:bCs/>
          <w:sz w:val="22"/>
          <w:szCs w:val="22"/>
        </w:rPr>
        <w:t xml:space="preserve">A fully functioning beta version is available for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feature.  An example for the computer-generated distribution map of the Atlantic cod </w:t>
      </w:r>
      <w:proofErr w:type="spellStart"/>
      <w:r w:rsidRPr="008B5817">
        <w:rPr>
          <w:rFonts w:ascii="Times New Roman" w:hAnsi="Times New Roman" w:cs="Times New Roman"/>
          <w:bCs/>
          <w:i/>
          <w:iCs/>
          <w:sz w:val="22"/>
          <w:szCs w:val="22"/>
        </w:rPr>
        <w:t>Gadus</w:t>
      </w:r>
      <w:proofErr w:type="spellEnd"/>
      <w:r w:rsidRPr="008B5817">
        <w:rPr>
          <w:rFonts w:ascii="Times New Roman" w:hAnsi="Times New Roman" w:cs="Times New Roman"/>
          <w:bCs/>
          <w:i/>
          <w:iCs/>
          <w:sz w:val="22"/>
          <w:szCs w:val="22"/>
        </w:rPr>
        <w:t xml:space="preserve"> </w:t>
      </w:r>
      <w:proofErr w:type="spellStart"/>
      <w:r w:rsidRPr="008B5817">
        <w:rPr>
          <w:rFonts w:ascii="Times New Roman" w:hAnsi="Times New Roman" w:cs="Times New Roman"/>
          <w:bCs/>
          <w:i/>
          <w:iCs/>
          <w:sz w:val="22"/>
          <w:szCs w:val="22"/>
        </w:rPr>
        <w:t>morhua</w:t>
      </w:r>
      <w:proofErr w:type="spellEnd"/>
      <w:r w:rsidRPr="008B5817">
        <w:rPr>
          <w:rFonts w:ascii="Times New Roman" w:hAnsi="Times New Roman" w:cs="Times New Roman"/>
          <w:bCs/>
          <w:sz w:val="22"/>
          <w:szCs w:val="22"/>
        </w:rPr>
        <w:t xml:space="preserve"> can be accessed at: </w:t>
      </w:r>
      <w:hyperlink r:id="rId20" w:history="1">
        <w:r w:rsidRPr="00270DF9">
          <w:rPr>
            <w:rStyle w:val="Hyperlink"/>
            <w:rFonts w:ascii="Times New Roman" w:hAnsi="Times New Roman" w:cs="Times New Roman"/>
            <w:sz w:val="22"/>
            <w:szCs w:val="22"/>
          </w:rPr>
          <w:t>http://www.aquamaps.org/CreateOwnMap.php?expert_id=0&amp;expert_oc_exists=&amp;what=0&amp;SpecID=Fis-29394&amp;area_res=1&amp;user_session=34&amp;user_session_bef=34&amp;from=premap</w:t>
        </w:r>
        <w:r w:rsidRPr="00270DF9">
          <w:rPr>
            <w:rStyle w:val="Hyperlink"/>
          </w:rPr>
          <w:t>.</w:t>
        </w:r>
      </w:hyperlink>
    </w:p>
    <w:p w14:paraId="0D0DCBA9" w14:textId="1452C4E2" w:rsidR="000235AD" w:rsidRDefault="000235AD" w:rsidP="00C60A7D">
      <w:pPr>
        <w:spacing w:line="360" w:lineRule="auto"/>
        <w:ind w:firstLine="284"/>
        <w:rPr>
          <w:rFonts w:ascii="Times New Roman" w:hAnsi="Times New Roman" w:cs="Times New Roman"/>
          <w:bCs/>
          <w:sz w:val="22"/>
          <w:szCs w:val="22"/>
        </w:rPr>
      </w:pPr>
      <w:r w:rsidRPr="008B5817">
        <w:rPr>
          <w:rFonts w:ascii="Times New Roman" w:hAnsi="Times New Roman" w:cs="Times New Roman"/>
          <w:bCs/>
          <w:sz w:val="22"/>
          <w:szCs w:val="22"/>
        </w:rPr>
        <w:t xml:space="preserve">The next step will be to test, in a case study, whether the implemented features are functional and </w:t>
      </w:r>
      <w:del w:id="14" w:author="Yoni Gavish" w:date="2016-03-04T14:48:00Z">
        <w:r w:rsidRPr="008B5817" w:rsidDel="00142C3E">
          <w:rPr>
            <w:rFonts w:ascii="Times New Roman" w:hAnsi="Times New Roman" w:cs="Times New Roman"/>
            <w:bCs/>
            <w:sz w:val="22"/>
            <w:szCs w:val="22"/>
          </w:rPr>
          <w:delText xml:space="preserve">make using the </w:delText>
        </w:r>
        <w:r w:rsidRPr="008B5817" w:rsidDel="00142C3E">
          <w:rPr>
            <w:rFonts w:ascii="Times New Roman" w:hAnsi="Times New Roman" w:cs="Times New Roman"/>
            <w:bCs/>
            <w:i/>
            <w:iCs/>
            <w:sz w:val="22"/>
            <w:szCs w:val="22"/>
          </w:rPr>
          <w:delText>CYOM</w:delText>
        </w:r>
        <w:r w:rsidRPr="008B5817" w:rsidDel="00142C3E">
          <w:rPr>
            <w:rFonts w:ascii="Times New Roman" w:hAnsi="Times New Roman" w:cs="Times New Roman"/>
            <w:bCs/>
            <w:sz w:val="22"/>
            <w:szCs w:val="22"/>
          </w:rPr>
          <w:delText xml:space="preserve"> </w:delText>
        </w:r>
      </w:del>
      <w:r w:rsidRPr="008B5817">
        <w:rPr>
          <w:rFonts w:ascii="Times New Roman" w:hAnsi="Times New Roman" w:cs="Times New Roman"/>
          <w:bCs/>
          <w:sz w:val="22"/>
          <w:szCs w:val="22"/>
        </w:rPr>
        <w:t>user-friendly. This is expected to take place towards the end o</w:t>
      </w:r>
      <w:r>
        <w:rPr>
          <w:rFonts w:ascii="Times New Roman" w:hAnsi="Times New Roman" w:cs="Times New Roman"/>
          <w:bCs/>
          <w:sz w:val="22"/>
          <w:szCs w:val="22"/>
        </w:rPr>
        <w:t xml:space="preserve">f the </w:t>
      </w:r>
      <w:commentRangeStart w:id="15"/>
      <w:r>
        <w:rPr>
          <w:rFonts w:ascii="Times New Roman" w:hAnsi="Times New Roman" w:cs="Times New Roman"/>
          <w:bCs/>
          <w:sz w:val="22"/>
          <w:szCs w:val="22"/>
        </w:rPr>
        <w:t xml:space="preserve">first </w:t>
      </w:r>
      <w:proofErr w:type="spellStart"/>
      <w:ins w:id="16" w:author="Yoni Gavish" w:date="2016-03-08T11:12:00Z">
        <w:r w:rsidR="00C60A7D">
          <w:rPr>
            <w:rFonts w:ascii="Times New Roman" w:hAnsi="Times New Roman" w:cs="Times New Roman"/>
            <w:bCs/>
            <w:sz w:val="22"/>
            <w:szCs w:val="22"/>
          </w:rPr>
          <w:t>half</w:t>
        </w:r>
      </w:ins>
      <w:del w:id="17" w:author="Yoni Gavish" w:date="2016-03-08T11:12:00Z">
        <w:r w:rsidDel="00C60A7D">
          <w:rPr>
            <w:rFonts w:ascii="Times New Roman" w:hAnsi="Times New Roman" w:cs="Times New Roman"/>
            <w:bCs/>
            <w:sz w:val="22"/>
            <w:szCs w:val="22"/>
          </w:rPr>
          <w:delText xml:space="preserve">quarter </w:delText>
        </w:r>
      </w:del>
      <w:commentRangeEnd w:id="15"/>
      <w:r w:rsidR="00C60A7D">
        <w:rPr>
          <w:rStyle w:val="CommentReference"/>
        </w:rPr>
        <w:commentReference w:id="15"/>
      </w:r>
      <w:r>
        <w:rPr>
          <w:rFonts w:ascii="Times New Roman" w:hAnsi="Times New Roman" w:cs="Times New Roman"/>
          <w:bCs/>
          <w:sz w:val="22"/>
          <w:szCs w:val="22"/>
        </w:rPr>
        <w:t>of</w:t>
      </w:r>
      <w:proofErr w:type="spellEnd"/>
      <w:r>
        <w:rPr>
          <w:rFonts w:ascii="Times New Roman" w:hAnsi="Times New Roman" w:cs="Times New Roman"/>
          <w:bCs/>
          <w:sz w:val="22"/>
          <w:szCs w:val="22"/>
        </w:rPr>
        <w:t xml:space="preserve"> 2016 with the </w:t>
      </w:r>
      <w:r w:rsidRPr="008B5817">
        <w:rPr>
          <w:rFonts w:ascii="Times New Roman" w:hAnsi="Times New Roman" w:cs="Times New Roman"/>
          <w:bCs/>
          <w:sz w:val="22"/>
          <w:szCs w:val="22"/>
        </w:rPr>
        <w:t>help of selected species experts</w:t>
      </w:r>
      <w:r>
        <w:rPr>
          <w:rFonts w:ascii="Times New Roman" w:hAnsi="Times New Roman" w:cs="Times New Roman"/>
          <w:bCs/>
          <w:sz w:val="22"/>
          <w:szCs w:val="22"/>
        </w:rPr>
        <w:t>, aft</w:t>
      </w:r>
      <w:r w:rsidR="00142C3E">
        <w:rPr>
          <w:rFonts w:ascii="Times New Roman" w:hAnsi="Times New Roman" w:cs="Times New Roman"/>
          <w:bCs/>
          <w:sz w:val="22"/>
          <w:szCs w:val="22"/>
        </w:rPr>
        <w:t>er the completion of the latest</w:t>
      </w:r>
      <w:r w:rsidRPr="008B5817">
        <w:rPr>
          <w:rFonts w:ascii="Times New Roman" w:hAnsi="Times New Roman" w:cs="Times New Roman"/>
          <w:bCs/>
          <w:sz w:val="22"/>
          <w:szCs w:val="22"/>
        </w:rPr>
        <w:t xml:space="preserve">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run (Sep-October 2015). Species or family experts will be invited to use the improved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tool. Alerts via the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site and the </w:t>
      </w:r>
      <w:proofErr w:type="spellStart"/>
      <w:r w:rsidRPr="008B5817">
        <w:rPr>
          <w:rFonts w:ascii="Times New Roman" w:hAnsi="Times New Roman" w:cs="Times New Roman"/>
          <w:bCs/>
          <w:i/>
          <w:iCs/>
          <w:sz w:val="22"/>
          <w:szCs w:val="22"/>
        </w:rPr>
        <w:t>FishBase</w:t>
      </w:r>
      <w:proofErr w:type="spellEnd"/>
      <w:r w:rsidRPr="008B5817">
        <w:rPr>
          <w:rFonts w:ascii="Times New Roman" w:hAnsi="Times New Roman" w:cs="Times New Roman"/>
          <w:bCs/>
          <w:sz w:val="22"/>
          <w:szCs w:val="22"/>
        </w:rPr>
        <w:t xml:space="preserve"> and </w:t>
      </w:r>
      <w:proofErr w:type="spellStart"/>
      <w:r w:rsidRPr="008B5817">
        <w:rPr>
          <w:rFonts w:ascii="Times New Roman" w:hAnsi="Times New Roman" w:cs="Times New Roman"/>
          <w:bCs/>
          <w:i/>
          <w:iCs/>
          <w:sz w:val="22"/>
          <w:szCs w:val="22"/>
        </w:rPr>
        <w:t>SeaLifeBase</w:t>
      </w:r>
      <w:proofErr w:type="spellEnd"/>
      <w:r w:rsidRPr="008B5817">
        <w:rPr>
          <w:rFonts w:ascii="Times New Roman" w:hAnsi="Times New Roman" w:cs="Times New Roman"/>
          <w:bCs/>
          <w:sz w:val="22"/>
          <w:szCs w:val="22"/>
        </w:rPr>
        <w:t xml:space="preserve"> Facebook pages will also advertise the latest maps and the improved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tool. </w:t>
      </w:r>
      <w:r w:rsidRPr="008B5817">
        <w:rPr>
          <w:rFonts w:ascii="Times New Roman" w:hAnsi="Times New Roman"/>
          <w:sz w:val="22"/>
          <w:szCs w:val="22"/>
        </w:rPr>
        <w:t xml:space="preserve">Distribution maps for top commercial fishes occurring in </w:t>
      </w:r>
      <w:smartTag w:uri="urn:schemas-microsoft-com:office:smarttags" w:element="place">
        <w:r w:rsidRPr="008B5817">
          <w:rPr>
            <w:rFonts w:ascii="Times New Roman" w:hAnsi="Times New Roman"/>
            <w:sz w:val="22"/>
            <w:szCs w:val="22"/>
          </w:rPr>
          <w:t>Europe</w:t>
        </w:r>
      </w:smartTag>
      <w:r w:rsidRPr="008B5817">
        <w:rPr>
          <w:rFonts w:ascii="Times New Roman" w:hAnsi="Times New Roman"/>
          <w:sz w:val="22"/>
          <w:szCs w:val="22"/>
        </w:rPr>
        <w:t xml:space="preserve"> will be the priority for map review. </w:t>
      </w:r>
    </w:p>
    <w:p w14:paraId="654ADAC7" w14:textId="4AA54A9D" w:rsidR="00282F42" w:rsidRDefault="000235AD" w:rsidP="00142C3E">
      <w:pPr>
        <w:spacing w:line="360" w:lineRule="auto"/>
        <w:ind w:firstLine="284"/>
        <w:rPr>
          <w:ins w:id="18" w:author="Yoni Gavish" w:date="2016-03-08T11:15:00Z"/>
          <w:rFonts w:ascii="Times New Roman" w:hAnsi="Times New Roman" w:cs="Times New Roman"/>
          <w:bCs/>
          <w:sz w:val="22"/>
          <w:szCs w:val="22"/>
        </w:rPr>
      </w:pPr>
      <w:r w:rsidRPr="008B5817">
        <w:rPr>
          <w:rFonts w:ascii="Times New Roman" w:hAnsi="Times New Roman" w:cs="Times New Roman"/>
          <w:bCs/>
          <w:sz w:val="22"/>
          <w:szCs w:val="22"/>
        </w:rPr>
        <w:t xml:space="preserve">It is asserted however that the case study is intended to test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for ease of use for experts to review, edit and regenerate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The aim is to be able to successfully integrate experts’ inputs and assessments through species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reviewed using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This, in turn, will be used to inform subsequent mapping and other </w:t>
      </w:r>
      <w:proofErr w:type="spellStart"/>
      <w:r w:rsidRPr="008B5817">
        <w:rPr>
          <w:rFonts w:ascii="Times New Roman" w:hAnsi="Times New Roman" w:cs="Times New Roman"/>
          <w:bCs/>
          <w:i/>
          <w:iCs/>
          <w:sz w:val="22"/>
          <w:szCs w:val="22"/>
        </w:rPr>
        <w:t>AquaMaps</w:t>
      </w:r>
      <w:proofErr w:type="spellEnd"/>
      <w:r w:rsidRPr="008B5817">
        <w:rPr>
          <w:rFonts w:ascii="Times New Roman" w:hAnsi="Times New Roman" w:cs="Times New Roman"/>
          <w:bCs/>
          <w:sz w:val="22"/>
          <w:szCs w:val="22"/>
        </w:rPr>
        <w:t xml:space="preserve"> products. The </w:t>
      </w:r>
      <w:r w:rsidRPr="008B5817">
        <w:rPr>
          <w:rFonts w:ascii="Times New Roman" w:hAnsi="Times New Roman" w:cs="Times New Roman"/>
          <w:bCs/>
          <w:i/>
          <w:iCs/>
          <w:sz w:val="22"/>
          <w:szCs w:val="22"/>
        </w:rPr>
        <w:t>CYOM</w:t>
      </w:r>
      <w:r w:rsidRPr="008B5817">
        <w:rPr>
          <w:rFonts w:ascii="Times New Roman" w:hAnsi="Times New Roman" w:cs="Times New Roman"/>
          <w:bCs/>
          <w:sz w:val="22"/>
          <w:szCs w:val="22"/>
        </w:rPr>
        <w:t xml:space="preserve"> tool is not necessarily nor immediately expected to result in a substantial increase in the number of reviewed maps</w:t>
      </w:r>
      <w:ins w:id="19" w:author="Yoni Gavish" w:date="2016-03-08T11:13:00Z">
        <w:r w:rsidR="00C60A7D">
          <w:rPr>
            <w:rFonts w:ascii="Times New Roman" w:hAnsi="Times New Roman" w:cs="Times New Roman"/>
            <w:bCs/>
            <w:sz w:val="22"/>
            <w:szCs w:val="22"/>
          </w:rPr>
          <w:t xml:space="preserve">, yet a more user-friendly interface may increase </w:t>
        </w:r>
      </w:ins>
      <w:ins w:id="20" w:author="Yoni Gavish" w:date="2016-03-08T11:14:00Z">
        <w:r w:rsidR="00C60A7D">
          <w:rPr>
            <w:rFonts w:ascii="Times New Roman" w:hAnsi="Times New Roman" w:cs="Times New Roman"/>
            <w:bCs/>
            <w:sz w:val="22"/>
            <w:szCs w:val="22"/>
          </w:rPr>
          <w:t xml:space="preserve">experts’ participation at the long run. </w:t>
        </w:r>
      </w:ins>
      <w:r w:rsidRPr="008B5817">
        <w:rPr>
          <w:rFonts w:ascii="Times New Roman" w:hAnsi="Times New Roman" w:cs="Times New Roman"/>
          <w:bCs/>
          <w:sz w:val="22"/>
          <w:szCs w:val="22"/>
        </w:rPr>
        <w:t>. </w:t>
      </w:r>
    </w:p>
    <w:p w14:paraId="422C3C6E" w14:textId="77777777" w:rsidR="00C60A7D" w:rsidRPr="00142C3E" w:rsidRDefault="00C60A7D" w:rsidP="00142C3E">
      <w:pPr>
        <w:spacing w:line="360" w:lineRule="auto"/>
        <w:ind w:firstLine="284"/>
        <w:rPr>
          <w:rFonts w:ascii="Times New Roman" w:hAnsi="Times New Roman" w:cs="Times New Roman"/>
          <w:bCs/>
          <w:sz w:val="22"/>
          <w:szCs w:val="22"/>
        </w:rPr>
      </w:pPr>
    </w:p>
    <w:p w14:paraId="03B7E099" w14:textId="77777777" w:rsidR="00282F42" w:rsidRDefault="00282F42" w:rsidP="00282F42"/>
    <w:p w14:paraId="40300FBE" w14:textId="77777777" w:rsidR="000235AD" w:rsidRPr="00142C3E" w:rsidRDefault="000235AD" w:rsidP="00142C3E">
      <w:pPr>
        <w:pStyle w:val="Style2"/>
      </w:pPr>
      <w:bookmarkStart w:id="21" w:name="_Toc445210662"/>
      <w:proofErr w:type="gramStart"/>
      <w:r>
        <w:t>2.d</w:t>
      </w:r>
      <w:proofErr w:type="gramEnd"/>
      <w:r w:rsidRPr="001616A6">
        <w:t>:</w:t>
      </w:r>
      <w:r w:rsidRPr="001616A6">
        <w:tab/>
      </w:r>
      <w:r>
        <w:t>Create-Your-Own-Map (CYOM) Manual</w:t>
      </w:r>
      <w:bookmarkEnd w:id="21"/>
    </w:p>
    <w:p w14:paraId="0ED8D4C7" w14:textId="77777777" w:rsidR="000235AD" w:rsidRPr="00142C3E" w:rsidRDefault="000235AD" w:rsidP="00142C3E">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This section contains the manual for using the </w:t>
      </w:r>
      <w:proofErr w:type="spellStart"/>
      <w:r w:rsidRPr="00B27600">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w:t>
      </w:r>
      <w:r w:rsidRPr="00120CA1">
        <w:rPr>
          <w:rFonts w:asciiTheme="majorBidi" w:hAnsiTheme="majorBidi" w:cstheme="majorBidi"/>
          <w:i/>
          <w:iCs/>
          <w:sz w:val="22"/>
          <w:szCs w:val="22"/>
          <w:rPrChange w:id="22" w:author="Yoni Gavish" w:date="2016-03-08T11:15:00Z">
            <w:rPr>
              <w:rFonts w:asciiTheme="majorBidi" w:hAnsiTheme="majorBidi" w:cstheme="majorBidi"/>
              <w:sz w:val="22"/>
              <w:szCs w:val="22"/>
            </w:rPr>
          </w:rPrChange>
        </w:rPr>
        <w:t>Create-Your-Own-Map</w:t>
      </w:r>
      <w:r w:rsidRPr="00142C3E">
        <w:rPr>
          <w:rFonts w:asciiTheme="majorBidi" w:hAnsiTheme="majorBidi" w:cstheme="majorBidi"/>
          <w:sz w:val="22"/>
          <w:szCs w:val="22"/>
        </w:rPr>
        <w:t xml:space="preserv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Tool. Topics are arranged following a sequence of steps from calling a species distribution map, editing mapping parameters, regenerating the map, and saving/publishing the new map online. </w:t>
      </w:r>
    </w:p>
    <w:p w14:paraId="2F678739" w14:textId="77777777" w:rsidR="000235AD" w:rsidRDefault="000235AD" w:rsidP="00142C3E">
      <w:pPr>
        <w:spacing w:line="360" w:lineRule="auto"/>
        <w:jc w:val="both"/>
        <w:rPr>
          <w:rFonts w:asciiTheme="majorBidi" w:hAnsiTheme="majorBidi" w:cstheme="majorBidi"/>
          <w:b/>
          <w:sz w:val="22"/>
          <w:szCs w:val="22"/>
        </w:rPr>
      </w:pPr>
    </w:p>
    <w:p w14:paraId="31BB60A3" w14:textId="77777777" w:rsidR="00142C3E" w:rsidRDefault="00142C3E" w:rsidP="00142C3E">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2</w:t>
      </w:r>
      <w:r w:rsidRPr="002965E8">
        <w:rPr>
          <w:rFonts w:ascii="Times New Roman" w:hAnsi="Times New Roman" w:cs="Times New Roman"/>
          <w:i/>
          <w:iCs/>
          <w:sz w:val="22"/>
          <w:szCs w:val="22"/>
        </w:rPr>
        <w:t>.</w:t>
      </w:r>
      <w:r>
        <w:rPr>
          <w:rFonts w:ascii="Times New Roman" w:hAnsi="Times New Roman" w:cs="Times New Roman"/>
          <w:i/>
          <w:iCs/>
          <w:sz w:val="22"/>
          <w:szCs w:val="22"/>
        </w:rPr>
        <w:t>d</w:t>
      </w:r>
      <w:r w:rsidRPr="002965E8">
        <w:rPr>
          <w:rFonts w:ascii="Times New Roman" w:hAnsi="Times New Roman" w:cs="Times New Roman"/>
          <w:i/>
          <w:iCs/>
          <w:sz w:val="22"/>
          <w:szCs w:val="22"/>
        </w:rPr>
        <w:t>.1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G</w:t>
      </w:r>
      <w:r w:rsidRPr="00142C3E">
        <w:rPr>
          <w:rFonts w:ascii="Times New Roman" w:hAnsi="Times New Roman" w:cs="Times New Roman"/>
          <w:i/>
          <w:iCs/>
          <w:sz w:val="22"/>
          <w:szCs w:val="22"/>
        </w:rPr>
        <w:t>etting started</w:t>
      </w:r>
    </w:p>
    <w:p w14:paraId="7C771944" w14:textId="707FD15F" w:rsidR="00142C3E" w:rsidRDefault="00142C3E" w:rsidP="00142C3E">
      <w:pPr>
        <w:spacing w:after="120" w:line="360" w:lineRule="auto"/>
        <w:jc w:val="both"/>
        <w:rPr>
          <w:rFonts w:asciiTheme="majorBidi" w:hAnsiTheme="majorBidi" w:cstheme="majorBidi"/>
          <w:sz w:val="22"/>
          <w:szCs w:val="22"/>
        </w:rPr>
      </w:pPr>
      <w:r>
        <w:rPr>
          <w:rFonts w:asciiTheme="majorBidi" w:hAnsiTheme="majorBidi" w:cstheme="majorBidi"/>
          <w:sz w:val="22"/>
          <w:szCs w:val="22"/>
          <w:lang w:val="en-US"/>
        </w:rPr>
        <w:t xml:space="preserve">A </w:t>
      </w:r>
      <w:r w:rsidRPr="00142C3E">
        <w:rPr>
          <w:rFonts w:asciiTheme="majorBidi" w:hAnsiTheme="majorBidi" w:cstheme="majorBidi"/>
          <w:sz w:val="22"/>
          <w:szCs w:val="22"/>
          <w:lang w:val="en-US"/>
        </w:rPr>
        <w:t xml:space="preserve">map is typically reviewed by a species expert or a researcher examining </w:t>
      </w:r>
      <w:proofErr w:type="spellStart"/>
      <w:r w:rsidRPr="00142C3E">
        <w:rPr>
          <w:rFonts w:asciiTheme="majorBidi" w:hAnsiTheme="majorBidi" w:cstheme="majorBidi"/>
          <w:i/>
          <w:iCs/>
          <w:sz w:val="22"/>
          <w:szCs w:val="22"/>
          <w:lang w:val="en-US"/>
        </w:rPr>
        <w:t>AquaMaps</w:t>
      </w:r>
      <w:proofErr w:type="spellEnd"/>
      <w:r w:rsidRPr="00142C3E">
        <w:rPr>
          <w:rFonts w:asciiTheme="majorBidi" w:hAnsiTheme="majorBidi" w:cstheme="majorBidi"/>
          <w:sz w:val="22"/>
          <w:szCs w:val="22"/>
          <w:lang w:val="en-US"/>
        </w:rPr>
        <w:t xml:space="preserve"> predictions against a species’ known distribution. </w:t>
      </w:r>
      <w:r w:rsidRPr="00142C3E">
        <w:rPr>
          <w:rFonts w:asciiTheme="majorBidi" w:hAnsiTheme="majorBidi" w:cstheme="majorBidi"/>
          <w:sz w:val="22"/>
          <w:szCs w:val="22"/>
        </w:rPr>
        <w:t xml:space="preserve">Doing a species search is the first step to checking and editing an </w:t>
      </w:r>
      <w:proofErr w:type="spellStart"/>
      <w:r w:rsidRPr="00142C3E">
        <w:rPr>
          <w:rFonts w:asciiTheme="majorBidi" w:hAnsiTheme="majorBidi" w:cstheme="majorBidi"/>
          <w:sz w:val="22"/>
          <w:szCs w:val="22"/>
        </w:rPr>
        <w:t>AquaMap</w:t>
      </w:r>
      <w:proofErr w:type="spellEnd"/>
      <w:r w:rsidRPr="00142C3E">
        <w:rPr>
          <w:rFonts w:asciiTheme="majorBidi" w:hAnsiTheme="majorBidi" w:cstheme="majorBidi"/>
          <w:sz w:val="22"/>
          <w:szCs w:val="22"/>
        </w:rPr>
        <w:t xml:space="preserve">. Start from the </w:t>
      </w:r>
      <w:proofErr w:type="spellStart"/>
      <w:r w:rsidRPr="00142C3E">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Search page at </w:t>
      </w:r>
      <w:hyperlink r:id="rId21" w:history="1">
        <w:r w:rsidRPr="00142C3E">
          <w:rPr>
            <w:rStyle w:val="Hyperlink"/>
            <w:rFonts w:asciiTheme="majorBidi" w:hAnsiTheme="majorBidi" w:cstheme="majorBidi"/>
            <w:sz w:val="22"/>
            <w:szCs w:val="22"/>
          </w:rPr>
          <w:t>www.aquamaps.org</w:t>
        </w:r>
      </w:hyperlink>
      <w:r w:rsidRPr="00142C3E">
        <w:rPr>
          <w:rFonts w:asciiTheme="majorBidi" w:hAnsiTheme="majorBidi" w:cstheme="majorBidi"/>
          <w:sz w:val="22"/>
          <w:szCs w:val="22"/>
        </w:rPr>
        <w:t xml:space="preserve"> (Fig. 2.2).</w:t>
      </w:r>
      <w:r>
        <w:rPr>
          <w:rFonts w:asciiTheme="majorBidi" w:hAnsiTheme="majorBidi" w:cstheme="majorBidi"/>
          <w:sz w:val="22"/>
          <w:szCs w:val="22"/>
        </w:rPr>
        <w:t xml:space="preserve"> Then:</w:t>
      </w:r>
    </w:p>
    <w:p w14:paraId="00112D8F" w14:textId="77777777" w:rsidR="00142C3E" w:rsidRDefault="00142C3E" w:rsidP="000B0A46">
      <w:pPr>
        <w:numPr>
          <w:ilvl w:val="0"/>
          <w:numId w:val="13"/>
        </w:numPr>
        <w:spacing w:after="60" w:line="360" w:lineRule="auto"/>
        <w:ind w:hanging="540"/>
        <w:jc w:val="both"/>
        <w:rPr>
          <w:rFonts w:asciiTheme="majorBidi" w:hAnsiTheme="majorBidi" w:cstheme="majorBidi"/>
          <w:sz w:val="22"/>
          <w:szCs w:val="22"/>
        </w:rPr>
      </w:pPr>
      <w:r w:rsidRPr="00142C3E">
        <w:rPr>
          <w:rFonts w:asciiTheme="majorBidi" w:hAnsiTheme="majorBidi" w:cstheme="majorBidi"/>
          <w:sz w:val="22"/>
          <w:szCs w:val="22"/>
        </w:rPr>
        <w:t xml:space="preserve">Go to the section </w:t>
      </w:r>
      <w:r w:rsidRPr="00142C3E">
        <w:rPr>
          <w:rFonts w:asciiTheme="majorBidi" w:hAnsiTheme="majorBidi" w:cstheme="majorBidi"/>
          <w:b/>
          <w:bCs/>
          <w:sz w:val="22"/>
          <w:szCs w:val="22"/>
        </w:rPr>
        <w:t xml:space="preserve">Search Marine Species by Scientific Name </w:t>
      </w:r>
      <w:r w:rsidRPr="00142C3E">
        <w:rPr>
          <w:rFonts w:asciiTheme="majorBidi" w:hAnsiTheme="majorBidi" w:cstheme="majorBidi"/>
          <w:sz w:val="22"/>
          <w:szCs w:val="22"/>
        </w:rPr>
        <w:t>located below the map in the search page.</w:t>
      </w:r>
    </w:p>
    <w:p w14:paraId="2E0D7123" w14:textId="77777777" w:rsidR="00142C3E" w:rsidRDefault="00142C3E" w:rsidP="000B0A46">
      <w:pPr>
        <w:numPr>
          <w:ilvl w:val="0"/>
          <w:numId w:val="13"/>
        </w:numPr>
        <w:spacing w:after="60" w:line="360" w:lineRule="auto"/>
        <w:ind w:hanging="540"/>
        <w:jc w:val="both"/>
        <w:rPr>
          <w:rFonts w:asciiTheme="majorBidi" w:hAnsiTheme="majorBidi" w:cstheme="majorBidi"/>
          <w:sz w:val="22"/>
          <w:szCs w:val="22"/>
        </w:rPr>
      </w:pPr>
      <w:r w:rsidRPr="00142C3E">
        <w:rPr>
          <w:rFonts w:asciiTheme="majorBidi" w:hAnsiTheme="majorBidi" w:cstheme="majorBidi"/>
          <w:sz w:val="22"/>
          <w:szCs w:val="22"/>
        </w:rPr>
        <w:t xml:space="preserve">Specify the scientific name in the </w:t>
      </w:r>
      <w:r w:rsidRPr="00142C3E">
        <w:rPr>
          <w:rFonts w:asciiTheme="majorBidi" w:hAnsiTheme="majorBidi" w:cstheme="majorBidi"/>
          <w:b/>
          <w:bCs/>
          <w:sz w:val="22"/>
          <w:szCs w:val="22"/>
        </w:rPr>
        <w:t xml:space="preserve">Genus </w:t>
      </w:r>
      <w:r w:rsidRPr="00142C3E">
        <w:rPr>
          <w:rFonts w:asciiTheme="majorBidi" w:hAnsiTheme="majorBidi" w:cstheme="majorBidi"/>
          <w:sz w:val="22"/>
          <w:szCs w:val="22"/>
        </w:rPr>
        <w:t xml:space="preserve">and </w:t>
      </w:r>
      <w:r w:rsidRPr="00142C3E">
        <w:rPr>
          <w:rFonts w:asciiTheme="majorBidi" w:hAnsiTheme="majorBidi" w:cstheme="majorBidi"/>
          <w:b/>
          <w:bCs/>
          <w:sz w:val="22"/>
          <w:szCs w:val="22"/>
        </w:rPr>
        <w:t>Species</w:t>
      </w:r>
      <w:r w:rsidRPr="00142C3E">
        <w:rPr>
          <w:rFonts w:asciiTheme="majorBidi" w:hAnsiTheme="majorBidi" w:cstheme="majorBidi"/>
          <w:sz w:val="22"/>
          <w:szCs w:val="22"/>
        </w:rPr>
        <w:t xml:space="preserve"> fields. The search accepts current accepted species names and synonyms. A sample search is shown for the Glacier lantern fish </w:t>
      </w:r>
      <w:proofErr w:type="spellStart"/>
      <w:r w:rsidRPr="00142C3E">
        <w:rPr>
          <w:rFonts w:asciiTheme="majorBidi" w:hAnsiTheme="majorBidi" w:cstheme="majorBidi"/>
          <w:b/>
          <w:bCs/>
          <w:i/>
          <w:iCs/>
          <w:sz w:val="22"/>
          <w:szCs w:val="22"/>
        </w:rPr>
        <w:t>Benthosema</w:t>
      </w:r>
      <w:proofErr w:type="spellEnd"/>
      <w:r w:rsidRPr="00142C3E">
        <w:rPr>
          <w:rFonts w:asciiTheme="majorBidi" w:hAnsiTheme="majorBidi" w:cstheme="majorBidi"/>
          <w:b/>
          <w:bCs/>
          <w:i/>
          <w:iCs/>
          <w:sz w:val="22"/>
          <w:szCs w:val="22"/>
        </w:rPr>
        <w:t xml:space="preserve"> </w:t>
      </w:r>
      <w:proofErr w:type="spellStart"/>
      <w:r w:rsidRPr="00142C3E">
        <w:rPr>
          <w:rFonts w:asciiTheme="majorBidi" w:hAnsiTheme="majorBidi" w:cstheme="majorBidi"/>
          <w:b/>
          <w:bCs/>
          <w:i/>
          <w:iCs/>
          <w:sz w:val="22"/>
          <w:szCs w:val="22"/>
        </w:rPr>
        <w:t>glaciale</w:t>
      </w:r>
      <w:proofErr w:type="spellEnd"/>
      <w:r w:rsidRPr="00142C3E">
        <w:rPr>
          <w:rFonts w:asciiTheme="majorBidi" w:hAnsiTheme="majorBidi" w:cstheme="majorBidi"/>
          <w:i/>
          <w:iCs/>
          <w:sz w:val="22"/>
          <w:szCs w:val="22"/>
        </w:rPr>
        <w:t>.</w:t>
      </w:r>
      <w:r w:rsidRPr="00142C3E">
        <w:rPr>
          <w:rFonts w:asciiTheme="majorBidi" w:hAnsiTheme="majorBidi" w:cstheme="majorBidi"/>
          <w:sz w:val="22"/>
          <w:szCs w:val="22"/>
        </w:rPr>
        <w:t xml:space="preserve"> </w:t>
      </w:r>
    </w:p>
    <w:p w14:paraId="54BA094E" w14:textId="77777777" w:rsidR="00142C3E" w:rsidRDefault="00142C3E" w:rsidP="000B0A46">
      <w:pPr>
        <w:numPr>
          <w:ilvl w:val="0"/>
          <w:numId w:val="13"/>
        </w:numPr>
        <w:spacing w:after="60" w:line="360" w:lineRule="auto"/>
        <w:ind w:hanging="540"/>
        <w:jc w:val="both"/>
        <w:rPr>
          <w:rFonts w:asciiTheme="majorBidi" w:hAnsiTheme="majorBidi" w:cstheme="majorBidi"/>
          <w:sz w:val="22"/>
          <w:szCs w:val="22"/>
        </w:rPr>
      </w:pPr>
      <w:r w:rsidRPr="00142C3E">
        <w:rPr>
          <w:rFonts w:asciiTheme="majorBidi" w:hAnsiTheme="majorBidi" w:cstheme="majorBidi"/>
          <w:sz w:val="22"/>
          <w:szCs w:val="22"/>
        </w:rPr>
        <w:t xml:space="preserve">Click </w:t>
      </w:r>
      <w:r w:rsidRPr="00142C3E">
        <w:rPr>
          <w:rFonts w:asciiTheme="majorBidi" w:hAnsiTheme="majorBidi" w:cstheme="majorBidi"/>
          <w:b/>
          <w:bCs/>
          <w:sz w:val="22"/>
          <w:szCs w:val="22"/>
        </w:rPr>
        <w:t>Search</w:t>
      </w:r>
      <w:r w:rsidRPr="00142C3E">
        <w:rPr>
          <w:rFonts w:asciiTheme="majorBidi" w:hAnsiTheme="majorBidi" w:cstheme="majorBidi"/>
          <w:sz w:val="22"/>
          <w:szCs w:val="22"/>
        </w:rPr>
        <w:t xml:space="preserve">. This will return a list with one or several records, depending on the scientific name specified in </w:t>
      </w:r>
      <w:r>
        <w:rPr>
          <w:rFonts w:asciiTheme="majorBidi" w:hAnsiTheme="majorBidi" w:cstheme="majorBidi"/>
          <w:sz w:val="22"/>
          <w:szCs w:val="22"/>
        </w:rPr>
        <w:t>t</w:t>
      </w:r>
      <w:r w:rsidRPr="00142C3E">
        <w:rPr>
          <w:rFonts w:asciiTheme="majorBidi" w:hAnsiTheme="majorBidi" w:cstheme="majorBidi"/>
          <w:sz w:val="22"/>
          <w:szCs w:val="22"/>
        </w:rPr>
        <w:t xml:space="preserve">he search. </w:t>
      </w:r>
    </w:p>
    <w:p w14:paraId="0003E8A8" w14:textId="77777777" w:rsidR="00142C3E" w:rsidRDefault="00142C3E" w:rsidP="000B0A46">
      <w:pPr>
        <w:numPr>
          <w:ilvl w:val="0"/>
          <w:numId w:val="13"/>
        </w:numPr>
        <w:spacing w:after="60" w:line="360" w:lineRule="auto"/>
        <w:ind w:hanging="540"/>
        <w:jc w:val="both"/>
        <w:rPr>
          <w:rFonts w:asciiTheme="majorBidi" w:hAnsiTheme="majorBidi" w:cstheme="majorBidi"/>
          <w:sz w:val="22"/>
          <w:szCs w:val="22"/>
        </w:rPr>
      </w:pPr>
      <w:r w:rsidRPr="00142C3E">
        <w:rPr>
          <w:rFonts w:asciiTheme="majorBidi" w:hAnsiTheme="majorBidi" w:cstheme="majorBidi"/>
          <w:sz w:val="22"/>
          <w:szCs w:val="22"/>
        </w:rPr>
        <w:t xml:space="preserve">Click on the </w:t>
      </w:r>
      <w:proofErr w:type="gramStart"/>
      <w:r w:rsidRPr="00142C3E">
        <w:rPr>
          <w:rFonts w:asciiTheme="majorBidi" w:hAnsiTheme="majorBidi" w:cstheme="majorBidi"/>
          <w:b/>
          <w:bCs/>
          <w:sz w:val="22"/>
          <w:szCs w:val="22"/>
        </w:rPr>
        <w:t>Scientific</w:t>
      </w:r>
      <w:proofErr w:type="gramEnd"/>
      <w:r w:rsidRPr="00142C3E">
        <w:rPr>
          <w:rFonts w:asciiTheme="majorBidi" w:hAnsiTheme="majorBidi" w:cstheme="majorBidi"/>
          <w:b/>
          <w:bCs/>
          <w:sz w:val="22"/>
          <w:szCs w:val="22"/>
        </w:rPr>
        <w:t xml:space="preserve"> name</w:t>
      </w:r>
      <w:r w:rsidRPr="00142C3E">
        <w:rPr>
          <w:rFonts w:asciiTheme="majorBidi" w:hAnsiTheme="majorBidi" w:cstheme="majorBidi"/>
          <w:sz w:val="22"/>
          <w:szCs w:val="22"/>
        </w:rPr>
        <w:t xml:space="preserve"> of a species on the list.  This typically calls the computer-generated native range distribution map for the species (Fig. 2.3a). (Note: Links above the map allow toggling to </w:t>
      </w:r>
      <w:r w:rsidRPr="00142C3E">
        <w:rPr>
          <w:rFonts w:asciiTheme="majorBidi" w:hAnsiTheme="majorBidi" w:cstheme="majorBidi"/>
          <w:b/>
          <w:bCs/>
          <w:sz w:val="22"/>
          <w:szCs w:val="22"/>
        </w:rPr>
        <w:t>Year 2100 Native Range, Suitable Habitat</w:t>
      </w:r>
      <w:r w:rsidRPr="00142C3E">
        <w:rPr>
          <w:rFonts w:asciiTheme="majorBidi" w:hAnsiTheme="majorBidi" w:cstheme="majorBidi"/>
          <w:sz w:val="22"/>
          <w:szCs w:val="22"/>
        </w:rPr>
        <w:t xml:space="preserve"> and </w:t>
      </w:r>
      <w:r w:rsidRPr="00142C3E">
        <w:rPr>
          <w:rFonts w:asciiTheme="majorBidi" w:hAnsiTheme="majorBidi" w:cstheme="majorBidi"/>
          <w:b/>
          <w:bCs/>
          <w:sz w:val="22"/>
          <w:szCs w:val="22"/>
        </w:rPr>
        <w:t>Point Map</w:t>
      </w:r>
      <w:r w:rsidRPr="00142C3E">
        <w:rPr>
          <w:rFonts w:asciiTheme="majorBidi" w:hAnsiTheme="majorBidi" w:cstheme="majorBidi"/>
          <w:sz w:val="22"/>
          <w:szCs w:val="22"/>
        </w:rPr>
        <w:t>.)</w:t>
      </w:r>
    </w:p>
    <w:p w14:paraId="3101170D" w14:textId="77777777" w:rsidR="00142C3E" w:rsidRPr="00142C3E" w:rsidRDefault="00142C3E" w:rsidP="000B0A46">
      <w:pPr>
        <w:numPr>
          <w:ilvl w:val="0"/>
          <w:numId w:val="13"/>
        </w:numPr>
        <w:spacing w:after="60" w:line="360" w:lineRule="auto"/>
        <w:ind w:hanging="540"/>
        <w:jc w:val="both"/>
        <w:rPr>
          <w:rFonts w:asciiTheme="majorBidi" w:hAnsiTheme="majorBidi" w:cstheme="majorBidi"/>
          <w:sz w:val="22"/>
          <w:szCs w:val="22"/>
        </w:rPr>
      </w:pPr>
      <w:r w:rsidRPr="00142C3E">
        <w:rPr>
          <w:rFonts w:asciiTheme="majorBidi" w:hAnsiTheme="majorBidi" w:cstheme="majorBidi"/>
          <w:sz w:val="22"/>
          <w:szCs w:val="22"/>
        </w:rPr>
        <w:lastRenderedPageBreak/>
        <w:t xml:space="preserve">However, if more than one map exists for the species, a list of maps is shown where the most recent reviewed map version is listed first and the default-computer generated version last. An example is shown for the Atlantic cod </w:t>
      </w:r>
      <w:proofErr w:type="spellStart"/>
      <w:r w:rsidRPr="00142C3E">
        <w:rPr>
          <w:rFonts w:asciiTheme="majorBidi" w:hAnsiTheme="majorBidi" w:cstheme="majorBidi"/>
          <w:b/>
          <w:bCs/>
          <w:i/>
          <w:iCs/>
          <w:sz w:val="22"/>
          <w:szCs w:val="22"/>
        </w:rPr>
        <w:t>Gadus</w:t>
      </w:r>
      <w:proofErr w:type="spellEnd"/>
      <w:r w:rsidRPr="00142C3E">
        <w:rPr>
          <w:rFonts w:asciiTheme="majorBidi" w:hAnsiTheme="majorBidi" w:cstheme="majorBidi"/>
          <w:b/>
          <w:bCs/>
          <w:i/>
          <w:iCs/>
          <w:sz w:val="22"/>
          <w:szCs w:val="22"/>
        </w:rPr>
        <w:t xml:space="preserve"> </w:t>
      </w:r>
      <w:proofErr w:type="spellStart"/>
      <w:r w:rsidRPr="00142C3E">
        <w:rPr>
          <w:rFonts w:asciiTheme="majorBidi" w:hAnsiTheme="majorBidi" w:cstheme="majorBidi"/>
          <w:b/>
          <w:bCs/>
          <w:i/>
          <w:iCs/>
          <w:sz w:val="22"/>
          <w:szCs w:val="22"/>
        </w:rPr>
        <w:t>morhua</w:t>
      </w:r>
      <w:proofErr w:type="spellEnd"/>
      <w:r w:rsidRPr="00142C3E">
        <w:rPr>
          <w:rFonts w:asciiTheme="majorBidi" w:hAnsiTheme="majorBidi" w:cstheme="majorBidi"/>
          <w:sz w:val="22"/>
          <w:szCs w:val="22"/>
        </w:rPr>
        <w:t xml:space="preserve"> (Fig. 2.3b). Click on the thumbnail of the map to open in full view.</w:t>
      </w:r>
    </w:p>
    <w:p w14:paraId="11DE1309" w14:textId="77777777" w:rsidR="00142C3E" w:rsidRPr="00142C3E" w:rsidRDefault="00142C3E" w:rsidP="00142C3E">
      <w:pPr>
        <w:spacing w:line="360" w:lineRule="auto"/>
        <w:jc w:val="center"/>
        <w:rPr>
          <w:rFonts w:ascii="Times New Roman" w:hAnsi="Times New Roman" w:cs="Times New Roman"/>
          <w:i/>
          <w:iCs/>
          <w:sz w:val="22"/>
          <w:szCs w:val="22"/>
        </w:rPr>
      </w:pPr>
    </w:p>
    <w:p w14:paraId="0F8D023F" w14:textId="77777777" w:rsidR="000235AD" w:rsidRPr="00142C3E" w:rsidRDefault="000235AD" w:rsidP="00142C3E">
      <w:pPr>
        <w:spacing w:after="120" w:line="276" w:lineRule="auto"/>
        <w:jc w:val="both"/>
        <w:rPr>
          <w:rFonts w:asciiTheme="minorBidi" w:hAnsiTheme="minorBidi" w:cstheme="minorBidi"/>
        </w:rPr>
      </w:pPr>
      <w:r w:rsidRPr="00142C3E">
        <w:rPr>
          <w:rFonts w:asciiTheme="majorBidi" w:hAnsiTheme="majorBidi" w:cstheme="majorBidi"/>
          <w:noProof/>
          <w:sz w:val="22"/>
          <w:szCs w:val="22"/>
          <w:lang w:eastAsia="en-GB" w:bidi="he-IL"/>
        </w:rPr>
        <w:drawing>
          <wp:inline distT="0" distB="0" distL="0" distR="0" wp14:anchorId="25087858" wp14:editId="50FD94D8">
            <wp:extent cx="5524500" cy="4872990"/>
            <wp:effectExtent l="19050" t="19050" r="1905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24500" cy="4872990"/>
                    </a:xfrm>
                    <a:prstGeom prst="rect">
                      <a:avLst/>
                    </a:prstGeom>
                    <a:noFill/>
                    <a:ln w="6350">
                      <a:solidFill>
                        <a:srgbClr val="808080"/>
                      </a:solidFill>
                      <a:miter lim="800000"/>
                      <a:headEnd/>
                      <a:tailEnd/>
                    </a:ln>
                    <a:effectLst/>
                  </pic:spPr>
                </pic:pic>
              </a:graphicData>
            </a:graphic>
          </wp:inline>
        </w:drawing>
      </w:r>
      <w:r w:rsidRPr="00142C3E">
        <w:rPr>
          <w:rFonts w:asciiTheme="majorBidi" w:hAnsiTheme="majorBidi" w:cstheme="majorBidi"/>
          <w:sz w:val="22"/>
          <w:szCs w:val="22"/>
          <w:lang w:val="en-US"/>
        </w:rPr>
        <w:t xml:space="preserve"> </w:t>
      </w:r>
      <w:r w:rsidRPr="00142C3E">
        <w:rPr>
          <w:rFonts w:asciiTheme="minorBidi" w:hAnsiTheme="minorBidi" w:cstheme="minorBidi"/>
          <w:b/>
          <w:bCs/>
        </w:rPr>
        <w:t>Figure 2.2:</w:t>
      </w:r>
      <w:r w:rsidRPr="00142C3E">
        <w:rPr>
          <w:rFonts w:asciiTheme="minorBidi" w:hAnsiTheme="minorBidi" w:cstheme="minorBidi"/>
        </w:rPr>
        <w:t xml:space="preserve"> </w:t>
      </w:r>
      <w:proofErr w:type="spellStart"/>
      <w:r w:rsidRPr="00B27600">
        <w:rPr>
          <w:rFonts w:asciiTheme="minorBidi" w:hAnsiTheme="minorBidi" w:cstheme="minorBidi"/>
          <w:i/>
          <w:iCs/>
        </w:rPr>
        <w:t>AquaMaps</w:t>
      </w:r>
      <w:proofErr w:type="spellEnd"/>
      <w:r w:rsidRPr="00142C3E">
        <w:rPr>
          <w:rFonts w:asciiTheme="minorBidi" w:hAnsiTheme="minorBidi" w:cstheme="minorBidi"/>
        </w:rPr>
        <w:t xml:space="preserve"> species search page, accessed via www.aquamaps.org</w:t>
      </w:r>
    </w:p>
    <w:p w14:paraId="2F9BEF09" w14:textId="77777777" w:rsidR="000235AD" w:rsidRPr="00142C3E" w:rsidRDefault="000235AD" w:rsidP="00142C3E">
      <w:pPr>
        <w:spacing w:line="360" w:lineRule="auto"/>
        <w:ind w:left="360"/>
        <w:jc w:val="both"/>
        <w:rPr>
          <w:rFonts w:asciiTheme="majorBidi" w:hAnsiTheme="majorBidi" w:cstheme="majorBidi"/>
          <w:sz w:val="22"/>
          <w:szCs w:val="22"/>
        </w:rPr>
      </w:pPr>
    </w:p>
    <w:p w14:paraId="0C2DFAAF" w14:textId="77777777" w:rsidR="000235AD" w:rsidRPr="00142C3E" w:rsidRDefault="000235AD" w:rsidP="00142C3E">
      <w:pPr>
        <w:spacing w:line="360" w:lineRule="auto"/>
        <w:jc w:val="center"/>
        <w:rPr>
          <w:rFonts w:asciiTheme="majorBidi" w:hAnsiTheme="majorBidi" w:cstheme="majorBidi"/>
          <w:sz w:val="22"/>
          <w:szCs w:val="22"/>
        </w:rPr>
      </w:pPr>
      <w:r w:rsidRPr="00142C3E">
        <w:rPr>
          <w:rFonts w:asciiTheme="majorBidi" w:hAnsiTheme="majorBidi" w:cstheme="majorBidi"/>
          <w:noProof/>
          <w:sz w:val="22"/>
          <w:szCs w:val="22"/>
          <w:lang w:eastAsia="en-GB" w:bidi="he-IL"/>
        </w:rPr>
        <w:lastRenderedPageBreak/>
        <w:drawing>
          <wp:inline distT="0" distB="0" distL="0" distR="0" wp14:anchorId="2E6DF7C1" wp14:editId="4BC66275">
            <wp:extent cx="4846320" cy="4206240"/>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46320" cy="4206240"/>
                    </a:xfrm>
                    <a:prstGeom prst="rect">
                      <a:avLst/>
                    </a:prstGeom>
                    <a:noFill/>
                    <a:ln w="6350" cmpd="sng">
                      <a:solidFill>
                        <a:srgbClr val="808080"/>
                      </a:solidFill>
                      <a:miter lim="800000"/>
                      <a:headEnd/>
                      <a:tailEnd/>
                    </a:ln>
                    <a:effectLst/>
                  </pic:spPr>
                </pic:pic>
              </a:graphicData>
            </a:graphic>
          </wp:inline>
        </w:drawing>
      </w:r>
    </w:p>
    <w:p w14:paraId="5AF6D591" w14:textId="77777777" w:rsidR="000235AD" w:rsidRPr="00142C3E" w:rsidRDefault="000235AD" w:rsidP="00670B21">
      <w:pPr>
        <w:spacing w:line="276" w:lineRule="auto"/>
        <w:rPr>
          <w:rFonts w:asciiTheme="minorBidi" w:hAnsiTheme="minorBidi" w:cstheme="minorBidi"/>
        </w:rPr>
      </w:pPr>
      <w:r w:rsidRPr="00142C3E">
        <w:rPr>
          <w:rFonts w:asciiTheme="minorBidi" w:hAnsiTheme="minorBidi" w:cstheme="minorBidi"/>
          <w:b/>
          <w:bCs/>
        </w:rPr>
        <w:t>Figure 2.3a:</w:t>
      </w:r>
      <w:r w:rsidRPr="00142C3E">
        <w:rPr>
          <w:rFonts w:asciiTheme="minorBidi" w:hAnsiTheme="minorBidi" w:cstheme="minorBidi"/>
        </w:rPr>
        <w:t xml:space="preserve">  Computer-generated native range distribution map returned by a map search for the Glacier lantern fish </w:t>
      </w:r>
      <w:r w:rsidRPr="00142C3E">
        <w:rPr>
          <w:rFonts w:asciiTheme="minorBidi" w:hAnsiTheme="minorBidi" w:cstheme="minorBidi"/>
          <w:i/>
          <w:iCs/>
        </w:rPr>
        <w:t>B</w:t>
      </w:r>
      <w:r w:rsidR="00670B21">
        <w:rPr>
          <w:rFonts w:asciiTheme="minorBidi" w:hAnsiTheme="minorBidi" w:cstheme="minorBidi"/>
          <w:i/>
          <w:iCs/>
        </w:rPr>
        <w:t>.</w:t>
      </w:r>
      <w:r w:rsidRPr="00142C3E">
        <w:rPr>
          <w:rFonts w:asciiTheme="minorBidi" w:hAnsiTheme="minorBidi" w:cstheme="minorBidi"/>
          <w:i/>
          <w:iCs/>
        </w:rPr>
        <w:t xml:space="preserve"> </w:t>
      </w:r>
      <w:proofErr w:type="spellStart"/>
      <w:r w:rsidRPr="00142C3E">
        <w:rPr>
          <w:rFonts w:asciiTheme="minorBidi" w:hAnsiTheme="minorBidi" w:cstheme="minorBidi"/>
          <w:i/>
          <w:iCs/>
        </w:rPr>
        <w:t>glaciale</w:t>
      </w:r>
      <w:proofErr w:type="spellEnd"/>
      <w:r w:rsidRPr="00142C3E">
        <w:rPr>
          <w:rFonts w:asciiTheme="minorBidi" w:hAnsiTheme="minorBidi" w:cstheme="minorBidi"/>
        </w:rPr>
        <w:t xml:space="preserve">. Information on currently known distribution is found above the map while countries, FAO areas and ecosystems of reported occurrences can be accessed through the </w:t>
      </w:r>
      <w:proofErr w:type="gramStart"/>
      <w:r w:rsidRPr="00142C3E">
        <w:rPr>
          <w:rFonts w:asciiTheme="minorBidi" w:hAnsiTheme="minorBidi" w:cstheme="minorBidi"/>
          <w:b/>
          <w:bCs/>
        </w:rPr>
        <w:t>More</w:t>
      </w:r>
      <w:proofErr w:type="gramEnd"/>
      <w:r w:rsidRPr="00142C3E">
        <w:rPr>
          <w:rFonts w:asciiTheme="minorBidi" w:hAnsiTheme="minorBidi" w:cstheme="minorBidi"/>
          <w:b/>
          <w:bCs/>
        </w:rPr>
        <w:t xml:space="preserve"> species data</w:t>
      </w:r>
      <w:r w:rsidRPr="00142C3E">
        <w:rPr>
          <w:rFonts w:asciiTheme="minorBidi" w:hAnsiTheme="minorBidi" w:cstheme="minorBidi"/>
        </w:rPr>
        <w:t xml:space="preserve"> section.   </w:t>
      </w:r>
    </w:p>
    <w:p w14:paraId="4A6BF088" w14:textId="77777777" w:rsidR="000235AD" w:rsidRPr="00142C3E" w:rsidRDefault="000235AD" w:rsidP="00142C3E">
      <w:pPr>
        <w:spacing w:line="360" w:lineRule="auto"/>
        <w:ind w:left="720" w:hanging="360"/>
        <w:rPr>
          <w:rFonts w:asciiTheme="majorBidi" w:hAnsiTheme="majorBidi" w:cstheme="majorBidi"/>
          <w:sz w:val="22"/>
          <w:szCs w:val="22"/>
        </w:rPr>
      </w:pPr>
    </w:p>
    <w:p w14:paraId="29F77344" w14:textId="77777777" w:rsidR="000235AD" w:rsidRPr="00142C3E" w:rsidRDefault="000235AD" w:rsidP="00142C3E">
      <w:pPr>
        <w:spacing w:line="360" w:lineRule="auto"/>
        <w:jc w:val="center"/>
        <w:rPr>
          <w:rFonts w:asciiTheme="majorBidi" w:hAnsiTheme="majorBidi" w:cstheme="majorBidi"/>
          <w:sz w:val="22"/>
          <w:szCs w:val="22"/>
        </w:rPr>
      </w:pPr>
      <w:r w:rsidRPr="00142C3E">
        <w:rPr>
          <w:rFonts w:asciiTheme="majorBidi" w:hAnsiTheme="majorBidi" w:cstheme="majorBidi"/>
          <w:noProof/>
          <w:sz w:val="22"/>
          <w:szCs w:val="22"/>
          <w:lang w:eastAsia="en-GB" w:bidi="he-IL"/>
        </w:rPr>
        <w:drawing>
          <wp:inline distT="0" distB="0" distL="0" distR="0" wp14:anchorId="14BBF6F3" wp14:editId="09FD96F5">
            <wp:extent cx="4697361" cy="3367919"/>
            <wp:effectExtent l="0" t="0" r="825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01422" cy="3370830"/>
                    </a:xfrm>
                    <a:prstGeom prst="rect">
                      <a:avLst/>
                    </a:prstGeom>
                    <a:noFill/>
                    <a:ln>
                      <a:noFill/>
                    </a:ln>
                  </pic:spPr>
                </pic:pic>
              </a:graphicData>
            </a:graphic>
          </wp:inline>
        </w:drawing>
      </w:r>
    </w:p>
    <w:p w14:paraId="150DB3B9" w14:textId="77777777" w:rsidR="000235AD" w:rsidRPr="009B07E4" w:rsidRDefault="000235AD" w:rsidP="009B07E4">
      <w:pPr>
        <w:spacing w:line="276" w:lineRule="auto"/>
        <w:jc w:val="both"/>
        <w:rPr>
          <w:rFonts w:asciiTheme="minorBidi" w:hAnsiTheme="minorBidi" w:cstheme="minorBidi"/>
        </w:rPr>
        <w:sectPr w:rsidR="000235AD" w:rsidRPr="009B07E4" w:rsidSect="00BB3FFE">
          <w:pgSz w:w="11906" w:h="16838"/>
          <w:pgMar w:top="1080" w:right="1440" w:bottom="1260" w:left="1440" w:header="708" w:footer="708" w:gutter="0"/>
          <w:cols w:space="708"/>
          <w:docGrid w:linePitch="360"/>
        </w:sectPr>
      </w:pPr>
      <w:r w:rsidRPr="00142C3E">
        <w:rPr>
          <w:rFonts w:asciiTheme="minorBidi" w:hAnsiTheme="minorBidi" w:cstheme="minorBidi"/>
          <w:b/>
          <w:bCs/>
        </w:rPr>
        <w:t>Figure 2.3b:</w:t>
      </w:r>
      <w:r w:rsidRPr="00142C3E">
        <w:rPr>
          <w:rFonts w:asciiTheme="minorBidi" w:hAnsiTheme="minorBidi" w:cstheme="minorBidi"/>
        </w:rPr>
        <w:t xml:space="preserve"> Results of the species search for the </w:t>
      </w:r>
      <w:proofErr w:type="spellStart"/>
      <w:r w:rsidRPr="00142C3E">
        <w:rPr>
          <w:rFonts w:asciiTheme="minorBidi" w:hAnsiTheme="minorBidi" w:cstheme="minorBidi"/>
        </w:rPr>
        <w:t>Altantic</w:t>
      </w:r>
      <w:proofErr w:type="spellEnd"/>
      <w:r w:rsidRPr="00142C3E">
        <w:rPr>
          <w:rFonts w:asciiTheme="minorBidi" w:hAnsiTheme="minorBidi" w:cstheme="minorBidi"/>
        </w:rPr>
        <w:t xml:space="preserve"> cod </w:t>
      </w:r>
      <w:proofErr w:type="spellStart"/>
      <w:r w:rsidRPr="00142C3E">
        <w:rPr>
          <w:rFonts w:asciiTheme="minorBidi" w:hAnsiTheme="minorBidi" w:cstheme="minorBidi"/>
          <w:i/>
          <w:iCs/>
        </w:rPr>
        <w:t>Gadus</w:t>
      </w:r>
      <w:proofErr w:type="spellEnd"/>
      <w:r w:rsidRPr="00142C3E">
        <w:rPr>
          <w:rFonts w:asciiTheme="minorBidi" w:hAnsiTheme="minorBidi" w:cstheme="minorBidi"/>
          <w:i/>
          <w:iCs/>
        </w:rPr>
        <w:t xml:space="preserve"> </w:t>
      </w:r>
      <w:proofErr w:type="spellStart"/>
      <w:r w:rsidRPr="00142C3E">
        <w:rPr>
          <w:rFonts w:asciiTheme="minorBidi" w:hAnsiTheme="minorBidi" w:cstheme="minorBidi"/>
          <w:i/>
          <w:iCs/>
        </w:rPr>
        <w:t>morhua</w:t>
      </w:r>
      <w:proofErr w:type="spellEnd"/>
      <w:r w:rsidRPr="00142C3E">
        <w:rPr>
          <w:rFonts w:asciiTheme="minorBidi" w:hAnsiTheme="minorBidi" w:cstheme="minorBidi"/>
        </w:rPr>
        <w:t>. The most recent reviewed map version is listed first and the default-computer generated version last.</w:t>
      </w:r>
    </w:p>
    <w:p w14:paraId="49B486A4" w14:textId="77777777" w:rsidR="00142C3E" w:rsidRDefault="00142C3E" w:rsidP="009B07E4">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lastRenderedPageBreak/>
        <w:t>2</w:t>
      </w:r>
      <w:r w:rsidRPr="002965E8">
        <w:rPr>
          <w:rFonts w:ascii="Times New Roman" w:hAnsi="Times New Roman" w:cs="Times New Roman"/>
          <w:i/>
          <w:iCs/>
          <w:sz w:val="22"/>
          <w:szCs w:val="22"/>
        </w:rPr>
        <w:t>.</w:t>
      </w:r>
      <w:r>
        <w:rPr>
          <w:rFonts w:ascii="Times New Roman" w:hAnsi="Times New Roman" w:cs="Times New Roman"/>
          <w:i/>
          <w:iCs/>
          <w:sz w:val="22"/>
          <w:szCs w:val="22"/>
        </w:rPr>
        <w:t>d</w:t>
      </w:r>
      <w:r w:rsidR="009B07E4">
        <w:rPr>
          <w:rFonts w:ascii="Times New Roman" w:hAnsi="Times New Roman" w:cs="Times New Roman"/>
          <w:i/>
          <w:iCs/>
          <w:sz w:val="22"/>
          <w:szCs w:val="22"/>
        </w:rPr>
        <w:t>.2</w:t>
      </w:r>
      <w:proofErr w:type="gramEnd"/>
      <w:r w:rsidRPr="002965E8">
        <w:rPr>
          <w:rFonts w:ascii="Times New Roman" w:hAnsi="Times New Roman" w:cs="Times New Roman"/>
          <w:i/>
          <w:iCs/>
          <w:sz w:val="22"/>
          <w:szCs w:val="22"/>
        </w:rPr>
        <w:t xml:space="preserve">:  </w:t>
      </w:r>
      <w:r w:rsidR="009B07E4">
        <w:rPr>
          <w:rFonts w:ascii="Times New Roman" w:hAnsi="Times New Roman" w:cs="Times New Roman"/>
          <w:i/>
          <w:iCs/>
          <w:sz w:val="22"/>
          <w:szCs w:val="22"/>
        </w:rPr>
        <w:t>Checking and editing the map</w:t>
      </w:r>
    </w:p>
    <w:p w14:paraId="2D9E1187" w14:textId="77777777" w:rsidR="000235AD" w:rsidRPr="00142C3E" w:rsidRDefault="000235AD" w:rsidP="00142C3E">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A basic check of an </w:t>
      </w:r>
      <w:proofErr w:type="spellStart"/>
      <w:r w:rsidRPr="00142C3E">
        <w:rPr>
          <w:rFonts w:asciiTheme="majorBidi" w:hAnsiTheme="majorBidi" w:cstheme="majorBidi"/>
          <w:sz w:val="22"/>
          <w:szCs w:val="22"/>
        </w:rPr>
        <w:t>AquaMap</w:t>
      </w:r>
      <w:proofErr w:type="spellEnd"/>
      <w:r w:rsidRPr="00142C3E">
        <w:rPr>
          <w:rFonts w:asciiTheme="majorBidi" w:hAnsiTheme="majorBidi" w:cstheme="majorBidi"/>
          <w:sz w:val="22"/>
          <w:szCs w:val="22"/>
        </w:rPr>
        <w:t xml:space="preserve"> involves comparing the predicted native distribution against a species' reported range. Information on the currently known native distribution of a species is provided above the map (Fig. 2.3a). Additional distribution information is also found in the </w:t>
      </w:r>
      <w:proofErr w:type="gramStart"/>
      <w:r w:rsidRPr="00142C3E">
        <w:rPr>
          <w:rFonts w:asciiTheme="majorBidi" w:hAnsiTheme="majorBidi" w:cstheme="majorBidi"/>
          <w:b/>
          <w:bCs/>
          <w:sz w:val="22"/>
          <w:szCs w:val="22"/>
        </w:rPr>
        <w:t>More</w:t>
      </w:r>
      <w:proofErr w:type="gramEnd"/>
      <w:r w:rsidRPr="00142C3E">
        <w:rPr>
          <w:rFonts w:asciiTheme="majorBidi" w:hAnsiTheme="majorBidi" w:cstheme="majorBidi"/>
          <w:b/>
          <w:bCs/>
          <w:sz w:val="22"/>
          <w:szCs w:val="22"/>
        </w:rPr>
        <w:t xml:space="preserve"> species data</w:t>
      </w:r>
      <w:r w:rsidRPr="00142C3E">
        <w:rPr>
          <w:rFonts w:asciiTheme="majorBidi" w:hAnsiTheme="majorBidi" w:cstheme="majorBidi"/>
          <w:sz w:val="22"/>
          <w:szCs w:val="22"/>
        </w:rPr>
        <w:t xml:space="preserve"> section below the map. This includes links to the list of countries, FAO fishery statistical areas, and ecosystems where a species is known to occur. Comparison can also be made by toggling to the </w:t>
      </w:r>
      <w:r w:rsidRPr="00142C3E">
        <w:rPr>
          <w:rFonts w:asciiTheme="majorBidi" w:hAnsiTheme="majorBidi" w:cstheme="majorBidi"/>
          <w:b/>
          <w:bCs/>
          <w:sz w:val="22"/>
          <w:szCs w:val="22"/>
        </w:rPr>
        <w:t>Point Map</w:t>
      </w:r>
      <w:r w:rsidRPr="00142C3E">
        <w:rPr>
          <w:rFonts w:asciiTheme="majorBidi" w:hAnsiTheme="majorBidi" w:cstheme="majorBidi"/>
          <w:sz w:val="22"/>
          <w:szCs w:val="22"/>
        </w:rPr>
        <w:t xml:space="preserve"> which displays species occurrence records. A </w:t>
      </w:r>
      <w:r w:rsidRPr="00142C3E">
        <w:rPr>
          <w:rFonts w:asciiTheme="majorBidi" w:hAnsiTheme="majorBidi" w:cstheme="majorBidi"/>
          <w:bCs/>
          <w:sz w:val="22"/>
          <w:szCs w:val="22"/>
        </w:rPr>
        <w:t xml:space="preserve">map may sometimes appear inaccurate due to incomplete or outdated input data, sampling biases, or data encoding errors. In such cases, a map may be corrected by editing mapping parameters and settings in the </w:t>
      </w:r>
      <w:r w:rsidRPr="009B07E4">
        <w:rPr>
          <w:rFonts w:asciiTheme="majorBidi" w:hAnsiTheme="majorBidi" w:cstheme="majorBidi"/>
          <w:bCs/>
          <w:i/>
          <w:iCs/>
          <w:sz w:val="22"/>
          <w:szCs w:val="22"/>
        </w:rPr>
        <w:t>CYOM</w:t>
      </w:r>
      <w:r w:rsidRPr="00142C3E">
        <w:rPr>
          <w:rFonts w:asciiTheme="majorBidi" w:hAnsiTheme="majorBidi" w:cstheme="majorBidi"/>
          <w:bCs/>
          <w:sz w:val="22"/>
          <w:szCs w:val="22"/>
        </w:rPr>
        <w:t>.</w:t>
      </w:r>
    </w:p>
    <w:p w14:paraId="24133A9E" w14:textId="77777777" w:rsidR="009B07E4" w:rsidRDefault="009B07E4" w:rsidP="000B0A46">
      <w:pPr>
        <w:numPr>
          <w:ilvl w:val="0"/>
          <w:numId w:val="14"/>
        </w:numPr>
        <w:tabs>
          <w:tab w:val="clear" w:pos="720"/>
          <w:tab w:val="num" w:pos="540"/>
        </w:tabs>
        <w:spacing w:after="60" w:line="360" w:lineRule="auto"/>
        <w:ind w:left="547" w:hanging="547"/>
        <w:jc w:val="both"/>
        <w:rPr>
          <w:rFonts w:asciiTheme="majorBidi" w:hAnsiTheme="majorBidi" w:cstheme="majorBidi"/>
          <w:sz w:val="22"/>
          <w:szCs w:val="22"/>
        </w:rPr>
      </w:pPr>
      <w:r w:rsidRPr="00142C3E">
        <w:rPr>
          <w:rFonts w:asciiTheme="majorBidi" w:hAnsiTheme="majorBidi" w:cstheme="majorBidi"/>
          <w:bCs/>
          <w:sz w:val="22"/>
          <w:szCs w:val="22"/>
        </w:rPr>
        <w:t xml:space="preserve">Click on the </w:t>
      </w:r>
      <w:r w:rsidRPr="00142C3E">
        <w:rPr>
          <w:rFonts w:asciiTheme="majorBidi" w:hAnsiTheme="majorBidi" w:cstheme="majorBidi"/>
          <w:b/>
          <w:bCs/>
          <w:sz w:val="22"/>
          <w:szCs w:val="22"/>
        </w:rPr>
        <w:t>Create your own map</w:t>
      </w:r>
      <w:r w:rsidRPr="00142C3E">
        <w:rPr>
          <w:rFonts w:asciiTheme="majorBidi" w:hAnsiTheme="majorBidi" w:cstheme="majorBidi"/>
          <w:sz w:val="22"/>
          <w:szCs w:val="22"/>
        </w:rPr>
        <w:t xml:space="preserve"> link </w:t>
      </w:r>
      <w:r w:rsidRPr="00142C3E">
        <w:rPr>
          <w:rFonts w:asciiTheme="majorBidi" w:hAnsiTheme="majorBidi" w:cstheme="majorBidi"/>
          <w:bCs/>
          <w:sz w:val="22"/>
          <w:szCs w:val="22"/>
        </w:rPr>
        <w:t>found beneath the species map (Fig. 2.3a)</w:t>
      </w:r>
      <w:r w:rsidRPr="00142C3E">
        <w:rPr>
          <w:rFonts w:asciiTheme="majorBidi" w:hAnsiTheme="majorBidi" w:cstheme="majorBidi"/>
          <w:sz w:val="22"/>
          <w:szCs w:val="22"/>
        </w:rPr>
        <w:t xml:space="preserve">. This open the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tool interface (Fig. 2.4)</w:t>
      </w:r>
    </w:p>
    <w:p w14:paraId="10BC7952" w14:textId="3EFFB0F4" w:rsidR="009B07E4" w:rsidRPr="009B07E4" w:rsidRDefault="009B07E4" w:rsidP="00120CA1">
      <w:pPr>
        <w:numPr>
          <w:ilvl w:val="0"/>
          <w:numId w:val="14"/>
        </w:numPr>
        <w:tabs>
          <w:tab w:val="clear" w:pos="720"/>
          <w:tab w:val="num" w:pos="540"/>
        </w:tabs>
        <w:spacing w:after="60" w:line="360" w:lineRule="auto"/>
        <w:ind w:left="547" w:hanging="547"/>
        <w:jc w:val="both"/>
        <w:rPr>
          <w:rFonts w:asciiTheme="majorBidi" w:hAnsiTheme="majorBidi" w:cstheme="majorBidi"/>
          <w:sz w:val="22"/>
          <w:szCs w:val="22"/>
        </w:rPr>
      </w:pPr>
      <w:r w:rsidRPr="009B07E4">
        <w:rPr>
          <w:rFonts w:asciiTheme="majorBidi" w:hAnsiTheme="majorBidi" w:cstheme="majorBidi"/>
          <w:bCs/>
          <w:sz w:val="22"/>
          <w:szCs w:val="22"/>
        </w:rPr>
        <w:t>Examine mapping parameters and settings for the species. Note that the species' map can be impr</w:t>
      </w:r>
      <w:r>
        <w:rPr>
          <w:rFonts w:asciiTheme="majorBidi" w:hAnsiTheme="majorBidi" w:cstheme="majorBidi"/>
          <w:bCs/>
          <w:sz w:val="22"/>
          <w:szCs w:val="22"/>
        </w:rPr>
        <w:t xml:space="preserve">oved or corrected by adjusting values or settings </w:t>
      </w:r>
      <w:r w:rsidRPr="009B07E4">
        <w:rPr>
          <w:rFonts w:asciiTheme="majorBidi" w:hAnsiTheme="majorBidi" w:cstheme="majorBidi"/>
          <w:bCs/>
          <w:sz w:val="22"/>
          <w:szCs w:val="22"/>
        </w:rPr>
        <w:t xml:space="preserve">in four </w:t>
      </w:r>
      <w:del w:id="23" w:author="Yoni Gavish" w:date="2016-03-08T11:18:00Z">
        <w:r w:rsidRPr="009B07E4" w:rsidDel="00120CA1">
          <w:rPr>
            <w:rFonts w:asciiTheme="majorBidi" w:hAnsiTheme="majorBidi" w:cstheme="majorBidi"/>
            <w:bCs/>
            <w:sz w:val="22"/>
            <w:szCs w:val="22"/>
          </w:rPr>
          <w:delText xml:space="preserve">(4) </w:delText>
        </w:r>
      </w:del>
      <w:r w:rsidRPr="009B07E4">
        <w:rPr>
          <w:rFonts w:asciiTheme="majorBidi" w:hAnsiTheme="majorBidi" w:cstheme="majorBidi"/>
          <w:bCs/>
          <w:sz w:val="22"/>
          <w:szCs w:val="22"/>
        </w:rPr>
        <w:t xml:space="preserve">sections: </w:t>
      </w:r>
    </w:p>
    <w:p w14:paraId="298701ED" w14:textId="77777777" w:rsidR="009B07E4" w:rsidRPr="00142C3E" w:rsidRDefault="009B07E4" w:rsidP="000B0A46">
      <w:pPr>
        <w:numPr>
          <w:ilvl w:val="0"/>
          <w:numId w:val="15"/>
        </w:numPr>
        <w:tabs>
          <w:tab w:val="clear" w:pos="720"/>
          <w:tab w:val="num" w:pos="1080"/>
        </w:tabs>
        <w:spacing w:line="360" w:lineRule="auto"/>
        <w:ind w:left="1080"/>
        <w:jc w:val="both"/>
        <w:rPr>
          <w:rFonts w:asciiTheme="majorBidi" w:hAnsiTheme="majorBidi" w:cstheme="majorBidi"/>
          <w:sz w:val="22"/>
          <w:szCs w:val="22"/>
        </w:rPr>
      </w:pPr>
      <w:r w:rsidRPr="00142C3E">
        <w:rPr>
          <w:rFonts w:asciiTheme="majorBidi" w:hAnsiTheme="majorBidi" w:cstheme="majorBidi"/>
          <w:sz w:val="22"/>
          <w:szCs w:val="22"/>
        </w:rPr>
        <w:t>Area Restrictions</w:t>
      </w:r>
    </w:p>
    <w:p w14:paraId="3B61B159" w14:textId="77777777" w:rsidR="009B07E4" w:rsidRPr="00142C3E" w:rsidRDefault="009B07E4" w:rsidP="000B0A46">
      <w:pPr>
        <w:numPr>
          <w:ilvl w:val="0"/>
          <w:numId w:val="15"/>
        </w:numPr>
        <w:tabs>
          <w:tab w:val="clear" w:pos="720"/>
          <w:tab w:val="num" w:pos="1080"/>
        </w:tabs>
        <w:spacing w:line="360" w:lineRule="auto"/>
        <w:ind w:left="1080"/>
        <w:jc w:val="both"/>
        <w:rPr>
          <w:rFonts w:asciiTheme="majorBidi" w:hAnsiTheme="majorBidi" w:cstheme="majorBidi"/>
          <w:sz w:val="22"/>
          <w:szCs w:val="22"/>
        </w:rPr>
      </w:pPr>
      <w:r w:rsidRPr="00142C3E">
        <w:rPr>
          <w:rFonts w:asciiTheme="majorBidi" w:hAnsiTheme="majorBidi" w:cstheme="majorBidi"/>
          <w:sz w:val="22"/>
          <w:szCs w:val="22"/>
        </w:rPr>
        <w:t>Occurrence Cells</w:t>
      </w:r>
    </w:p>
    <w:p w14:paraId="2DDD6B6A" w14:textId="77777777" w:rsidR="009B07E4" w:rsidRPr="00142C3E" w:rsidRDefault="009B07E4" w:rsidP="000B0A46">
      <w:pPr>
        <w:numPr>
          <w:ilvl w:val="0"/>
          <w:numId w:val="15"/>
        </w:numPr>
        <w:tabs>
          <w:tab w:val="clear" w:pos="720"/>
          <w:tab w:val="num" w:pos="1080"/>
        </w:tabs>
        <w:spacing w:line="360" w:lineRule="auto"/>
        <w:ind w:left="1080"/>
        <w:jc w:val="both"/>
        <w:rPr>
          <w:rFonts w:asciiTheme="majorBidi" w:hAnsiTheme="majorBidi" w:cstheme="majorBidi"/>
          <w:sz w:val="22"/>
          <w:szCs w:val="22"/>
        </w:rPr>
      </w:pPr>
      <w:r w:rsidRPr="00142C3E">
        <w:rPr>
          <w:rFonts w:asciiTheme="majorBidi" w:hAnsiTheme="majorBidi" w:cstheme="majorBidi"/>
          <w:sz w:val="22"/>
          <w:szCs w:val="22"/>
        </w:rPr>
        <w:t>Environmental Envelopes</w:t>
      </w:r>
    </w:p>
    <w:p w14:paraId="226E914F" w14:textId="77777777" w:rsidR="009B07E4" w:rsidRPr="00142C3E" w:rsidRDefault="009B07E4" w:rsidP="000B0A46">
      <w:pPr>
        <w:numPr>
          <w:ilvl w:val="0"/>
          <w:numId w:val="15"/>
        </w:numPr>
        <w:tabs>
          <w:tab w:val="clear" w:pos="720"/>
          <w:tab w:val="num" w:pos="1080"/>
        </w:tabs>
        <w:spacing w:line="360" w:lineRule="auto"/>
        <w:ind w:left="1080"/>
        <w:jc w:val="both"/>
        <w:rPr>
          <w:rFonts w:asciiTheme="majorBidi" w:hAnsiTheme="majorBidi" w:cstheme="majorBidi"/>
          <w:sz w:val="22"/>
          <w:szCs w:val="22"/>
        </w:rPr>
      </w:pPr>
      <w:r w:rsidRPr="00142C3E">
        <w:rPr>
          <w:rFonts w:asciiTheme="majorBidi" w:hAnsiTheme="majorBidi" w:cstheme="majorBidi"/>
          <w:sz w:val="22"/>
          <w:szCs w:val="22"/>
        </w:rPr>
        <w:t>Map View Settings</w:t>
      </w:r>
    </w:p>
    <w:p w14:paraId="06C94856" w14:textId="77777777" w:rsidR="009B07E4" w:rsidRPr="00142C3E" w:rsidRDefault="009B07E4" w:rsidP="000B0A46">
      <w:pPr>
        <w:numPr>
          <w:ilvl w:val="0"/>
          <w:numId w:val="14"/>
        </w:numPr>
        <w:tabs>
          <w:tab w:val="clear" w:pos="720"/>
          <w:tab w:val="num" w:pos="540"/>
        </w:tabs>
        <w:spacing w:after="60" w:line="360" w:lineRule="auto"/>
        <w:ind w:left="547" w:hanging="547"/>
        <w:jc w:val="both"/>
        <w:rPr>
          <w:rFonts w:asciiTheme="majorBidi" w:hAnsiTheme="majorBidi" w:cstheme="majorBidi"/>
          <w:bCs/>
          <w:sz w:val="22"/>
          <w:szCs w:val="22"/>
        </w:rPr>
      </w:pPr>
      <w:r w:rsidRPr="00142C3E">
        <w:rPr>
          <w:rFonts w:asciiTheme="majorBidi" w:hAnsiTheme="majorBidi" w:cstheme="majorBidi"/>
          <w:bCs/>
          <w:sz w:val="22"/>
          <w:szCs w:val="22"/>
        </w:rPr>
        <w:t xml:space="preserve">See </w:t>
      </w:r>
      <w:proofErr w:type="gramStart"/>
      <w:r w:rsidRPr="00142C3E">
        <w:rPr>
          <w:rFonts w:asciiTheme="majorBidi" w:hAnsiTheme="majorBidi" w:cstheme="majorBidi"/>
          <w:b/>
          <w:bCs/>
          <w:sz w:val="22"/>
          <w:szCs w:val="22"/>
        </w:rPr>
        <w:t>About</w:t>
      </w:r>
      <w:proofErr w:type="gramEnd"/>
      <w:r w:rsidRPr="00142C3E">
        <w:rPr>
          <w:rFonts w:asciiTheme="majorBidi" w:hAnsiTheme="majorBidi" w:cstheme="majorBidi"/>
          <w:b/>
          <w:bCs/>
          <w:sz w:val="22"/>
          <w:szCs w:val="22"/>
        </w:rPr>
        <w:t xml:space="preserve"> </w:t>
      </w:r>
      <w:proofErr w:type="spellStart"/>
      <w:r w:rsidRPr="00142C3E">
        <w:rPr>
          <w:rFonts w:asciiTheme="majorBidi" w:hAnsiTheme="majorBidi" w:cstheme="majorBidi"/>
          <w:b/>
          <w:bCs/>
          <w:sz w:val="22"/>
          <w:szCs w:val="22"/>
        </w:rPr>
        <w:t>AquaMaps</w:t>
      </w:r>
      <w:proofErr w:type="spellEnd"/>
      <w:r w:rsidRPr="00142C3E">
        <w:rPr>
          <w:rFonts w:asciiTheme="majorBidi" w:hAnsiTheme="majorBidi" w:cstheme="majorBidi"/>
          <w:bCs/>
          <w:sz w:val="22"/>
          <w:szCs w:val="22"/>
        </w:rPr>
        <w:t xml:space="preserve"> (upper right-hand section) for further information on the </w:t>
      </w:r>
      <w:proofErr w:type="spellStart"/>
      <w:r w:rsidRPr="004B6091">
        <w:rPr>
          <w:rFonts w:asciiTheme="majorBidi" w:hAnsiTheme="majorBidi" w:cstheme="majorBidi"/>
          <w:bCs/>
          <w:i/>
          <w:iCs/>
          <w:sz w:val="22"/>
          <w:szCs w:val="22"/>
        </w:rPr>
        <w:t>AquaMaps</w:t>
      </w:r>
      <w:proofErr w:type="spellEnd"/>
      <w:r w:rsidRPr="00142C3E">
        <w:rPr>
          <w:rFonts w:asciiTheme="majorBidi" w:hAnsiTheme="majorBidi" w:cstheme="majorBidi"/>
          <w:bCs/>
          <w:sz w:val="22"/>
          <w:szCs w:val="22"/>
        </w:rPr>
        <w:t xml:space="preserve"> concept, algorithm and data sources (including other tools).</w:t>
      </w:r>
    </w:p>
    <w:p w14:paraId="72E8CD67" w14:textId="77777777" w:rsidR="000235AD" w:rsidRPr="00142C3E" w:rsidRDefault="000235AD" w:rsidP="00142C3E">
      <w:pPr>
        <w:spacing w:line="360" w:lineRule="auto"/>
        <w:jc w:val="both"/>
        <w:rPr>
          <w:rFonts w:asciiTheme="majorBidi" w:hAnsiTheme="majorBidi" w:cstheme="majorBidi"/>
          <w:bCs/>
          <w:sz w:val="22"/>
          <w:szCs w:val="22"/>
        </w:rPr>
      </w:pPr>
    </w:p>
    <w:p w14:paraId="681CD12A" w14:textId="77777777" w:rsidR="000235AD" w:rsidRPr="00142C3E" w:rsidRDefault="000235AD" w:rsidP="00670B21">
      <w:pPr>
        <w:spacing w:line="360" w:lineRule="auto"/>
        <w:jc w:val="center"/>
        <w:rPr>
          <w:rFonts w:asciiTheme="majorBidi" w:hAnsiTheme="majorBidi" w:cstheme="majorBidi"/>
          <w:sz w:val="22"/>
          <w:szCs w:val="22"/>
        </w:rPr>
      </w:pPr>
      <w:r w:rsidRPr="00142C3E">
        <w:rPr>
          <w:rFonts w:asciiTheme="majorBidi" w:hAnsiTheme="majorBidi" w:cstheme="majorBidi"/>
          <w:noProof/>
          <w:sz w:val="22"/>
          <w:szCs w:val="22"/>
          <w:lang w:eastAsia="en-GB" w:bidi="he-IL"/>
        </w:rPr>
        <w:lastRenderedPageBreak/>
        <w:drawing>
          <wp:inline distT="0" distB="0" distL="0" distR="0" wp14:anchorId="6094DDD7" wp14:editId="4A0F5AB8">
            <wp:extent cx="5486400" cy="6766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6766560"/>
                    </a:xfrm>
                    <a:prstGeom prst="rect">
                      <a:avLst/>
                    </a:prstGeom>
                    <a:noFill/>
                    <a:ln>
                      <a:noFill/>
                    </a:ln>
                  </pic:spPr>
                </pic:pic>
              </a:graphicData>
            </a:graphic>
          </wp:inline>
        </w:drawing>
      </w:r>
    </w:p>
    <w:p w14:paraId="34913610" w14:textId="77777777" w:rsidR="000235AD" w:rsidRDefault="000235AD" w:rsidP="00670B21">
      <w:pPr>
        <w:spacing w:line="276" w:lineRule="auto"/>
        <w:rPr>
          <w:rFonts w:asciiTheme="minorBidi" w:hAnsiTheme="minorBidi" w:cstheme="minorBidi"/>
        </w:rPr>
      </w:pPr>
      <w:r w:rsidRPr="009B07E4">
        <w:rPr>
          <w:rFonts w:asciiTheme="minorBidi" w:hAnsiTheme="minorBidi" w:cstheme="minorBidi"/>
          <w:b/>
          <w:bCs/>
        </w:rPr>
        <w:t>Figure 2.4:</w:t>
      </w:r>
      <w:r w:rsidRPr="009B07E4">
        <w:rPr>
          <w:rFonts w:asciiTheme="minorBidi" w:hAnsiTheme="minorBidi" w:cstheme="minorBidi"/>
        </w:rPr>
        <w:t xml:space="preserve"> Create-Your-Own-Map (</w:t>
      </w:r>
      <w:r w:rsidRPr="00B27600">
        <w:rPr>
          <w:rFonts w:asciiTheme="minorBidi" w:hAnsiTheme="minorBidi" w:cstheme="minorBidi"/>
          <w:i/>
          <w:iCs/>
        </w:rPr>
        <w:t>CYOM</w:t>
      </w:r>
      <w:r w:rsidRPr="009B07E4">
        <w:rPr>
          <w:rFonts w:asciiTheme="minorBidi" w:hAnsiTheme="minorBidi" w:cstheme="minorBidi"/>
        </w:rPr>
        <w:t xml:space="preserve">) interface showing default mapping parameters and settings for </w:t>
      </w:r>
      <w:r w:rsidRPr="009B07E4">
        <w:rPr>
          <w:rFonts w:asciiTheme="minorBidi" w:hAnsiTheme="minorBidi" w:cstheme="minorBidi"/>
          <w:i/>
          <w:iCs/>
        </w:rPr>
        <w:t>B</w:t>
      </w:r>
      <w:r w:rsidR="00670B21">
        <w:rPr>
          <w:rFonts w:asciiTheme="minorBidi" w:hAnsiTheme="minorBidi" w:cstheme="minorBidi"/>
          <w:i/>
          <w:iCs/>
        </w:rPr>
        <w:t>.</w:t>
      </w:r>
      <w:r w:rsidRPr="009B07E4">
        <w:rPr>
          <w:rFonts w:asciiTheme="minorBidi" w:hAnsiTheme="minorBidi" w:cstheme="minorBidi"/>
        </w:rPr>
        <w:t xml:space="preserve"> </w:t>
      </w:r>
      <w:proofErr w:type="spellStart"/>
      <w:r w:rsidRPr="009B07E4">
        <w:rPr>
          <w:rFonts w:asciiTheme="minorBidi" w:hAnsiTheme="minorBidi" w:cstheme="minorBidi"/>
          <w:i/>
          <w:iCs/>
        </w:rPr>
        <w:t>glaciale</w:t>
      </w:r>
      <w:proofErr w:type="spellEnd"/>
      <w:r w:rsidRPr="009B07E4">
        <w:rPr>
          <w:rFonts w:asciiTheme="minorBidi" w:hAnsiTheme="minorBidi" w:cstheme="minorBidi"/>
        </w:rPr>
        <w:t>.</w:t>
      </w:r>
    </w:p>
    <w:p w14:paraId="41D3DCAD" w14:textId="77777777" w:rsidR="009B07E4" w:rsidRDefault="009B07E4" w:rsidP="009B07E4">
      <w:pPr>
        <w:spacing w:line="276" w:lineRule="auto"/>
        <w:rPr>
          <w:rFonts w:asciiTheme="minorBidi" w:hAnsiTheme="minorBidi" w:cstheme="minorBidi"/>
        </w:rPr>
      </w:pPr>
    </w:p>
    <w:p w14:paraId="77C5C305" w14:textId="77777777" w:rsidR="009B07E4" w:rsidRPr="009B07E4" w:rsidRDefault="009B07E4" w:rsidP="009B07E4">
      <w:pPr>
        <w:spacing w:line="276" w:lineRule="auto"/>
        <w:rPr>
          <w:rFonts w:asciiTheme="minorBidi" w:hAnsiTheme="minorBidi" w:cstheme="minorBidi"/>
        </w:rPr>
      </w:pPr>
    </w:p>
    <w:p w14:paraId="78D77F6A" w14:textId="77777777" w:rsidR="009B07E4" w:rsidRDefault="009B07E4" w:rsidP="009B07E4">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2</w:t>
      </w:r>
      <w:r w:rsidRPr="002965E8">
        <w:rPr>
          <w:rFonts w:ascii="Times New Roman" w:hAnsi="Times New Roman" w:cs="Times New Roman"/>
          <w:i/>
          <w:iCs/>
          <w:sz w:val="22"/>
          <w:szCs w:val="22"/>
        </w:rPr>
        <w:t>.</w:t>
      </w:r>
      <w:r>
        <w:rPr>
          <w:rFonts w:ascii="Times New Roman" w:hAnsi="Times New Roman" w:cs="Times New Roman"/>
          <w:i/>
          <w:iCs/>
          <w:sz w:val="22"/>
          <w:szCs w:val="22"/>
        </w:rPr>
        <w:t>d.3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Working with AREA RESTRICTIONS</w:t>
      </w:r>
    </w:p>
    <w:p w14:paraId="7E3FF539" w14:textId="77777777" w:rsidR="000235AD" w:rsidRPr="00142C3E" w:rsidRDefault="000235AD" w:rsidP="009B07E4">
      <w:pPr>
        <w:spacing w:line="360" w:lineRule="auto"/>
        <w:jc w:val="both"/>
        <w:rPr>
          <w:rFonts w:asciiTheme="majorBidi" w:hAnsiTheme="majorBidi" w:cstheme="majorBidi"/>
          <w:sz w:val="22"/>
          <w:szCs w:val="22"/>
        </w:rPr>
      </w:pPr>
      <w:r w:rsidRPr="00142C3E">
        <w:rPr>
          <w:rFonts w:asciiTheme="majorBidi" w:hAnsiTheme="majorBidi" w:cstheme="majorBidi"/>
          <w:b/>
          <w:bCs/>
          <w:sz w:val="22"/>
          <w:szCs w:val="22"/>
        </w:rPr>
        <w:t>AREA RESTRICTIONS</w:t>
      </w:r>
      <w:r w:rsidRPr="00142C3E">
        <w:rPr>
          <w:rFonts w:asciiTheme="majorBidi" w:hAnsiTheme="majorBidi" w:cstheme="majorBidi"/>
          <w:sz w:val="22"/>
          <w:szCs w:val="22"/>
        </w:rPr>
        <w:t xml:space="preserve"> is the first section in the </w:t>
      </w:r>
      <w:r w:rsidRPr="009B07E4">
        <w:rPr>
          <w:rFonts w:asciiTheme="majorBidi" w:hAnsiTheme="majorBidi" w:cstheme="majorBidi"/>
          <w:i/>
          <w:iCs/>
          <w:sz w:val="22"/>
          <w:szCs w:val="22"/>
        </w:rPr>
        <w:t>CYOM</w:t>
      </w:r>
      <w:r w:rsidRPr="00142C3E">
        <w:rPr>
          <w:rFonts w:asciiTheme="majorBidi" w:hAnsiTheme="majorBidi" w:cstheme="majorBidi"/>
          <w:sz w:val="22"/>
          <w:szCs w:val="22"/>
        </w:rPr>
        <w:t xml:space="preserve"> interface (Fig. 2.5). It describes the geographic extent of a species' distribution. The information is needed by </w:t>
      </w:r>
      <w:proofErr w:type="spellStart"/>
      <w:r w:rsidRPr="004B6091">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to (1) identify half-degree cells that contain point data that fall within a species’ known natural range (“good cells”), (2) compute the species’ environmental envelopes, and (3) define the area for plotting the relative probabilities of species occurrence. </w:t>
      </w:r>
      <w:r w:rsidR="009B07E4" w:rsidRPr="00142C3E">
        <w:rPr>
          <w:rFonts w:asciiTheme="majorBidi" w:hAnsiTheme="majorBidi" w:cstheme="majorBidi"/>
          <w:sz w:val="22"/>
          <w:szCs w:val="22"/>
        </w:rPr>
        <w:t>Area restriction settings can be adjusted in any or all of the fol</w:t>
      </w:r>
      <w:r w:rsidR="009B07E4">
        <w:rPr>
          <w:rFonts w:asciiTheme="majorBidi" w:hAnsiTheme="majorBidi" w:cstheme="majorBidi"/>
          <w:sz w:val="22"/>
          <w:szCs w:val="22"/>
        </w:rPr>
        <w:t>lowing sub-sections in Fig. 2.5.</w:t>
      </w:r>
    </w:p>
    <w:p w14:paraId="76AF8550" w14:textId="77777777" w:rsidR="000235AD" w:rsidRPr="00142C3E" w:rsidRDefault="000235AD" w:rsidP="00142C3E">
      <w:pPr>
        <w:spacing w:line="360" w:lineRule="auto"/>
        <w:jc w:val="both"/>
        <w:rPr>
          <w:rFonts w:asciiTheme="majorBidi" w:hAnsiTheme="majorBidi" w:cstheme="majorBidi"/>
          <w:sz w:val="22"/>
          <w:szCs w:val="22"/>
        </w:rPr>
      </w:pPr>
    </w:p>
    <w:p w14:paraId="469A46C6" w14:textId="77777777" w:rsidR="000235AD" w:rsidRPr="00142C3E" w:rsidRDefault="000235AD" w:rsidP="00142C3E">
      <w:pPr>
        <w:spacing w:line="360" w:lineRule="auto"/>
        <w:jc w:val="center"/>
        <w:rPr>
          <w:rFonts w:asciiTheme="majorBidi" w:hAnsiTheme="majorBidi" w:cstheme="majorBidi"/>
          <w:sz w:val="22"/>
          <w:szCs w:val="22"/>
        </w:rPr>
      </w:pPr>
      <w:r w:rsidRPr="00142C3E">
        <w:rPr>
          <w:rFonts w:asciiTheme="majorBidi" w:hAnsiTheme="majorBidi" w:cstheme="majorBidi"/>
          <w:noProof/>
          <w:sz w:val="22"/>
          <w:szCs w:val="22"/>
          <w:lang w:eastAsia="en-GB" w:bidi="he-IL"/>
        </w:rPr>
        <w:drawing>
          <wp:inline distT="0" distB="0" distL="0" distR="0" wp14:anchorId="4A1827F9" wp14:editId="1BC26136">
            <wp:extent cx="5760720" cy="2468880"/>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w="6350" cmpd="sng">
                      <a:solidFill>
                        <a:srgbClr val="808080"/>
                      </a:solidFill>
                      <a:miter lim="800000"/>
                      <a:headEnd/>
                      <a:tailEnd/>
                    </a:ln>
                    <a:effectLst/>
                  </pic:spPr>
                </pic:pic>
              </a:graphicData>
            </a:graphic>
          </wp:inline>
        </w:drawing>
      </w:r>
    </w:p>
    <w:p w14:paraId="2799E562" w14:textId="77777777" w:rsidR="000235AD" w:rsidRPr="009B07E4" w:rsidRDefault="000235AD" w:rsidP="00670B21">
      <w:pPr>
        <w:spacing w:line="276" w:lineRule="auto"/>
        <w:ind w:hanging="11"/>
        <w:jc w:val="both"/>
        <w:rPr>
          <w:rFonts w:asciiTheme="minorBidi" w:hAnsiTheme="minorBidi" w:cstheme="minorBidi"/>
        </w:rPr>
      </w:pPr>
      <w:r w:rsidRPr="009B07E4">
        <w:rPr>
          <w:rFonts w:asciiTheme="minorBidi" w:hAnsiTheme="minorBidi" w:cstheme="minorBidi"/>
          <w:b/>
          <w:bCs/>
        </w:rPr>
        <w:t>Figure 2.5:</w:t>
      </w:r>
      <w:r w:rsidRPr="009B07E4">
        <w:rPr>
          <w:rFonts w:asciiTheme="minorBidi" w:hAnsiTheme="minorBidi" w:cstheme="minorBidi"/>
        </w:rPr>
        <w:t xml:space="preserve"> Close-up of the AREA RESTRICTIONS section of the </w:t>
      </w:r>
      <w:r w:rsidRPr="00B27600">
        <w:rPr>
          <w:rFonts w:asciiTheme="minorBidi" w:hAnsiTheme="minorBidi" w:cstheme="minorBidi"/>
          <w:i/>
          <w:iCs/>
        </w:rPr>
        <w:t>CYOM</w:t>
      </w:r>
      <w:r w:rsidRPr="009B07E4">
        <w:rPr>
          <w:rFonts w:asciiTheme="minorBidi" w:hAnsiTheme="minorBidi" w:cstheme="minorBidi"/>
        </w:rPr>
        <w:t xml:space="preserve"> interface for </w:t>
      </w:r>
      <w:r w:rsidRPr="009B07E4">
        <w:rPr>
          <w:rFonts w:asciiTheme="minorBidi" w:hAnsiTheme="minorBidi" w:cstheme="minorBidi"/>
          <w:i/>
          <w:iCs/>
        </w:rPr>
        <w:t>B</w:t>
      </w:r>
      <w:r w:rsidR="00670B21">
        <w:rPr>
          <w:rFonts w:asciiTheme="minorBidi" w:hAnsiTheme="minorBidi" w:cstheme="minorBidi"/>
          <w:i/>
          <w:iCs/>
        </w:rPr>
        <w:t>.</w:t>
      </w:r>
      <w:r w:rsidRPr="009B07E4">
        <w:rPr>
          <w:rFonts w:asciiTheme="minorBidi" w:hAnsiTheme="minorBidi" w:cstheme="minorBidi"/>
        </w:rPr>
        <w:t xml:space="preserve"> </w:t>
      </w:r>
      <w:proofErr w:type="spellStart"/>
      <w:r w:rsidRPr="009B07E4">
        <w:rPr>
          <w:rFonts w:asciiTheme="minorBidi" w:hAnsiTheme="minorBidi" w:cstheme="minorBidi"/>
          <w:i/>
          <w:iCs/>
        </w:rPr>
        <w:t>glaciale</w:t>
      </w:r>
      <w:proofErr w:type="spellEnd"/>
      <w:r w:rsidRPr="009B07E4">
        <w:rPr>
          <w:rFonts w:asciiTheme="minorBidi" w:hAnsiTheme="minorBidi" w:cstheme="minorBidi"/>
        </w:rPr>
        <w:t xml:space="preserve">. </w:t>
      </w:r>
    </w:p>
    <w:p w14:paraId="5601B711" w14:textId="77777777" w:rsidR="000235AD" w:rsidRDefault="000235AD" w:rsidP="00142C3E">
      <w:pPr>
        <w:spacing w:line="360" w:lineRule="auto"/>
        <w:jc w:val="both"/>
        <w:rPr>
          <w:rFonts w:asciiTheme="majorBidi" w:hAnsiTheme="majorBidi" w:cstheme="majorBidi"/>
          <w:sz w:val="22"/>
          <w:szCs w:val="22"/>
        </w:rPr>
      </w:pPr>
    </w:p>
    <w:p w14:paraId="1AD8F88B" w14:textId="77777777" w:rsidR="009B07E4" w:rsidRPr="006B16A9" w:rsidRDefault="009B07E4" w:rsidP="009B07E4">
      <w:pPr>
        <w:tabs>
          <w:tab w:val="left" w:pos="1134"/>
        </w:tabs>
        <w:spacing w:line="360" w:lineRule="auto"/>
        <w:rPr>
          <w:rFonts w:ascii="Times New Roman" w:hAnsi="Times New Roman" w:cs="Times New Roman"/>
          <w:sz w:val="22"/>
          <w:szCs w:val="22"/>
          <w:u w:val="single"/>
        </w:rPr>
      </w:pPr>
      <w:r>
        <w:rPr>
          <w:rFonts w:ascii="Times New Roman" w:hAnsi="Times New Roman" w:cs="Times New Roman"/>
          <w:sz w:val="22"/>
          <w:szCs w:val="22"/>
          <w:u w:val="single"/>
        </w:rPr>
        <w:t>FAO Areas (test field)</w:t>
      </w:r>
    </w:p>
    <w:p w14:paraId="10C3BF85" w14:textId="77777777" w:rsidR="000235AD" w:rsidRPr="00142C3E" w:rsidRDefault="000235AD" w:rsidP="009B07E4">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FAO areas are fisheries statistical areas that cover the known natural range of a species. They serve as a proxy for the bounding box in the absence of bounding box coordinates. </w:t>
      </w:r>
    </w:p>
    <w:p w14:paraId="40970EAF" w14:textId="77777777" w:rsidR="009B07E4"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Review the listed FAO areas.</w:t>
      </w:r>
    </w:p>
    <w:p w14:paraId="7E1B2058" w14:textId="77777777" w:rsidR="000235AD" w:rsidRPr="009B07E4"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9B07E4">
        <w:rPr>
          <w:rFonts w:asciiTheme="majorBidi" w:hAnsiTheme="majorBidi" w:cstheme="majorBidi"/>
          <w:sz w:val="22"/>
          <w:szCs w:val="22"/>
        </w:rPr>
        <w:t>Add or remove FAO areas from the list by typing or deleting area codes, as necessary. FAO areas are two-digit codes representing subdivisions of the world’s oceans used by FAO for reporting fisheries data. (</w:t>
      </w:r>
      <w:commentRangeStart w:id="24"/>
      <w:r w:rsidRPr="009B07E4">
        <w:rPr>
          <w:rFonts w:asciiTheme="majorBidi" w:hAnsiTheme="majorBidi" w:cstheme="majorBidi"/>
          <w:sz w:val="22"/>
          <w:szCs w:val="22"/>
        </w:rPr>
        <w:t>Appendix 2.1</w:t>
      </w:r>
      <w:commentRangeEnd w:id="24"/>
      <w:r w:rsidR="00120CA1">
        <w:rPr>
          <w:rStyle w:val="CommentReference"/>
        </w:rPr>
        <w:commentReference w:id="24"/>
      </w:r>
      <w:r w:rsidRPr="009B07E4">
        <w:rPr>
          <w:rFonts w:asciiTheme="majorBidi" w:hAnsiTheme="majorBidi" w:cstheme="majorBidi"/>
          <w:sz w:val="22"/>
          <w:szCs w:val="22"/>
        </w:rPr>
        <w:t>).</w:t>
      </w:r>
    </w:p>
    <w:p w14:paraId="71B4C8D3" w14:textId="77777777" w:rsidR="000235AD" w:rsidRDefault="000235AD" w:rsidP="00142C3E">
      <w:pPr>
        <w:spacing w:line="360" w:lineRule="auto"/>
        <w:jc w:val="both"/>
        <w:rPr>
          <w:rFonts w:asciiTheme="majorBidi" w:hAnsiTheme="majorBidi" w:cstheme="majorBidi"/>
          <w:sz w:val="22"/>
          <w:szCs w:val="22"/>
        </w:rPr>
      </w:pPr>
    </w:p>
    <w:p w14:paraId="3F894668" w14:textId="77777777" w:rsidR="009B07E4" w:rsidRPr="00142C3E" w:rsidRDefault="009B07E4" w:rsidP="009B07E4">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Extended FAO Area(s) (checkbox)</w:t>
      </w:r>
    </w:p>
    <w:p w14:paraId="105ED216" w14:textId="77777777" w:rsidR="000235AD" w:rsidRPr="00142C3E" w:rsidRDefault="000235AD" w:rsidP="004C1875">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The model's algorithm extends predictions pole-ward to FAO areas directly adjacent to those listed above. This allowance enables natural range boundaries defined by environmental conditions to emerge, instead of being delimited by arbitrary management areas. </w:t>
      </w:r>
    </w:p>
    <w:p w14:paraId="20AE425A"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extended FAO areas listed. </w:t>
      </w:r>
    </w:p>
    <w:p w14:paraId="58343E8D" w14:textId="77777777" w:rsidR="000235AD" w:rsidRP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t>Retain the default setting, or uncheck the box to disable this rule to exclude species from areas of false predicted presences. Alternatively, you can also modify the bounding box settings (see below).</w:t>
      </w:r>
    </w:p>
    <w:p w14:paraId="6750887A" w14:textId="77777777" w:rsidR="004C1875" w:rsidRDefault="004C1875" w:rsidP="004C1875">
      <w:pPr>
        <w:spacing w:line="360" w:lineRule="auto"/>
        <w:jc w:val="both"/>
        <w:rPr>
          <w:rFonts w:ascii="Times New Roman" w:hAnsi="Times New Roman" w:cs="Times New Roman"/>
          <w:sz w:val="22"/>
          <w:szCs w:val="22"/>
          <w:u w:val="single"/>
        </w:rPr>
      </w:pPr>
    </w:p>
    <w:p w14:paraId="1790A7AF" w14:textId="77777777" w:rsidR="004C1875" w:rsidRPr="004C1875" w:rsidRDefault="004C1875" w:rsidP="004C1875">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Bounding box</w:t>
      </w:r>
      <w:r w:rsidRPr="004C1875">
        <w:rPr>
          <w:rFonts w:ascii="Times New Roman" w:hAnsi="Times New Roman" w:cs="Times New Roman"/>
          <w:sz w:val="22"/>
          <w:szCs w:val="22"/>
          <w:u w:val="single"/>
        </w:rPr>
        <w:t xml:space="preserve"> (</w:t>
      </w:r>
      <w:r>
        <w:rPr>
          <w:rFonts w:ascii="Times New Roman" w:hAnsi="Times New Roman" w:cs="Times New Roman"/>
          <w:sz w:val="22"/>
          <w:szCs w:val="22"/>
          <w:u w:val="single"/>
        </w:rPr>
        <w:t>numeric field</w:t>
      </w:r>
      <w:r w:rsidRPr="004C1875">
        <w:rPr>
          <w:rFonts w:ascii="Times New Roman" w:hAnsi="Times New Roman" w:cs="Times New Roman"/>
          <w:sz w:val="22"/>
          <w:szCs w:val="22"/>
          <w:u w:val="single"/>
        </w:rPr>
        <w:t>)</w:t>
      </w:r>
    </w:p>
    <w:p w14:paraId="237DA59D" w14:textId="77777777" w:rsidR="000235AD" w:rsidRPr="00142C3E" w:rsidRDefault="000235AD" w:rsidP="004C1875">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A bounding box defines the latitudinal and longitudinal extent of the species’ known natural range (e.g., based on a map or the literature). </w:t>
      </w:r>
    </w:p>
    <w:p w14:paraId="264744FD"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bounding box coordinates listed. </w:t>
      </w:r>
    </w:p>
    <w:p w14:paraId="172E664B"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t>If necessary, change or complete the bounding box coordinates. The geographic coordinates are listed in the following order: northern limit, southern limit, western limit and eastern limit (i.e., N/S/W/E format).</w:t>
      </w:r>
    </w:p>
    <w:p w14:paraId="6A17108D"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lastRenderedPageBreak/>
        <w:t>Use whole degrees (although decimal-degrees is also an accepted format).</w:t>
      </w:r>
    </w:p>
    <w:p w14:paraId="11E2F21A" w14:textId="77777777" w:rsidR="000235AD" w:rsidRP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t xml:space="preserve">Use the negative sign (-) to indicate latitudes in the southern hemisphere or longitudes in the western hemisphere. </w:t>
      </w:r>
    </w:p>
    <w:p w14:paraId="4A6E931B" w14:textId="77777777" w:rsidR="000235AD" w:rsidRDefault="000235AD" w:rsidP="00142C3E">
      <w:pPr>
        <w:spacing w:line="360" w:lineRule="auto"/>
        <w:jc w:val="both"/>
        <w:rPr>
          <w:rFonts w:asciiTheme="majorBidi" w:hAnsiTheme="majorBidi" w:cstheme="majorBidi"/>
          <w:sz w:val="22"/>
          <w:szCs w:val="22"/>
        </w:rPr>
      </w:pPr>
    </w:p>
    <w:p w14:paraId="0F0E4D7A" w14:textId="77777777" w:rsidR="004C1875" w:rsidRPr="00142C3E" w:rsidRDefault="004C1875" w:rsidP="004C1875">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Pelagic (drop-down list)</w:t>
      </w:r>
    </w:p>
    <w:p w14:paraId="32BEEC8E" w14:textId="77777777" w:rsidR="000235AD" w:rsidRPr="00142C3E" w:rsidRDefault="000235AD" w:rsidP="004C1875">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The Pelagic flag indicates whether or not the distribution of a species is influenced by bottom depth. This information is used by the model when plotting the relative probabilities of species occurrences. “True” indicates the species is found in the water column, well above and independent of the bottom. “False” indicates the probability of occurrence depends on whether the bottom depth is within the depth range of the species.</w:t>
      </w:r>
    </w:p>
    <w:p w14:paraId="6185D601"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default </w:t>
      </w:r>
      <w:proofErr w:type="gramStart"/>
      <w:r w:rsidRPr="00142C3E">
        <w:rPr>
          <w:rFonts w:asciiTheme="majorBidi" w:hAnsiTheme="majorBidi" w:cstheme="majorBidi"/>
          <w:sz w:val="22"/>
          <w:szCs w:val="22"/>
        </w:rPr>
        <w:t>Pelagic</w:t>
      </w:r>
      <w:proofErr w:type="gramEnd"/>
      <w:r w:rsidRPr="00142C3E">
        <w:rPr>
          <w:rFonts w:asciiTheme="majorBidi" w:hAnsiTheme="majorBidi" w:cstheme="majorBidi"/>
          <w:sz w:val="22"/>
          <w:szCs w:val="22"/>
        </w:rPr>
        <w:t xml:space="preserve"> flag. </w:t>
      </w:r>
    </w:p>
    <w:p w14:paraId="666FDD12" w14:textId="77777777" w:rsidR="000235AD" w:rsidRP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t>Retain the default setting or set the flag to “True” or “False”, as appropriate for the species.</w:t>
      </w:r>
    </w:p>
    <w:p w14:paraId="6C80ED47" w14:textId="77777777" w:rsidR="000235AD" w:rsidRDefault="000235AD" w:rsidP="00142C3E">
      <w:pPr>
        <w:spacing w:line="360" w:lineRule="auto"/>
        <w:jc w:val="both"/>
        <w:rPr>
          <w:rFonts w:asciiTheme="majorBidi" w:hAnsiTheme="majorBidi" w:cstheme="majorBidi"/>
          <w:sz w:val="22"/>
          <w:szCs w:val="22"/>
        </w:rPr>
      </w:pPr>
    </w:p>
    <w:p w14:paraId="291BB2A8" w14:textId="77777777" w:rsidR="004C1875" w:rsidRPr="00142C3E" w:rsidRDefault="004C1875" w:rsidP="004C1875">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Use Mean Depth (drop-down list)</w:t>
      </w:r>
    </w:p>
    <w:p w14:paraId="26A1A63B" w14:textId="77777777" w:rsidR="000235AD" w:rsidRPr="00142C3E" w:rsidRDefault="000235AD" w:rsidP="004C1875">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The Use Mean Depth flag indicates how the probability of species occurrence with respect to depth is computed.  “True” means the probability of occurrence will be based on a comparison of a species’ depth range to the mean depth of an area. “False” means it will be based on a comparison against the minimum and maximum depth of an area.</w:t>
      </w:r>
    </w:p>
    <w:p w14:paraId="2272FF0D"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default Use Mean Depth flag. </w:t>
      </w:r>
    </w:p>
    <w:p w14:paraId="30AF527E" w14:textId="77777777" w:rsidR="000235AD" w:rsidRP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4C1875">
        <w:rPr>
          <w:rFonts w:asciiTheme="majorBidi" w:hAnsiTheme="majorBidi" w:cstheme="majorBidi"/>
          <w:sz w:val="22"/>
          <w:szCs w:val="22"/>
        </w:rPr>
        <w:t>Retain the default setting or set the flag to “True” or “False”, as appropriate for the species.</w:t>
      </w:r>
    </w:p>
    <w:p w14:paraId="50FC6B29" w14:textId="77777777" w:rsidR="000235AD" w:rsidRDefault="000235AD" w:rsidP="00142C3E">
      <w:pPr>
        <w:spacing w:after="60" w:line="360" w:lineRule="auto"/>
        <w:jc w:val="both"/>
        <w:rPr>
          <w:rFonts w:asciiTheme="majorBidi" w:hAnsiTheme="majorBidi" w:cstheme="majorBidi"/>
          <w:sz w:val="22"/>
          <w:szCs w:val="22"/>
        </w:rPr>
      </w:pPr>
    </w:p>
    <w:p w14:paraId="7EA7F75B" w14:textId="77777777" w:rsidR="004C1875" w:rsidRPr="00142C3E" w:rsidRDefault="004C1875" w:rsidP="004C1875">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For Temperature and Salinity, use: (drop-down list)</w:t>
      </w:r>
    </w:p>
    <w:p w14:paraId="0CC95ABE" w14:textId="77777777" w:rsidR="000235AD" w:rsidRPr="00142C3E" w:rsidRDefault="000235AD" w:rsidP="004C1875">
      <w:pPr>
        <w:spacing w:line="360" w:lineRule="auto"/>
        <w:jc w:val="both"/>
        <w:rPr>
          <w:rFonts w:asciiTheme="majorBidi" w:hAnsiTheme="majorBidi" w:cstheme="majorBidi"/>
          <w:sz w:val="22"/>
          <w:szCs w:val="22"/>
        </w:rPr>
      </w:pPr>
      <w:proofErr w:type="spellStart"/>
      <w:r w:rsidRPr="004B6091">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uses either surface or bottom data sets when computing the temperature and salinity tolerance limits of a species. By default, surface values are used when the minimum depth of a species &lt;= 200m, while bottom values are applied to species of deeper minimum depths.</w:t>
      </w:r>
    </w:p>
    <w:p w14:paraId="23AAE818" w14:textId="77777777" w:rsidR="004C1875" w:rsidRDefault="000235AD" w:rsidP="000B0A46">
      <w:pPr>
        <w:numPr>
          <w:ilvl w:val="0"/>
          <w:numId w:val="16"/>
        </w:numPr>
        <w:tabs>
          <w:tab w:val="clear" w:pos="720"/>
        </w:tabs>
        <w:spacing w:after="60" w:line="360" w:lineRule="auto"/>
        <w:ind w:left="567" w:hanging="578"/>
        <w:jc w:val="both"/>
        <w:rPr>
          <w:rFonts w:asciiTheme="majorBidi" w:hAnsiTheme="majorBidi" w:cstheme="majorBidi"/>
          <w:sz w:val="22"/>
          <w:szCs w:val="22"/>
        </w:rPr>
      </w:pPr>
      <w:r w:rsidRPr="00142C3E">
        <w:rPr>
          <w:rFonts w:asciiTheme="majorBidi" w:hAnsiTheme="majorBidi" w:cstheme="majorBidi"/>
          <w:sz w:val="22"/>
          <w:szCs w:val="22"/>
        </w:rPr>
        <w:t xml:space="preserve">Review the default temperature and salinity layer used for the species. </w:t>
      </w:r>
    </w:p>
    <w:p w14:paraId="6E96959E" w14:textId="77777777" w:rsidR="000235AD" w:rsidRPr="004C1875" w:rsidRDefault="000235AD" w:rsidP="000B0A46">
      <w:pPr>
        <w:numPr>
          <w:ilvl w:val="0"/>
          <w:numId w:val="16"/>
        </w:numPr>
        <w:tabs>
          <w:tab w:val="clear" w:pos="720"/>
        </w:tabs>
        <w:spacing w:after="60" w:line="360" w:lineRule="auto"/>
        <w:ind w:left="567" w:hanging="578"/>
        <w:jc w:val="both"/>
        <w:rPr>
          <w:rFonts w:asciiTheme="majorBidi" w:hAnsiTheme="majorBidi" w:cstheme="majorBidi"/>
          <w:sz w:val="22"/>
          <w:szCs w:val="22"/>
        </w:rPr>
      </w:pPr>
      <w:r w:rsidRPr="004C1875">
        <w:rPr>
          <w:rFonts w:asciiTheme="majorBidi" w:hAnsiTheme="majorBidi" w:cstheme="majorBidi"/>
          <w:sz w:val="22"/>
          <w:szCs w:val="22"/>
        </w:rPr>
        <w:t>Retain the default setting or change the setting to either “surface values” or “bottom values”, as appropriate for the species.</w:t>
      </w:r>
    </w:p>
    <w:p w14:paraId="21F6B162" w14:textId="77777777" w:rsidR="000235AD" w:rsidRDefault="000235AD" w:rsidP="00142C3E">
      <w:pPr>
        <w:spacing w:after="60" w:line="360" w:lineRule="auto"/>
        <w:jc w:val="both"/>
        <w:rPr>
          <w:rFonts w:asciiTheme="majorBidi" w:hAnsiTheme="majorBidi" w:cstheme="majorBidi"/>
          <w:sz w:val="22"/>
          <w:szCs w:val="22"/>
        </w:rPr>
      </w:pPr>
    </w:p>
    <w:p w14:paraId="0FFFAE22" w14:textId="77777777" w:rsidR="004C1875" w:rsidRPr="00142C3E" w:rsidRDefault="004C1875" w:rsidP="004C1875">
      <w:pPr>
        <w:spacing w:line="360" w:lineRule="auto"/>
        <w:jc w:val="both"/>
        <w:rPr>
          <w:rFonts w:asciiTheme="majorBidi" w:hAnsiTheme="majorBidi" w:cstheme="majorBidi"/>
          <w:sz w:val="22"/>
          <w:szCs w:val="22"/>
        </w:rPr>
      </w:pPr>
      <w:r>
        <w:rPr>
          <w:rFonts w:ascii="Times New Roman" w:hAnsi="Times New Roman" w:cs="Times New Roman"/>
          <w:sz w:val="22"/>
          <w:szCs w:val="22"/>
          <w:u w:val="single"/>
        </w:rPr>
        <w:t>Recalculate Good Cells and Envelopes (command button)</w:t>
      </w:r>
    </w:p>
    <w:p w14:paraId="5EC8044C" w14:textId="77777777" w:rsidR="004C1875" w:rsidRDefault="000235AD" w:rsidP="000B0A46">
      <w:pPr>
        <w:numPr>
          <w:ilvl w:val="0"/>
          <w:numId w:val="16"/>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If you made changes in any of the Area Restriction settings above, click this button to enable the model to recalculate the mapping parameters using the updated settings. A notification will be displayed when the good cells and envelopes have been recalculated.</w:t>
      </w:r>
    </w:p>
    <w:p w14:paraId="3A59CF6C" w14:textId="3DFEE0FF" w:rsidR="000235AD" w:rsidRPr="004C1875" w:rsidDel="003F4B4A" w:rsidRDefault="000235AD" w:rsidP="000B0A46">
      <w:pPr>
        <w:numPr>
          <w:ilvl w:val="0"/>
          <w:numId w:val="16"/>
        </w:numPr>
        <w:tabs>
          <w:tab w:val="clear" w:pos="720"/>
        </w:tabs>
        <w:spacing w:after="60" w:line="360" w:lineRule="auto"/>
        <w:ind w:left="567" w:hanging="567"/>
        <w:jc w:val="both"/>
        <w:rPr>
          <w:del w:id="25" w:author="Yoni Gavish" w:date="2016-03-08T11:27:00Z"/>
          <w:rFonts w:asciiTheme="majorBidi" w:hAnsiTheme="majorBidi" w:cstheme="majorBidi"/>
          <w:sz w:val="22"/>
          <w:szCs w:val="22"/>
        </w:rPr>
      </w:pPr>
      <w:commentRangeStart w:id="26"/>
      <w:del w:id="27" w:author="Yoni Gavish" w:date="2016-03-08T11:27:00Z">
        <w:r w:rsidRPr="004C1875" w:rsidDel="003F4B4A">
          <w:rPr>
            <w:rFonts w:asciiTheme="majorBidi" w:hAnsiTheme="majorBidi" w:cstheme="majorBidi"/>
            <w:sz w:val="22"/>
            <w:szCs w:val="22"/>
          </w:rPr>
          <w:delText xml:space="preserve">If you have </w:delText>
        </w:r>
      </w:del>
      <w:commentRangeEnd w:id="26"/>
      <w:r w:rsidR="008F2341">
        <w:rPr>
          <w:rStyle w:val="CommentReference"/>
        </w:rPr>
        <w:commentReference w:id="26"/>
      </w:r>
      <w:del w:id="28" w:author="Yoni Gavish" w:date="2016-03-08T11:27:00Z">
        <w:r w:rsidRPr="004C1875" w:rsidDel="003F4B4A">
          <w:rPr>
            <w:rFonts w:asciiTheme="majorBidi" w:hAnsiTheme="majorBidi" w:cstheme="majorBidi"/>
            <w:sz w:val="22"/>
            <w:szCs w:val="22"/>
          </w:rPr>
          <w:delText xml:space="preserve">no other changes to make, you can proceed to the bottom of the </w:delText>
        </w:r>
        <w:r w:rsidRPr="00B27600" w:rsidDel="003F4B4A">
          <w:rPr>
            <w:rFonts w:asciiTheme="majorBidi" w:hAnsiTheme="majorBidi" w:cstheme="majorBidi"/>
            <w:i/>
            <w:iCs/>
            <w:sz w:val="22"/>
            <w:szCs w:val="22"/>
          </w:rPr>
          <w:delText>CYOM</w:delText>
        </w:r>
        <w:r w:rsidRPr="004C1875" w:rsidDel="003F4B4A">
          <w:rPr>
            <w:rFonts w:asciiTheme="majorBidi" w:hAnsiTheme="majorBidi" w:cstheme="majorBidi"/>
            <w:sz w:val="22"/>
            <w:szCs w:val="22"/>
          </w:rPr>
          <w:delText xml:space="preserve"> page and click on the</w:delText>
        </w:r>
        <w:r w:rsidRPr="004C1875" w:rsidDel="003F4B4A">
          <w:rPr>
            <w:rFonts w:asciiTheme="majorBidi" w:hAnsiTheme="majorBidi" w:cstheme="majorBidi"/>
            <w:b/>
            <w:bCs/>
            <w:sz w:val="22"/>
            <w:szCs w:val="22"/>
          </w:rPr>
          <w:delText xml:space="preserve"> Regenerate Map Data and View Map</w:delText>
        </w:r>
        <w:r w:rsidRPr="004C1875" w:rsidDel="003F4B4A">
          <w:rPr>
            <w:rFonts w:asciiTheme="majorBidi" w:hAnsiTheme="majorBidi" w:cstheme="majorBidi"/>
            <w:sz w:val="22"/>
            <w:szCs w:val="22"/>
          </w:rPr>
          <w:delText xml:space="preserve"> button. You can reserve this action for later if you wish to continue adjusting other map settings. </w:delText>
        </w:r>
      </w:del>
    </w:p>
    <w:p w14:paraId="227726B9" w14:textId="77777777" w:rsidR="004C1875" w:rsidRPr="004C1875" w:rsidRDefault="004C1875" w:rsidP="004C1875">
      <w:pPr>
        <w:spacing w:line="360" w:lineRule="auto"/>
        <w:jc w:val="both"/>
        <w:rPr>
          <w:rFonts w:asciiTheme="majorBidi" w:hAnsiTheme="majorBidi" w:cstheme="majorBidi"/>
          <w:sz w:val="22"/>
          <w:szCs w:val="22"/>
        </w:rPr>
      </w:pPr>
      <w:r w:rsidRPr="004C1875">
        <w:rPr>
          <w:rFonts w:ascii="Times New Roman" w:hAnsi="Times New Roman" w:cs="Times New Roman"/>
          <w:sz w:val="22"/>
          <w:szCs w:val="22"/>
          <w:u w:val="single"/>
        </w:rPr>
        <w:lastRenderedPageBreak/>
        <w:t>Re</w:t>
      </w:r>
      <w:r>
        <w:rPr>
          <w:rFonts w:ascii="Times New Roman" w:hAnsi="Times New Roman" w:cs="Times New Roman"/>
          <w:sz w:val="22"/>
          <w:szCs w:val="22"/>
          <w:u w:val="single"/>
        </w:rPr>
        <w:t>store</w:t>
      </w:r>
      <w:r w:rsidRPr="004C1875">
        <w:rPr>
          <w:rFonts w:ascii="Times New Roman" w:hAnsi="Times New Roman" w:cs="Times New Roman"/>
          <w:sz w:val="22"/>
          <w:szCs w:val="22"/>
          <w:u w:val="single"/>
        </w:rPr>
        <w:t xml:space="preserve"> </w:t>
      </w:r>
      <w:r>
        <w:rPr>
          <w:rFonts w:ascii="Times New Roman" w:hAnsi="Times New Roman" w:cs="Times New Roman"/>
          <w:sz w:val="22"/>
          <w:szCs w:val="22"/>
          <w:u w:val="single"/>
        </w:rPr>
        <w:t>Default Values</w:t>
      </w:r>
      <w:r w:rsidRPr="004C1875">
        <w:rPr>
          <w:rFonts w:ascii="Times New Roman" w:hAnsi="Times New Roman" w:cs="Times New Roman"/>
          <w:sz w:val="22"/>
          <w:szCs w:val="22"/>
          <w:u w:val="single"/>
        </w:rPr>
        <w:t xml:space="preserve"> (command button)</w:t>
      </w:r>
    </w:p>
    <w:p w14:paraId="0AA9EE19" w14:textId="14AE7CAD" w:rsidR="003F4B4A" w:rsidRDefault="000235AD" w:rsidP="003F4B4A">
      <w:pPr>
        <w:numPr>
          <w:ilvl w:val="0"/>
          <w:numId w:val="16"/>
        </w:numPr>
        <w:tabs>
          <w:tab w:val="clear" w:pos="720"/>
        </w:tabs>
        <w:spacing w:after="60" w:line="360" w:lineRule="auto"/>
        <w:ind w:left="567" w:hanging="567"/>
        <w:jc w:val="both"/>
        <w:rPr>
          <w:ins w:id="29" w:author="Yoni Gavish" w:date="2016-03-08T11:28:00Z"/>
          <w:rFonts w:asciiTheme="majorBidi" w:hAnsiTheme="majorBidi" w:cstheme="majorBidi"/>
          <w:sz w:val="22"/>
          <w:szCs w:val="22"/>
        </w:rPr>
        <w:pPrChange w:id="30" w:author="Yoni Gavish" w:date="2016-03-08T11:28:00Z">
          <w:pPr>
            <w:numPr>
              <w:numId w:val="16"/>
            </w:numPr>
            <w:spacing w:after="60" w:line="360" w:lineRule="auto"/>
            <w:ind w:left="720" w:hanging="360"/>
            <w:jc w:val="both"/>
          </w:pPr>
        </w:pPrChange>
      </w:pPr>
      <w:r w:rsidRPr="00142C3E">
        <w:rPr>
          <w:rFonts w:asciiTheme="majorBidi" w:hAnsiTheme="majorBidi" w:cstheme="majorBidi"/>
          <w:sz w:val="22"/>
          <w:szCs w:val="22"/>
        </w:rPr>
        <w:t>Click this button if you want to discard the changes you made to the Area Restriction settings and reload the default map values. A notification will be displayed when the default system values have been loaded.</w:t>
      </w:r>
    </w:p>
    <w:p w14:paraId="5995DBF4" w14:textId="797F5D93" w:rsidR="000235AD" w:rsidRPr="004C1875" w:rsidDel="008F2341" w:rsidRDefault="000235AD" w:rsidP="000B0A46">
      <w:pPr>
        <w:numPr>
          <w:ilvl w:val="0"/>
          <w:numId w:val="16"/>
        </w:numPr>
        <w:tabs>
          <w:tab w:val="clear" w:pos="720"/>
        </w:tabs>
        <w:spacing w:after="60" w:line="360" w:lineRule="auto"/>
        <w:ind w:left="567" w:hanging="567"/>
        <w:jc w:val="both"/>
        <w:rPr>
          <w:del w:id="31" w:author="Yoni Gavish" w:date="2016-03-08T11:50:00Z"/>
          <w:rFonts w:asciiTheme="majorBidi" w:hAnsiTheme="majorBidi" w:cstheme="majorBidi"/>
          <w:sz w:val="22"/>
          <w:szCs w:val="22"/>
        </w:rPr>
      </w:pPr>
      <w:del w:id="32" w:author="Yoni Gavish" w:date="2016-03-08T11:50:00Z">
        <w:r w:rsidRPr="004C1875" w:rsidDel="008F2341">
          <w:rPr>
            <w:rFonts w:asciiTheme="majorBidi" w:hAnsiTheme="majorBidi" w:cstheme="majorBidi"/>
            <w:sz w:val="22"/>
            <w:szCs w:val="22"/>
          </w:rPr>
          <w:delText xml:space="preserve">If you have no other changes to make, you can proceed to the bottom of the </w:delText>
        </w:r>
        <w:r w:rsidRPr="00B27600" w:rsidDel="008F2341">
          <w:rPr>
            <w:rFonts w:asciiTheme="majorBidi" w:hAnsiTheme="majorBidi" w:cstheme="majorBidi"/>
            <w:i/>
            <w:iCs/>
            <w:sz w:val="22"/>
            <w:szCs w:val="22"/>
          </w:rPr>
          <w:delText>CYOM</w:delText>
        </w:r>
        <w:r w:rsidRPr="004C1875" w:rsidDel="008F2341">
          <w:rPr>
            <w:rFonts w:asciiTheme="majorBidi" w:hAnsiTheme="majorBidi" w:cstheme="majorBidi"/>
            <w:sz w:val="22"/>
            <w:szCs w:val="22"/>
          </w:rPr>
          <w:delText xml:space="preserve"> </w:delText>
        </w:r>
        <w:commentRangeStart w:id="33"/>
        <w:r w:rsidRPr="004C1875" w:rsidDel="008F2341">
          <w:rPr>
            <w:rFonts w:asciiTheme="majorBidi" w:hAnsiTheme="majorBidi" w:cstheme="majorBidi"/>
            <w:sz w:val="22"/>
            <w:szCs w:val="22"/>
          </w:rPr>
          <w:delText xml:space="preserve">page and click </w:delText>
        </w:r>
      </w:del>
      <w:commentRangeEnd w:id="33"/>
      <w:r w:rsidR="008F2341">
        <w:rPr>
          <w:rStyle w:val="CommentReference"/>
        </w:rPr>
        <w:commentReference w:id="33"/>
      </w:r>
      <w:del w:id="34" w:author="Yoni Gavish" w:date="2016-03-08T11:50:00Z">
        <w:r w:rsidRPr="004C1875" w:rsidDel="008F2341">
          <w:rPr>
            <w:rFonts w:asciiTheme="majorBidi" w:hAnsiTheme="majorBidi" w:cstheme="majorBidi"/>
            <w:sz w:val="22"/>
            <w:szCs w:val="22"/>
          </w:rPr>
          <w:delText xml:space="preserve">on the </w:delText>
        </w:r>
        <w:r w:rsidRPr="004C1875" w:rsidDel="008F2341">
          <w:rPr>
            <w:rFonts w:asciiTheme="majorBidi" w:hAnsiTheme="majorBidi" w:cstheme="majorBidi"/>
            <w:b/>
            <w:bCs/>
            <w:sz w:val="22"/>
            <w:szCs w:val="22"/>
          </w:rPr>
          <w:delText>Regenerate Map Data and View Map</w:delText>
        </w:r>
        <w:r w:rsidRPr="004C1875" w:rsidDel="008F2341">
          <w:rPr>
            <w:rFonts w:asciiTheme="majorBidi" w:hAnsiTheme="majorBidi" w:cstheme="majorBidi"/>
            <w:sz w:val="22"/>
            <w:szCs w:val="22"/>
          </w:rPr>
          <w:delText xml:space="preserve"> button. You can reserve this action for later if you wish to continue adjusting other map settings.</w:delText>
        </w:r>
      </w:del>
    </w:p>
    <w:p w14:paraId="6523F62E" w14:textId="77777777" w:rsidR="004C1875" w:rsidRPr="004C1875" w:rsidRDefault="004C1875" w:rsidP="004C1875">
      <w:pPr>
        <w:spacing w:line="276" w:lineRule="auto"/>
        <w:rPr>
          <w:rFonts w:asciiTheme="minorBidi" w:hAnsiTheme="minorBidi" w:cstheme="minorBidi"/>
        </w:rPr>
      </w:pPr>
    </w:p>
    <w:p w14:paraId="2FA83B0C" w14:textId="77777777" w:rsidR="004C1875" w:rsidRPr="004C1875" w:rsidRDefault="004C1875" w:rsidP="004C1875">
      <w:pPr>
        <w:spacing w:line="276" w:lineRule="auto"/>
        <w:ind w:left="360"/>
        <w:rPr>
          <w:rFonts w:asciiTheme="minorBidi" w:hAnsiTheme="minorBidi" w:cstheme="minorBidi"/>
        </w:rPr>
      </w:pPr>
    </w:p>
    <w:p w14:paraId="63EE0A42" w14:textId="77777777" w:rsidR="004C1875" w:rsidRPr="004C1875" w:rsidRDefault="004C1875" w:rsidP="004C1875">
      <w:pPr>
        <w:pStyle w:val="ListParagraph"/>
        <w:spacing w:line="360" w:lineRule="auto"/>
        <w:ind w:left="0" w:hanging="11"/>
        <w:jc w:val="center"/>
        <w:rPr>
          <w:rFonts w:ascii="Times New Roman" w:hAnsi="Times New Roman" w:cs="Times New Roman"/>
          <w:i/>
          <w:iCs/>
          <w:sz w:val="22"/>
          <w:szCs w:val="22"/>
        </w:rPr>
      </w:pPr>
      <w:proofErr w:type="gramStart"/>
      <w:r w:rsidRPr="004C1875">
        <w:rPr>
          <w:rFonts w:ascii="Times New Roman" w:hAnsi="Times New Roman" w:cs="Times New Roman"/>
          <w:i/>
          <w:iCs/>
          <w:sz w:val="22"/>
          <w:szCs w:val="22"/>
        </w:rPr>
        <w:t>2.d.</w:t>
      </w:r>
      <w:r>
        <w:rPr>
          <w:rFonts w:ascii="Times New Roman" w:hAnsi="Times New Roman" w:cs="Times New Roman"/>
          <w:i/>
          <w:iCs/>
          <w:sz w:val="22"/>
          <w:szCs w:val="22"/>
        </w:rPr>
        <w:t>4</w:t>
      </w:r>
      <w:proofErr w:type="gramEnd"/>
      <w:r w:rsidRPr="004C1875">
        <w:rPr>
          <w:rFonts w:ascii="Times New Roman" w:hAnsi="Times New Roman" w:cs="Times New Roman"/>
          <w:i/>
          <w:iCs/>
          <w:sz w:val="22"/>
          <w:szCs w:val="22"/>
        </w:rPr>
        <w:t xml:space="preserve">:  Working with </w:t>
      </w:r>
      <w:r>
        <w:rPr>
          <w:rFonts w:ascii="Times New Roman" w:hAnsi="Times New Roman" w:cs="Times New Roman"/>
          <w:i/>
          <w:iCs/>
          <w:sz w:val="22"/>
          <w:szCs w:val="22"/>
        </w:rPr>
        <w:t>OCCURRENCE CELLS</w:t>
      </w:r>
    </w:p>
    <w:p w14:paraId="3E0C6A15" w14:textId="77777777" w:rsidR="000235AD" w:rsidRPr="00142C3E" w:rsidRDefault="000235AD" w:rsidP="00EA2A06">
      <w:pPr>
        <w:spacing w:line="360" w:lineRule="auto"/>
        <w:rPr>
          <w:rFonts w:asciiTheme="majorBidi" w:hAnsiTheme="majorBidi" w:cstheme="majorBidi"/>
          <w:sz w:val="22"/>
          <w:szCs w:val="22"/>
        </w:rPr>
      </w:pPr>
      <w:r w:rsidRPr="00142C3E">
        <w:rPr>
          <w:rFonts w:asciiTheme="majorBidi" w:hAnsiTheme="majorBidi" w:cstheme="majorBidi"/>
          <w:b/>
          <w:sz w:val="22"/>
          <w:szCs w:val="22"/>
        </w:rPr>
        <w:t xml:space="preserve">OCCURRENCE </w:t>
      </w:r>
      <w:r w:rsidRPr="00142C3E">
        <w:rPr>
          <w:rFonts w:asciiTheme="majorBidi" w:hAnsiTheme="majorBidi" w:cstheme="majorBidi"/>
          <w:b/>
          <w:bCs/>
          <w:sz w:val="22"/>
          <w:szCs w:val="22"/>
        </w:rPr>
        <w:t>CELLS</w:t>
      </w:r>
      <w:r w:rsidRPr="00142C3E">
        <w:rPr>
          <w:rFonts w:asciiTheme="majorBidi" w:hAnsiTheme="majorBidi" w:cstheme="majorBidi"/>
          <w:sz w:val="22"/>
          <w:szCs w:val="22"/>
        </w:rPr>
        <w:t xml:space="preserve"> is the second section in the </w:t>
      </w:r>
      <w:r w:rsidRPr="004C1875">
        <w:rPr>
          <w:rFonts w:asciiTheme="majorBidi" w:hAnsiTheme="majorBidi" w:cstheme="majorBidi"/>
          <w:i/>
          <w:iCs/>
          <w:sz w:val="22"/>
          <w:szCs w:val="22"/>
        </w:rPr>
        <w:t>CYOM</w:t>
      </w:r>
      <w:r w:rsidRPr="00142C3E">
        <w:rPr>
          <w:rFonts w:asciiTheme="majorBidi" w:hAnsiTheme="majorBidi" w:cstheme="majorBidi"/>
          <w:sz w:val="22"/>
          <w:szCs w:val="22"/>
        </w:rPr>
        <w:t xml:space="preserve"> interface (Fig. 2.6). </w:t>
      </w:r>
      <w:proofErr w:type="spellStart"/>
      <w:r w:rsidRPr="004C1875">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assigns species point data to a grid of half-degree cells that cover the world’s oceans. Each half degree cell has properties that describe the average depth, sea temperature, salinity, primary production, sea ice concentration, and distance to land of that cell. These are the environmental factors </w:t>
      </w:r>
      <w:proofErr w:type="spellStart"/>
      <w:r w:rsidRPr="004C1875">
        <w:rPr>
          <w:rFonts w:asciiTheme="majorBidi" w:hAnsiTheme="majorBidi" w:cstheme="majorBidi"/>
          <w:i/>
          <w:iCs/>
          <w:sz w:val="22"/>
          <w:szCs w:val="22"/>
        </w:rPr>
        <w:t>AquaMaps</w:t>
      </w:r>
      <w:proofErr w:type="spellEnd"/>
      <w:r w:rsidRPr="00142C3E">
        <w:rPr>
          <w:rFonts w:asciiTheme="majorBidi" w:hAnsiTheme="majorBidi" w:cstheme="majorBidi"/>
          <w:sz w:val="22"/>
          <w:szCs w:val="22"/>
        </w:rPr>
        <w:t xml:space="preserve"> uses as predictors of species occurrence. Environmental properties in cells that contain point data within a species’ native range are used to estimate the environmental envelopes (environmental tolerances) of a species. Cells or point data can be included or excluded from the list, or even new ones added, in order to improve the set of environmental parameters from which environmental envelopes are computed. Note that half-degree cells are counted only once regardless of how many point data fall within them. This eliminates any bias from sampling frequency.   </w:t>
      </w:r>
    </w:p>
    <w:p w14:paraId="7D4E74E0" w14:textId="77777777" w:rsidR="000235AD" w:rsidRPr="00142C3E" w:rsidRDefault="000235AD" w:rsidP="00142C3E">
      <w:pPr>
        <w:spacing w:line="360" w:lineRule="auto"/>
        <w:jc w:val="both"/>
        <w:rPr>
          <w:rFonts w:asciiTheme="majorBidi" w:hAnsiTheme="majorBidi" w:cstheme="majorBidi"/>
          <w:sz w:val="22"/>
          <w:szCs w:val="22"/>
        </w:rPr>
      </w:pPr>
    </w:p>
    <w:p w14:paraId="45E6BFFE" w14:textId="77777777" w:rsidR="000235AD" w:rsidRPr="00142C3E" w:rsidRDefault="000235AD" w:rsidP="00142C3E">
      <w:pPr>
        <w:spacing w:line="360" w:lineRule="auto"/>
        <w:jc w:val="center"/>
        <w:rPr>
          <w:rFonts w:asciiTheme="majorBidi" w:hAnsiTheme="majorBidi" w:cstheme="majorBidi"/>
          <w:sz w:val="22"/>
          <w:szCs w:val="22"/>
        </w:rPr>
      </w:pPr>
      <w:r w:rsidRPr="00142C3E">
        <w:rPr>
          <w:rFonts w:asciiTheme="majorBidi" w:hAnsiTheme="majorBidi" w:cstheme="majorBidi"/>
          <w:noProof/>
          <w:sz w:val="22"/>
          <w:szCs w:val="22"/>
          <w:lang w:eastAsia="en-GB" w:bidi="he-IL"/>
        </w:rPr>
        <w:drawing>
          <wp:inline distT="0" distB="0" distL="0" distR="0" wp14:anchorId="0B1821B9" wp14:editId="37D26629">
            <wp:extent cx="4023360" cy="548640"/>
            <wp:effectExtent l="19050" t="19050" r="15240" b="228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3360" cy="548640"/>
                    </a:xfrm>
                    <a:prstGeom prst="rect">
                      <a:avLst/>
                    </a:prstGeom>
                    <a:noFill/>
                    <a:ln w="6350" cmpd="sng">
                      <a:solidFill>
                        <a:srgbClr val="808080"/>
                      </a:solidFill>
                      <a:miter lim="800000"/>
                      <a:headEnd/>
                      <a:tailEnd/>
                    </a:ln>
                    <a:effectLst/>
                  </pic:spPr>
                </pic:pic>
              </a:graphicData>
            </a:graphic>
          </wp:inline>
        </w:drawing>
      </w:r>
    </w:p>
    <w:p w14:paraId="40604E9C" w14:textId="77777777" w:rsidR="000235AD" w:rsidRPr="004C1875" w:rsidRDefault="000235AD" w:rsidP="00670B21">
      <w:pPr>
        <w:spacing w:line="276" w:lineRule="auto"/>
        <w:jc w:val="both"/>
        <w:rPr>
          <w:rFonts w:asciiTheme="minorBidi" w:hAnsiTheme="minorBidi" w:cstheme="minorBidi"/>
        </w:rPr>
      </w:pPr>
      <w:r w:rsidRPr="004C1875">
        <w:rPr>
          <w:rFonts w:asciiTheme="minorBidi" w:hAnsiTheme="minorBidi" w:cstheme="minorBidi"/>
          <w:b/>
          <w:bCs/>
        </w:rPr>
        <w:t>Figure 2.6:</w:t>
      </w:r>
      <w:r w:rsidRPr="004C1875">
        <w:rPr>
          <w:rFonts w:asciiTheme="minorBidi" w:hAnsiTheme="minorBidi" w:cstheme="minorBidi"/>
        </w:rPr>
        <w:t xml:space="preserve"> Close-up of the OCCURRENCE CELLS section of the </w:t>
      </w:r>
      <w:r w:rsidRPr="00B27600">
        <w:rPr>
          <w:rFonts w:asciiTheme="minorBidi" w:hAnsiTheme="minorBidi" w:cstheme="minorBidi"/>
          <w:i/>
          <w:iCs/>
        </w:rPr>
        <w:t>CYOM</w:t>
      </w:r>
      <w:r w:rsidRPr="004C1875">
        <w:rPr>
          <w:rFonts w:asciiTheme="minorBidi" w:hAnsiTheme="minorBidi" w:cstheme="minorBidi"/>
        </w:rPr>
        <w:t xml:space="preserve"> interface for </w:t>
      </w:r>
      <w:r w:rsidRPr="004C1875">
        <w:rPr>
          <w:rFonts w:asciiTheme="minorBidi" w:hAnsiTheme="minorBidi" w:cstheme="minorBidi"/>
          <w:i/>
          <w:iCs/>
        </w:rPr>
        <w:t>B</w:t>
      </w:r>
      <w:r w:rsidR="00670B21">
        <w:rPr>
          <w:rFonts w:asciiTheme="minorBidi" w:hAnsiTheme="minorBidi" w:cstheme="minorBidi"/>
          <w:i/>
          <w:iCs/>
        </w:rPr>
        <w:t>.</w:t>
      </w:r>
      <w:r w:rsidRPr="004C1875">
        <w:rPr>
          <w:rFonts w:asciiTheme="minorBidi" w:hAnsiTheme="minorBidi" w:cstheme="minorBidi"/>
        </w:rPr>
        <w:t xml:space="preserve"> </w:t>
      </w:r>
      <w:proofErr w:type="spellStart"/>
      <w:r w:rsidRPr="004C1875">
        <w:rPr>
          <w:rFonts w:asciiTheme="minorBidi" w:hAnsiTheme="minorBidi" w:cstheme="minorBidi"/>
          <w:i/>
          <w:iCs/>
        </w:rPr>
        <w:t>glaciale</w:t>
      </w:r>
      <w:proofErr w:type="spellEnd"/>
      <w:r w:rsidRPr="004C1875">
        <w:rPr>
          <w:rFonts w:asciiTheme="minorBidi" w:hAnsiTheme="minorBidi" w:cstheme="minorBidi"/>
        </w:rPr>
        <w:t xml:space="preserve">.  </w:t>
      </w:r>
    </w:p>
    <w:p w14:paraId="49B4A09F" w14:textId="77777777" w:rsidR="000235AD" w:rsidDel="003F4B4A" w:rsidRDefault="000235AD" w:rsidP="00142C3E">
      <w:pPr>
        <w:spacing w:line="360" w:lineRule="auto"/>
        <w:jc w:val="both"/>
        <w:rPr>
          <w:del w:id="35" w:author="Yoni Gavish" w:date="2016-03-08T11:31:00Z"/>
          <w:rFonts w:asciiTheme="majorBidi" w:hAnsiTheme="majorBidi" w:cstheme="majorBidi"/>
          <w:sz w:val="22"/>
          <w:szCs w:val="22"/>
        </w:rPr>
      </w:pPr>
    </w:p>
    <w:p w14:paraId="3182C775" w14:textId="77777777" w:rsidR="00670B21" w:rsidRPr="00142C3E" w:rsidRDefault="00670B21" w:rsidP="00142C3E">
      <w:pPr>
        <w:spacing w:line="360" w:lineRule="auto"/>
        <w:jc w:val="both"/>
        <w:rPr>
          <w:rFonts w:asciiTheme="majorBidi" w:hAnsiTheme="majorBidi" w:cstheme="majorBidi"/>
          <w:sz w:val="22"/>
          <w:szCs w:val="22"/>
        </w:rPr>
      </w:pPr>
    </w:p>
    <w:p w14:paraId="012AA93A" w14:textId="77777777" w:rsidR="000235AD" w:rsidRPr="00142C3E" w:rsidRDefault="000235AD" w:rsidP="00142C3E">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 xml:space="preserve">Click the link </w:t>
      </w:r>
      <w:r w:rsidRPr="00142C3E">
        <w:rPr>
          <w:rFonts w:asciiTheme="majorBidi" w:hAnsiTheme="majorBidi" w:cstheme="majorBidi"/>
          <w:b/>
          <w:bCs/>
          <w:sz w:val="22"/>
          <w:szCs w:val="22"/>
        </w:rPr>
        <w:t>Cells</w:t>
      </w:r>
      <w:r w:rsidRPr="00142C3E">
        <w:rPr>
          <w:rFonts w:asciiTheme="majorBidi" w:hAnsiTheme="majorBidi" w:cstheme="majorBidi"/>
          <w:sz w:val="22"/>
          <w:szCs w:val="22"/>
        </w:rPr>
        <w:t xml:space="preserve"> </w:t>
      </w:r>
      <w:r w:rsidRPr="00142C3E">
        <w:rPr>
          <w:rFonts w:asciiTheme="majorBidi" w:hAnsiTheme="majorBidi" w:cstheme="majorBidi"/>
          <w:b/>
          <w:bCs/>
          <w:sz w:val="22"/>
          <w:szCs w:val="22"/>
        </w:rPr>
        <w:t>used for creating environmental envelope n =</w:t>
      </w:r>
      <w:r w:rsidRPr="00142C3E">
        <w:rPr>
          <w:rFonts w:asciiTheme="majorBidi" w:hAnsiTheme="majorBidi" w:cstheme="majorBidi"/>
          <w:b/>
          <w:bCs/>
          <w:color w:val="999999"/>
          <w:sz w:val="22"/>
          <w:szCs w:val="22"/>
        </w:rPr>
        <w:t xml:space="preserve"> </w:t>
      </w:r>
      <w:r w:rsidRPr="00142C3E">
        <w:rPr>
          <w:rFonts w:asciiTheme="majorBidi" w:hAnsiTheme="majorBidi" w:cstheme="majorBidi"/>
          <w:color w:val="000000"/>
          <w:sz w:val="22"/>
          <w:szCs w:val="22"/>
        </w:rPr>
        <w:t>(record count)</w:t>
      </w:r>
      <w:r w:rsidRPr="00142C3E">
        <w:rPr>
          <w:rFonts w:asciiTheme="majorBidi" w:hAnsiTheme="majorBidi" w:cstheme="majorBidi"/>
          <w:sz w:val="22"/>
          <w:szCs w:val="22"/>
        </w:rPr>
        <w:t xml:space="preserve"> to open the table of half-degree cell used for calculating environmental envelopes (Fig. 2.7).</w:t>
      </w:r>
    </w:p>
    <w:p w14:paraId="5CAAC1C1" w14:textId="77777777" w:rsidR="000235AD" w:rsidRPr="00142C3E" w:rsidRDefault="000235AD" w:rsidP="00142C3E">
      <w:pPr>
        <w:spacing w:line="360" w:lineRule="auto"/>
        <w:jc w:val="both"/>
        <w:rPr>
          <w:rFonts w:asciiTheme="majorBidi" w:hAnsiTheme="majorBidi" w:cstheme="majorBidi"/>
          <w:sz w:val="22"/>
          <w:szCs w:val="22"/>
        </w:rPr>
      </w:pPr>
    </w:p>
    <w:p w14:paraId="1DD7DEFC" w14:textId="77777777" w:rsidR="000235AD" w:rsidRPr="00142C3E" w:rsidRDefault="000235AD" w:rsidP="00142C3E">
      <w:pPr>
        <w:spacing w:line="360" w:lineRule="auto"/>
        <w:jc w:val="both"/>
        <w:rPr>
          <w:rFonts w:asciiTheme="majorBidi" w:hAnsiTheme="majorBidi" w:cstheme="majorBidi"/>
          <w:sz w:val="22"/>
          <w:szCs w:val="22"/>
        </w:rPr>
      </w:pPr>
      <w:r w:rsidRPr="00142C3E">
        <w:rPr>
          <w:rFonts w:asciiTheme="majorBidi" w:hAnsiTheme="majorBidi" w:cstheme="majorBidi"/>
          <w:noProof/>
          <w:sz w:val="22"/>
          <w:szCs w:val="22"/>
          <w:lang w:eastAsia="en-GB" w:bidi="he-IL"/>
        </w:rPr>
        <w:lastRenderedPageBreak/>
        <w:drawing>
          <wp:inline distT="0" distB="0" distL="0" distR="0" wp14:anchorId="1DA61654" wp14:editId="07B3496B">
            <wp:extent cx="6035040" cy="3931920"/>
            <wp:effectExtent l="19050" t="19050" r="2286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35040" cy="3931920"/>
                    </a:xfrm>
                    <a:prstGeom prst="rect">
                      <a:avLst/>
                    </a:prstGeom>
                    <a:noFill/>
                    <a:ln w="6350" cmpd="sng">
                      <a:solidFill>
                        <a:srgbClr val="808080"/>
                      </a:solidFill>
                      <a:miter lim="800000"/>
                      <a:headEnd/>
                      <a:tailEnd/>
                    </a:ln>
                    <a:effectLst/>
                  </pic:spPr>
                </pic:pic>
              </a:graphicData>
            </a:graphic>
          </wp:inline>
        </w:drawing>
      </w:r>
    </w:p>
    <w:p w14:paraId="7D922EA1" w14:textId="77777777" w:rsidR="000235AD" w:rsidRPr="00670B21" w:rsidRDefault="000235AD" w:rsidP="00670B21">
      <w:pPr>
        <w:spacing w:line="276" w:lineRule="auto"/>
        <w:jc w:val="both"/>
        <w:rPr>
          <w:rFonts w:asciiTheme="minorBidi" w:hAnsiTheme="minorBidi" w:cstheme="minorBidi"/>
        </w:rPr>
      </w:pPr>
      <w:r w:rsidRPr="00142C3E">
        <w:rPr>
          <w:rFonts w:asciiTheme="majorBidi" w:hAnsiTheme="majorBidi" w:cstheme="majorBidi"/>
          <w:sz w:val="22"/>
          <w:szCs w:val="22"/>
        </w:rPr>
        <w:t xml:space="preserve"> </w:t>
      </w:r>
      <w:r w:rsidRPr="00670B21">
        <w:rPr>
          <w:rFonts w:asciiTheme="minorBidi" w:hAnsiTheme="minorBidi" w:cstheme="minorBidi"/>
          <w:b/>
          <w:bCs/>
        </w:rPr>
        <w:t>Figure 2.7:</w:t>
      </w:r>
      <w:r w:rsidRPr="00670B21">
        <w:rPr>
          <w:rFonts w:asciiTheme="minorBidi" w:hAnsiTheme="minorBidi" w:cstheme="minorBidi"/>
        </w:rPr>
        <w:t xml:space="preserve"> List of occurrence cells for </w:t>
      </w:r>
      <w:proofErr w:type="spellStart"/>
      <w:r w:rsidRPr="00670B21">
        <w:rPr>
          <w:rFonts w:asciiTheme="minorBidi" w:hAnsiTheme="minorBidi" w:cstheme="minorBidi"/>
          <w:i/>
          <w:iCs/>
        </w:rPr>
        <w:t>B</w:t>
      </w:r>
      <w:r w:rsidR="00670B21" w:rsidRPr="00670B21">
        <w:rPr>
          <w:rFonts w:asciiTheme="minorBidi" w:hAnsiTheme="minorBidi" w:cstheme="minorBidi"/>
          <w:i/>
          <w:iCs/>
        </w:rPr>
        <w:t>.</w:t>
      </w:r>
      <w:r w:rsidRPr="00670B21">
        <w:rPr>
          <w:rFonts w:asciiTheme="minorBidi" w:hAnsiTheme="minorBidi" w:cstheme="minorBidi"/>
          <w:i/>
          <w:iCs/>
        </w:rPr>
        <w:t>glaciale</w:t>
      </w:r>
      <w:proofErr w:type="spellEnd"/>
      <w:r w:rsidRPr="00670B21">
        <w:rPr>
          <w:rFonts w:asciiTheme="minorBidi" w:hAnsiTheme="minorBidi" w:cstheme="minorBidi"/>
        </w:rPr>
        <w:t xml:space="preserve">. Checked records indicate good occurrence cells based on point data found within the known range of the species. Records highlighted in yellow (unchecked) are treated as outliers. In this example, only 961 out of 1015 occurrence cells are considered good data for calculating the environmental tolerances (environmental envelopes) of the species. A user can add point data to the list and recalculate the environmental envelopes of the species. </w:t>
      </w:r>
    </w:p>
    <w:p w14:paraId="6C13C275" w14:textId="77777777" w:rsidR="000235AD" w:rsidRDefault="000235AD" w:rsidP="00142C3E">
      <w:pPr>
        <w:spacing w:line="360" w:lineRule="auto"/>
        <w:jc w:val="both"/>
        <w:rPr>
          <w:rFonts w:asciiTheme="majorBidi" w:hAnsiTheme="majorBidi" w:cstheme="majorBidi"/>
          <w:sz w:val="22"/>
          <w:szCs w:val="22"/>
        </w:rPr>
      </w:pPr>
    </w:p>
    <w:p w14:paraId="4D17F8F7" w14:textId="77777777" w:rsidR="000235AD" w:rsidRPr="00142C3E" w:rsidRDefault="000235AD" w:rsidP="00142C3E">
      <w:pPr>
        <w:spacing w:after="60" w:line="360" w:lineRule="auto"/>
        <w:jc w:val="both"/>
        <w:rPr>
          <w:rFonts w:asciiTheme="majorBidi" w:hAnsiTheme="majorBidi" w:cstheme="majorBidi"/>
          <w:b/>
          <w:bCs/>
          <w:sz w:val="22"/>
          <w:szCs w:val="22"/>
        </w:rPr>
      </w:pPr>
      <w:commentRangeStart w:id="36"/>
      <w:r w:rsidRPr="00142C3E">
        <w:rPr>
          <w:rFonts w:asciiTheme="majorBidi" w:hAnsiTheme="majorBidi" w:cstheme="majorBidi"/>
          <w:b/>
          <w:bCs/>
          <w:sz w:val="22"/>
          <w:szCs w:val="22"/>
        </w:rPr>
        <w:t xml:space="preserve">Total cells available for this species n = / Cells used for creating environmental envelope n </w:t>
      </w:r>
      <w:proofErr w:type="gramStart"/>
      <w:r w:rsidRPr="00142C3E">
        <w:rPr>
          <w:rFonts w:asciiTheme="majorBidi" w:hAnsiTheme="majorBidi" w:cstheme="majorBidi"/>
          <w:b/>
          <w:bCs/>
          <w:sz w:val="22"/>
          <w:szCs w:val="22"/>
        </w:rPr>
        <w:t>=  (</w:t>
      </w:r>
      <w:proofErr w:type="gramEnd"/>
      <w:r w:rsidRPr="00142C3E">
        <w:rPr>
          <w:rFonts w:asciiTheme="majorBidi" w:hAnsiTheme="majorBidi" w:cstheme="majorBidi"/>
          <w:b/>
          <w:bCs/>
          <w:sz w:val="22"/>
          <w:szCs w:val="22"/>
        </w:rPr>
        <w:t xml:space="preserve">record counters) - </w:t>
      </w:r>
      <w:r w:rsidRPr="00142C3E">
        <w:rPr>
          <w:rFonts w:asciiTheme="majorBidi" w:hAnsiTheme="majorBidi" w:cstheme="majorBidi"/>
          <w:b/>
          <w:bCs/>
          <w:i/>
          <w:iCs/>
          <w:sz w:val="22"/>
          <w:szCs w:val="22"/>
        </w:rPr>
        <w:t>Including/excluding occurrence data from the list</w:t>
      </w:r>
      <w:r w:rsidRPr="00142C3E">
        <w:rPr>
          <w:rFonts w:asciiTheme="majorBidi" w:hAnsiTheme="majorBidi" w:cstheme="majorBidi"/>
          <w:b/>
          <w:bCs/>
          <w:sz w:val="22"/>
          <w:szCs w:val="22"/>
        </w:rPr>
        <w:t xml:space="preserve"> </w:t>
      </w:r>
      <w:commentRangeEnd w:id="36"/>
      <w:r w:rsidR="003F4B4A">
        <w:rPr>
          <w:rStyle w:val="CommentReference"/>
        </w:rPr>
        <w:commentReference w:id="36"/>
      </w:r>
    </w:p>
    <w:p w14:paraId="2BB6FC51" w14:textId="77777777" w:rsidR="000235AD" w:rsidRPr="00142C3E" w:rsidRDefault="000235AD" w:rsidP="00670B21">
      <w:pPr>
        <w:spacing w:line="360" w:lineRule="auto"/>
        <w:rPr>
          <w:rFonts w:asciiTheme="majorBidi" w:hAnsiTheme="majorBidi" w:cstheme="majorBidi"/>
          <w:sz w:val="22"/>
          <w:szCs w:val="22"/>
        </w:rPr>
      </w:pPr>
      <w:r w:rsidRPr="00142C3E">
        <w:rPr>
          <w:rFonts w:asciiTheme="majorBidi" w:hAnsiTheme="majorBidi" w:cstheme="majorBidi"/>
          <w:sz w:val="22"/>
          <w:szCs w:val="22"/>
        </w:rPr>
        <w:t xml:space="preserve">By default, the table of occurrence cells shows the list of half-degree cells that contain point data attributed to a species based on data harvested from GBIF, and those in the </w:t>
      </w:r>
      <w:proofErr w:type="spellStart"/>
      <w:r w:rsidRPr="00142C3E">
        <w:rPr>
          <w:rFonts w:asciiTheme="majorBidi" w:hAnsiTheme="majorBidi" w:cstheme="majorBidi"/>
          <w:sz w:val="22"/>
          <w:szCs w:val="22"/>
        </w:rPr>
        <w:t>FishBase</w:t>
      </w:r>
      <w:proofErr w:type="spellEnd"/>
      <w:r w:rsidRPr="00142C3E">
        <w:rPr>
          <w:rFonts w:asciiTheme="majorBidi" w:hAnsiTheme="majorBidi" w:cstheme="majorBidi"/>
          <w:sz w:val="22"/>
          <w:szCs w:val="22"/>
        </w:rPr>
        <w:t xml:space="preserve"> and </w:t>
      </w:r>
      <w:proofErr w:type="spellStart"/>
      <w:r w:rsidRPr="00142C3E">
        <w:rPr>
          <w:rFonts w:asciiTheme="majorBidi" w:hAnsiTheme="majorBidi" w:cstheme="majorBidi"/>
          <w:sz w:val="22"/>
          <w:szCs w:val="22"/>
        </w:rPr>
        <w:t>SeaLifeBase</w:t>
      </w:r>
      <w:proofErr w:type="spellEnd"/>
      <w:r w:rsidRPr="00142C3E">
        <w:rPr>
          <w:rFonts w:asciiTheme="majorBidi" w:hAnsiTheme="majorBidi" w:cstheme="majorBidi"/>
          <w:sz w:val="22"/>
          <w:szCs w:val="22"/>
        </w:rPr>
        <w:t xml:space="preserve"> databases (Fig. 2.7). Cells tagged with a check mark contain point data that were used in computing the environmental envelopes of the species. Cells with point data that are out outside of the known distributional range are unchecked and highlighted in yellow. These are excluded from the computation. </w:t>
      </w:r>
    </w:p>
    <w:p w14:paraId="25FA6813"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142C3E">
        <w:rPr>
          <w:rFonts w:asciiTheme="majorBidi" w:hAnsiTheme="majorBidi" w:cstheme="majorBidi"/>
          <w:sz w:val="22"/>
          <w:szCs w:val="22"/>
        </w:rPr>
        <w:t xml:space="preserve">Review the list of occurrence cells assigned to the species. Toggling to the </w:t>
      </w:r>
      <w:r w:rsidRPr="00142C3E">
        <w:rPr>
          <w:rFonts w:asciiTheme="majorBidi" w:hAnsiTheme="majorBidi" w:cstheme="majorBidi"/>
          <w:b/>
          <w:bCs/>
          <w:sz w:val="22"/>
          <w:szCs w:val="22"/>
        </w:rPr>
        <w:t>Point Map</w:t>
      </w:r>
      <w:r w:rsidRPr="00142C3E">
        <w:rPr>
          <w:rFonts w:asciiTheme="majorBidi" w:hAnsiTheme="majorBidi" w:cstheme="majorBidi"/>
          <w:sz w:val="22"/>
          <w:szCs w:val="22"/>
        </w:rPr>
        <w:t xml:space="preserve"> in the species page (Fig. 2.3a) visualizes these in a color-coded point map indicating good and non-good cells. </w:t>
      </w:r>
    </w:p>
    <w:p w14:paraId="127760AB" w14:textId="77777777" w:rsidR="00670B21" w:rsidRDefault="000235AD" w:rsidP="000B0A46">
      <w:pPr>
        <w:numPr>
          <w:ilvl w:val="0"/>
          <w:numId w:val="17"/>
        </w:numPr>
        <w:tabs>
          <w:tab w:val="clear" w:pos="720"/>
        </w:tabs>
        <w:spacing w:after="60" w:line="360" w:lineRule="auto"/>
        <w:ind w:left="567" w:hanging="567"/>
        <w:rPr>
          <w:ins w:id="37" w:author="Yoni Gavish" w:date="2016-03-08T11:34:00Z"/>
          <w:rFonts w:asciiTheme="majorBidi" w:hAnsiTheme="majorBidi" w:cstheme="majorBidi"/>
          <w:sz w:val="22"/>
          <w:szCs w:val="22"/>
        </w:rPr>
      </w:pPr>
      <w:r w:rsidRPr="00670B21">
        <w:rPr>
          <w:rFonts w:asciiTheme="majorBidi" w:hAnsiTheme="majorBidi" w:cstheme="majorBidi"/>
          <w:sz w:val="22"/>
          <w:szCs w:val="22"/>
        </w:rPr>
        <w:t>Use the check boxes to include or exclude more cells from the list. You can also opt to retain the default settings on the list.</w:t>
      </w:r>
    </w:p>
    <w:p w14:paraId="731904DE" w14:textId="69FE16CE" w:rsidR="003F4B4A" w:rsidRDefault="003F4B4A" w:rsidP="000B0A46">
      <w:pPr>
        <w:numPr>
          <w:ilvl w:val="0"/>
          <w:numId w:val="17"/>
        </w:numPr>
        <w:tabs>
          <w:tab w:val="clear" w:pos="720"/>
        </w:tabs>
        <w:spacing w:after="60" w:line="360" w:lineRule="auto"/>
        <w:ind w:left="567" w:hanging="567"/>
        <w:rPr>
          <w:rFonts w:asciiTheme="majorBidi" w:hAnsiTheme="majorBidi" w:cstheme="majorBidi"/>
          <w:sz w:val="22"/>
          <w:szCs w:val="22"/>
        </w:rPr>
      </w:pPr>
      <w:ins w:id="38" w:author="Yoni Gavish" w:date="2016-03-08T11:34:00Z">
        <w:r>
          <w:rPr>
            <w:rFonts w:asciiTheme="majorBidi" w:hAnsiTheme="majorBidi" w:cstheme="majorBidi"/>
            <w:sz w:val="22"/>
            <w:szCs w:val="22"/>
          </w:rPr>
          <w:t xml:space="preserve">The summary line above table counts the number of available and used cells. </w:t>
        </w:r>
      </w:ins>
    </w:p>
    <w:p w14:paraId="08C449B4"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on the </w:t>
      </w:r>
      <w:r w:rsidRPr="00670B21">
        <w:rPr>
          <w:rFonts w:asciiTheme="majorBidi" w:hAnsiTheme="majorBidi" w:cstheme="majorBidi"/>
          <w:b/>
          <w:bCs/>
          <w:sz w:val="22"/>
          <w:szCs w:val="22"/>
        </w:rPr>
        <w:t>Save</w:t>
      </w:r>
      <w:r w:rsidRPr="00670B21">
        <w:rPr>
          <w:rFonts w:asciiTheme="majorBidi" w:hAnsiTheme="majorBidi" w:cstheme="majorBidi"/>
          <w:sz w:val="22"/>
          <w:szCs w:val="22"/>
        </w:rPr>
        <w:t xml:space="preserve"> button when done selecting/unselecting cells from the list. (Skip this step if you did not make changes in the occurrence list.)</w:t>
      </w:r>
    </w:p>
    <w:p w14:paraId="6D4C401A"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the </w:t>
      </w:r>
      <w:r w:rsidRPr="00670B21">
        <w:rPr>
          <w:rFonts w:asciiTheme="majorBidi" w:hAnsiTheme="majorBidi" w:cstheme="majorBidi"/>
          <w:b/>
          <w:bCs/>
          <w:sz w:val="22"/>
          <w:szCs w:val="22"/>
        </w:rPr>
        <w:t>Close Window</w:t>
      </w:r>
      <w:r w:rsidRPr="00670B21">
        <w:rPr>
          <w:rFonts w:asciiTheme="majorBidi" w:hAnsiTheme="majorBidi" w:cstheme="majorBidi"/>
          <w:sz w:val="22"/>
          <w:szCs w:val="22"/>
        </w:rPr>
        <w:t xml:space="preserve"> link to return to the main </w:t>
      </w:r>
      <w:r w:rsidRPr="00670B21">
        <w:rPr>
          <w:rFonts w:asciiTheme="majorBidi" w:hAnsiTheme="majorBidi" w:cstheme="majorBidi"/>
          <w:i/>
          <w:iCs/>
          <w:sz w:val="22"/>
          <w:szCs w:val="22"/>
        </w:rPr>
        <w:t>CYOM</w:t>
      </w:r>
      <w:r w:rsidRPr="00670B21">
        <w:rPr>
          <w:rFonts w:asciiTheme="majorBidi" w:hAnsiTheme="majorBidi" w:cstheme="majorBidi"/>
          <w:sz w:val="22"/>
          <w:szCs w:val="22"/>
        </w:rPr>
        <w:t xml:space="preserve"> page.</w:t>
      </w:r>
    </w:p>
    <w:p w14:paraId="21440AC0" w14:textId="77777777" w:rsidR="000235AD" w:rsidRP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lastRenderedPageBreak/>
        <w:t xml:space="preserve">If you checked or unchecked cells from the list, remember to click the </w:t>
      </w:r>
      <w:r w:rsidRPr="00670B21">
        <w:rPr>
          <w:rFonts w:asciiTheme="majorBidi" w:hAnsiTheme="majorBidi" w:cstheme="majorBidi"/>
          <w:b/>
          <w:bCs/>
          <w:sz w:val="22"/>
          <w:szCs w:val="22"/>
        </w:rPr>
        <w:t>Recalculate Good Cells and Envelopes</w:t>
      </w:r>
      <w:r w:rsidRPr="00670B21">
        <w:rPr>
          <w:rFonts w:asciiTheme="majorBidi" w:hAnsiTheme="majorBidi" w:cstheme="majorBidi"/>
          <w:sz w:val="22"/>
          <w:szCs w:val="22"/>
        </w:rPr>
        <w:t xml:space="preserve"> button back in the main </w:t>
      </w:r>
      <w:r w:rsidRPr="00670B21">
        <w:rPr>
          <w:rFonts w:asciiTheme="majorBidi" w:hAnsiTheme="majorBidi" w:cstheme="majorBidi"/>
          <w:i/>
          <w:iCs/>
          <w:sz w:val="22"/>
          <w:szCs w:val="22"/>
        </w:rPr>
        <w:t>CYOM</w:t>
      </w:r>
      <w:r w:rsidRPr="00670B21">
        <w:rPr>
          <w:rFonts w:asciiTheme="majorBidi" w:hAnsiTheme="majorBidi" w:cstheme="majorBidi"/>
          <w:sz w:val="22"/>
          <w:szCs w:val="22"/>
        </w:rPr>
        <w:t xml:space="preserve"> interface to re-compute the species’ environmental envelopes based on the changes you made.</w:t>
      </w:r>
    </w:p>
    <w:p w14:paraId="4A5D3167" w14:textId="77777777" w:rsidR="000235AD" w:rsidRPr="00142C3E" w:rsidRDefault="000235AD" w:rsidP="00142C3E">
      <w:pPr>
        <w:spacing w:line="360" w:lineRule="auto"/>
        <w:jc w:val="both"/>
        <w:rPr>
          <w:rFonts w:asciiTheme="majorBidi" w:hAnsiTheme="majorBidi" w:cstheme="majorBidi"/>
          <w:sz w:val="22"/>
          <w:szCs w:val="22"/>
        </w:rPr>
      </w:pPr>
    </w:p>
    <w:p w14:paraId="743D2B75" w14:textId="77777777" w:rsidR="000235AD" w:rsidRPr="00142C3E" w:rsidRDefault="000235AD" w:rsidP="00EA2A06">
      <w:pPr>
        <w:spacing w:line="360" w:lineRule="auto"/>
        <w:rPr>
          <w:rFonts w:asciiTheme="majorBidi" w:hAnsiTheme="majorBidi" w:cstheme="majorBidi"/>
          <w:b/>
          <w:bCs/>
          <w:i/>
          <w:iCs/>
          <w:sz w:val="22"/>
          <w:szCs w:val="22"/>
        </w:rPr>
      </w:pPr>
      <w:r w:rsidRPr="00142C3E">
        <w:rPr>
          <w:rFonts w:asciiTheme="majorBidi" w:hAnsiTheme="majorBidi" w:cstheme="majorBidi"/>
          <w:b/>
          <w:bCs/>
          <w:sz w:val="22"/>
          <w:szCs w:val="22"/>
        </w:rPr>
        <w:t xml:space="preserve">Latitude/Longitude (numeric fields) - </w:t>
      </w:r>
      <w:r w:rsidRPr="00142C3E">
        <w:rPr>
          <w:rFonts w:asciiTheme="majorBidi" w:hAnsiTheme="majorBidi" w:cstheme="majorBidi"/>
          <w:b/>
          <w:bCs/>
          <w:i/>
          <w:iCs/>
          <w:sz w:val="22"/>
          <w:szCs w:val="22"/>
        </w:rPr>
        <w:t>Adding point data to the occurrence list</w:t>
      </w:r>
    </w:p>
    <w:p w14:paraId="69B92F0C" w14:textId="77777777" w:rsidR="000235AD" w:rsidRPr="00142C3E" w:rsidRDefault="000235AD" w:rsidP="00EA2A06">
      <w:pPr>
        <w:spacing w:line="360" w:lineRule="auto"/>
        <w:rPr>
          <w:rFonts w:asciiTheme="majorBidi" w:hAnsiTheme="majorBidi" w:cstheme="majorBidi"/>
          <w:sz w:val="22"/>
          <w:szCs w:val="22"/>
        </w:rPr>
      </w:pPr>
      <w:r w:rsidRPr="00142C3E">
        <w:rPr>
          <w:rFonts w:asciiTheme="majorBidi" w:hAnsiTheme="majorBidi" w:cstheme="majorBidi"/>
          <w:sz w:val="22"/>
          <w:szCs w:val="22"/>
        </w:rPr>
        <w:t xml:space="preserve">Good cells are half-degree cells that contain point data within a species’ known distribution range. You can also add good cells by typing the geographic coordinates in the corresponding </w:t>
      </w:r>
      <w:r w:rsidRPr="00142C3E">
        <w:rPr>
          <w:rFonts w:asciiTheme="majorBidi" w:hAnsiTheme="majorBidi" w:cstheme="majorBidi"/>
          <w:b/>
          <w:bCs/>
          <w:sz w:val="22"/>
          <w:szCs w:val="22"/>
        </w:rPr>
        <w:t>Latitude</w:t>
      </w:r>
      <w:r w:rsidRPr="00142C3E">
        <w:rPr>
          <w:rFonts w:asciiTheme="majorBidi" w:hAnsiTheme="majorBidi" w:cstheme="majorBidi"/>
          <w:sz w:val="22"/>
          <w:szCs w:val="22"/>
        </w:rPr>
        <w:t xml:space="preserve"> and </w:t>
      </w:r>
      <w:r w:rsidRPr="00142C3E">
        <w:rPr>
          <w:rFonts w:asciiTheme="majorBidi" w:hAnsiTheme="majorBidi" w:cstheme="majorBidi"/>
          <w:b/>
          <w:bCs/>
          <w:sz w:val="22"/>
          <w:szCs w:val="22"/>
        </w:rPr>
        <w:t>Longitude</w:t>
      </w:r>
      <w:r w:rsidRPr="00142C3E">
        <w:rPr>
          <w:rFonts w:asciiTheme="majorBidi" w:hAnsiTheme="majorBidi" w:cstheme="majorBidi"/>
          <w:sz w:val="22"/>
          <w:szCs w:val="22"/>
        </w:rPr>
        <w:t xml:space="preserve"> fields found above the occurrence cells table (Fig. 2.7).</w:t>
      </w:r>
    </w:p>
    <w:p w14:paraId="004ECFD5"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142C3E">
        <w:rPr>
          <w:rFonts w:asciiTheme="majorBidi" w:hAnsiTheme="majorBidi" w:cstheme="majorBidi"/>
          <w:sz w:val="22"/>
          <w:szCs w:val="22"/>
        </w:rPr>
        <w:t xml:space="preserve">Enter coordinates in decimal degree format. Use negative values to indicate latitude in the southern hemisphere and longitude in the western hemisphere. </w:t>
      </w:r>
    </w:p>
    <w:p w14:paraId="6A87C424"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on the </w:t>
      </w:r>
      <w:r w:rsidRPr="00670B21">
        <w:rPr>
          <w:rFonts w:asciiTheme="majorBidi" w:hAnsiTheme="majorBidi" w:cstheme="majorBidi"/>
          <w:b/>
          <w:color w:val="000000"/>
          <w:sz w:val="22"/>
          <w:szCs w:val="22"/>
        </w:rPr>
        <w:t>Add to good cells</w:t>
      </w:r>
      <w:r w:rsidRPr="00670B21">
        <w:rPr>
          <w:rFonts w:asciiTheme="majorBidi" w:hAnsiTheme="majorBidi" w:cstheme="majorBidi"/>
          <w:sz w:val="22"/>
          <w:szCs w:val="22"/>
        </w:rPr>
        <w:t xml:space="preserve"> button and a window showing the coordinates you entered and its corresponding half-degree cell and cell properties is displayed. </w:t>
      </w:r>
    </w:p>
    <w:p w14:paraId="757C87E5"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Examine the corresponding cell properties, and click on the link </w:t>
      </w:r>
      <w:r w:rsidRPr="00670B21">
        <w:rPr>
          <w:rFonts w:asciiTheme="majorBidi" w:hAnsiTheme="majorBidi" w:cstheme="majorBidi"/>
          <w:b/>
          <w:color w:val="000000"/>
          <w:sz w:val="22"/>
          <w:szCs w:val="22"/>
        </w:rPr>
        <w:t>Add to good cells which will be used for prediction in the ‘Create Your Own Map’ routine</w:t>
      </w:r>
      <w:r w:rsidRPr="00670B21">
        <w:rPr>
          <w:rFonts w:asciiTheme="majorBidi" w:hAnsiTheme="majorBidi" w:cstheme="majorBidi"/>
          <w:sz w:val="22"/>
          <w:szCs w:val="22"/>
        </w:rPr>
        <w:t xml:space="preserve"> on the right to accept. </w:t>
      </w:r>
    </w:p>
    <w:p w14:paraId="45765D38"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A dialog box will display "New cell added". Click </w:t>
      </w:r>
      <w:r w:rsidRPr="00670B21">
        <w:rPr>
          <w:rFonts w:asciiTheme="majorBidi" w:hAnsiTheme="majorBidi" w:cstheme="majorBidi"/>
          <w:b/>
          <w:bCs/>
          <w:sz w:val="22"/>
          <w:szCs w:val="22"/>
        </w:rPr>
        <w:t>OK</w:t>
      </w:r>
      <w:r w:rsidRPr="00670B21">
        <w:rPr>
          <w:rFonts w:asciiTheme="majorBidi" w:hAnsiTheme="majorBidi" w:cstheme="majorBidi"/>
          <w:sz w:val="22"/>
          <w:szCs w:val="22"/>
        </w:rPr>
        <w:t xml:space="preserve"> to proceed.</w:t>
      </w:r>
    </w:p>
    <w:p w14:paraId="68E2FF17"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Another dialog box will then display "In CREATE YOUR OWN MAP - You must now </w:t>
      </w:r>
      <w:proofErr w:type="spellStart"/>
      <w:r w:rsidRPr="00670B21">
        <w:rPr>
          <w:rFonts w:asciiTheme="majorBidi" w:hAnsiTheme="majorBidi" w:cstheme="majorBidi"/>
          <w:sz w:val="22"/>
          <w:szCs w:val="22"/>
        </w:rPr>
        <w:t>'Re</w:t>
      </w:r>
      <w:proofErr w:type="spellEnd"/>
      <w:r w:rsidRPr="00670B21">
        <w:rPr>
          <w:rFonts w:asciiTheme="majorBidi" w:hAnsiTheme="majorBidi" w:cstheme="majorBidi"/>
          <w:sz w:val="22"/>
          <w:szCs w:val="22"/>
        </w:rPr>
        <w:t xml:space="preserve">-calculate Envelope and Good Cells'. You can opt to click the check box to prevent this reminder from creating additional dialogs. Click </w:t>
      </w:r>
      <w:r w:rsidRPr="00670B21">
        <w:rPr>
          <w:rFonts w:asciiTheme="majorBidi" w:hAnsiTheme="majorBidi" w:cstheme="majorBidi"/>
          <w:b/>
          <w:bCs/>
          <w:sz w:val="22"/>
          <w:szCs w:val="22"/>
        </w:rPr>
        <w:t xml:space="preserve">OK </w:t>
      </w:r>
      <w:r w:rsidRPr="00670B21">
        <w:rPr>
          <w:rFonts w:asciiTheme="majorBidi" w:hAnsiTheme="majorBidi" w:cstheme="majorBidi"/>
          <w:sz w:val="22"/>
          <w:szCs w:val="22"/>
        </w:rPr>
        <w:t>to proceed.</w:t>
      </w:r>
    </w:p>
    <w:p w14:paraId="6760F5B6"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the </w:t>
      </w:r>
      <w:r w:rsidRPr="00670B21">
        <w:rPr>
          <w:rFonts w:asciiTheme="majorBidi" w:hAnsiTheme="majorBidi" w:cstheme="majorBidi"/>
          <w:b/>
          <w:color w:val="000000"/>
          <w:sz w:val="22"/>
          <w:szCs w:val="22"/>
        </w:rPr>
        <w:t>Refresh list</w:t>
      </w:r>
      <w:r w:rsidRPr="00670B21">
        <w:rPr>
          <w:rFonts w:asciiTheme="majorBidi" w:hAnsiTheme="majorBidi" w:cstheme="majorBidi"/>
          <w:sz w:val="22"/>
          <w:szCs w:val="22"/>
        </w:rPr>
        <w:t xml:space="preserve"> link found above the occurrence cells table (upper right) when done. Note that the </w:t>
      </w:r>
      <w:r w:rsidRPr="00670B21">
        <w:rPr>
          <w:rFonts w:asciiTheme="majorBidi" w:hAnsiTheme="majorBidi" w:cstheme="majorBidi"/>
          <w:b/>
          <w:bCs/>
          <w:sz w:val="22"/>
          <w:szCs w:val="22"/>
        </w:rPr>
        <w:t xml:space="preserve">Cells used for creating environmental envelope </w:t>
      </w:r>
      <w:r w:rsidRPr="00670B21">
        <w:rPr>
          <w:rFonts w:asciiTheme="majorBidi" w:hAnsiTheme="majorBidi" w:cstheme="majorBidi"/>
          <w:sz w:val="22"/>
          <w:szCs w:val="22"/>
        </w:rPr>
        <w:t xml:space="preserve">record count now includes the point(s) added. </w:t>
      </w:r>
    </w:p>
    <w:p w14:paraId="0DBF3797" w14:textId="77777777" w:rsid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the </w:t>
      </w:r>
      <w:r w:rsidRPr="00670B21">
        <w:rPr>
          <w:rFonts w:asciiTheme="majorBidi" w:hAnsiTheme="majorBidi" w:cstheme="majorBidi"/>
          <w:b/>
          <w:color w:val="000000"/>
          <w:sz w:val="22"/>
          <w:szCs w:val="22"/>
        </w:rPr>
        <w:t>Close Window</w:t>
      </w:r>
      <w:r w:rsidRPr="00670B21">
        <w:rPr>
          <w:rFonts w:asciiTheme="majorBidi" w:hAnsiTheme="majorBidi" w:cstheme="majorBidi"/>
          <w:sz w:val="22"/>
          <w:szCs w:val="22"/>
        </w:rPr>
        <w:t xml:space="preserve"> link to return to the main </w:t>
      </w:r>
      <w:r w:rsidRPr="00B27600">
        <w:rPr>
          <w:rFonts w:asciiTheme="majorBidi" w:hAnsiTheme="majorBidi" w:cstheme="majorBidi"/>
          <w:i/>
          <w:iCs/>
          <w:sz w:val="22"/>
          <w:szCs w:val="22"/>
        </w:rPr>
        <w:t>CYOM</w:t>
      </w:r>
      <w:r w:rsidRPr="00670B21">
        <w:rPr>
          <w:rFonts w:asciiTheme="majorBidi" w:hAnsiTheme="majorBidi" w:cstheme="majorBidi"/>
          <w:sz w:val="22"/>
          <w:szCs w:val="22"/>
        </w:rPr>
        <w:t xml:space="preserve"> page.</w:t>
      </w:r>
    </w:p>
    <w:p w14:paraId="7BC4419E" w14:textId="77777777" w:rsidR="000235AD" w:rsidRPr="00670B21" w:rsidRDefault="000235AD" w:rsidP="000B0A46">
      <w:pPr>
        <w:numPr>
          <w:ilvl w:val="0"/>
          <w:numId w:val="17"/>
        </w:numPr>
        <w:tabs>
          <w:tab w:val="clear" w:pos="720"/>
        </w:tabs>
        <w:spacing w:after="60" w:line="360" w:lineRule="auto"/>
        <w:ind w:left="567" w:hanging="567"/>
        <w:rPr>
          <w:rFonts w:asciiTheme="majorBidi" w:hAnsiTheme="majorBidi" w:cstheme="majorBidi"/>
          <w:sz w:val="22"/>
          <w:szCs w:val="22"/>
        </w:rPr>
      </w:pPr>
      <w:r w:rsidRPr="00670B21">
        <w:rPr>
          <w:rFonts w:asciiTheme="majorBidi" w:hAnsiTheme="majorBidi" w:cstheme="majorBidi"/>
          <w:sz w:val="22"/>
          <w:szCs w:val="22"/>
        </w:rPr>
        <w:t xml:space="preserve">Click the </w:t>
      </w:r>
      <w:r w:rsidRPr="00670B21">
        <w:rPr>
          <w:rFonts w:asciiTheme="majorBidi" w:hAnsiTheme="majorBidi" w:cstheme="majorBidi"/>
          <w:b/>
          <w:color w:val="000000"/>
          <w:sz w:val="22"/>
          <w:szCs w:val="22"/>
        </w:rPr>
        <w:t>Recalculate Good Cells and Envelopes</w:t>
      </w:r>
      <w:r w:rsidRPr="00670B21">
        <w:rPr>
          <w:rFonts w:asciiTheme="majorBidi" w:hAnsiTheme="majorBidi" w:cstheme="majorBidi"/>
          <w:b/>
          <w:color w:val="0000FF"/>
          <w:sz w:val="22"/>
          <w:szCs w:val="22"/>
        </w:rPr>
        <w:t xml:space="preserve"> </w:t>
      </w:r>
      <w:r w:rsidRPr="00670B21">
        <w:rPr>
          <w:rFonts w:asciiTheme="majorBidi" w:hAnsiTheme="majorBidi" w:cstheme="majorBidi"/>
          <w:sz w:val="22"/>
          <w:szCs w:val="22"/>
        </w:rPr>
        <w:t xml:space="preserve">button back in the main </w:t>
      </w:r>
      <w:r w:rsidRPr="00B27600">
        <w:rPr>
          <w:rFonts w:asciiTheme="majorBidi" w:hAnsiTheme="majorBidi" w:cstheme="majorBidi"/>
          <w:i/>
          <w:iCs/>
          <w:sz w:val="22"/>
          <w:szCs w:val="22"/>
        </w:rPr>
        <w:t>CYOM</w:t>
      </w:r>
      <w:r w:rsidRPr="00670B21">
        <w:rPr>
          <w:rFonts w:asciiTheme="majorBidi" w:hAnsiTheme="majorBidi" w:cstheme="majorBidi"/>
          <w:sz w:val="22"/>
          <w:szCs w:val="22"/>
        </w:rPr>
        <w:t xml:space="preserve"> interface to re-compute the species’ environmental envelopes based on the changes you made.</w:t>
      </w:r>
    </w:p>
    <w:p w14:paraId="33163938" w14:textId="77777777" w:rsidR="000235AD" w:rsidRDefault="000235AD" w:rsidP="00142C3E">
      <w:pPr>
        <w:spacing w:line="360" w:lineRule="auto"/>
        <w:rPr>
          <w:rFonts w:asciiTheme="majorBidi" w:hAnsiTheme="majorBidi" w:cstheme="majorBidi"/>
          <w:sz w:val="22"/>
          <w:szCs w:val="22"/>
        </w:rPr>
      </w:pPr>
    </w:p>
    <w:p w14:paraId="769DE5B1" w14:textId="77777777" w:rsidR="00670B21" w:rsidRPr="004C1875" w:rsidRDefault="00670B21" w:rsidP="00670B21">
      <w:pPr>
        <w:pStyle w:val="ListParagraph"/>
        <w:spacing w:line="360" w:lineRule="auto"/>
        <w:ind w:left="0" w:hanging="11"/>
        <w:jc w:val="center"/>
        <w:rPr>
          <w:rFonts w:ascii="Times New Roman" w:hAnsi="Times New Roman" w:cs="Times New Roman"/>
          <w:i/>
          <w:iCs/>
          <w:sz w:val="22"/>
          <w:szCs w:val="22"/>
        </w:rPr>
      </w:pPr>
      <w:proofErr w:type="gramStart"/>
      <w:r w:rsidRPr="004C1875">
        <w:rPr>
          <w:rFonts w:ascii="Times New Roman" w:hAnsi="Times New Roman" w:cs="Times New Roman"/>
          <w:i/>
          <w:iCs/>
          <w:sz w:val="22"/>
          <w:szCs w:val="22"/>
        </w:rPr>
        <w:t>2.d.</w:t>
      </w:r>
      <w:r>
        <w:rPr>
          <w:rFonts w:ascii="Times New Roman" w:hAnsi="Times New Roman" w:cs="Times New Roman"/>
          <w:i/>
          <w:iCs/>
          <w:sz w:val="22"/>
          <w:szCs w:val="22"/>
        </w:rPr>
        <w:t>5</w:t>
      </w:r>
      <w:proofErr w:type="gramEnd"/>
      <w:r w:rsidRPr="004C1875">
        <w:rPr>
          <w:rFonts w:ascii="Times New Roman" w:hAnsi="Times New Roman" w:cs="Times New Roman"/>
          <w:i/>
          <w:iCs/>
          <w:sz w:val="22"/>
          <w:szCs w:val="22"/>
        </w:rPr>
        <w:t xml:space="preserve">:  Working with </w:t>
      </w:r>
      <w:r>
        <w:rPr>
          <w:rFonts w:ascii="Times New Roman" w:hAnsi="Times New Roman" w:cs="Times New Roman"/>
          <w:i/>
          <w:iCs/>
          <w:sz w:val="22"/>
          <w:szCs w:val="22"/>
        </w:rPr>
        <w:t>ENVIRONMENTAL ENVELOPES</w:t>
      </w:r>
    </w:p>
    <w:p w14:paraId="2281BB07" w14:textId="77777777" w:rsidR="000235AD" w:rsidRPr="00142C3E" w:rsidRDefault="000235AD" w:rsidP="00142C3E">
      <w:pPr>
        <w:autoSpaceDE w:val="0"/>
        <w:autoSpaceDN w:val="0"/>
        <w:adjustRightInd w:val="0"/>
        <w:spacing w:line="360" w:lineRule="auto"/>
        <w:jc w:val="both"/>
        <w:rPr>
          <w:rFonts w:asciiTheme="majorBidi" w:hAnsiTheme="majorBidi" w:cstheme="majorBidi"/>
          <w:sz w:val="22"/>
          <w:szCs w:val="22"/>
        </w:rPr>
      </w:pPr>
      <w:r w:rsidRPr="00142C3E">
        <w:rPr>
          <w:rFonts w:asciiTheme="majorBidi" w:hAnsiTheme="majorBidi" w:cstheme="majorBidi"/>
          <w:b/>
          <w:sz w:val="22"/>
          <w:szCs w:val="22"/>
        </w:rPr>
        <w:t>ENVIRONMENTAL ENVELOPES</w:t>
      </w:r>
      <w:r w:rsidRPr="00142C3E">
        <w:rPr>
          <w:rFonts w:asciiTheme="majorBidi" w:hAnsiTheme="majorBidi" w:cstheme="majorBidi"/>
          <w:sz w:val="22"/>
          <w:szCs w:val="22"/>
        </w:rPr>
        <w:t xml:space="preserve"> is the third section in the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interface (Fig. 2.8). An environmental envelope describes the range of tolerances of a species for a given environmental factor. These tolerances are presented as minimum (Min), preferred minimum (</w:t>
      </w:r>
      <w:proofErr w:type="spellStart"/>
      <w:r w:rsidRPr="00142C3E">
        <w:rPr>
          <w:rFonts w:asciiTheme="majorBidi" w:hAnsiTheme="majorBidi" w:cstheme="majorBidi"/>
          <w:sz w:val="22"/>
          <w:szCs w:val="22"/>
        </w:rPr>
        <w:t>Pref</w:t>
      </w:r>
      <w:proofErr w:type="spellEnd"/>
      <w:r w:rsidRPr="00142C3E">
        <w:rPr>
          <w:rFonts w:asciiTheme="majorBidi" w:hAnsiTheme="majorBidi" w:cstheme="majorBidi"/>
          <w:sz w:val="22"/>
          <w:szCs w:val="22"/>
        </w:rPr>
        <w:t xml:space="preserve"> Min), preferred maximum (</w:t>
      </w:r>
      <w:proofErr w:type="spellStart"/>
      <w:r w:rsidRPr="00142C3E">
        <w:rPr>
          <w:rFonts w:asciiTheme="majorBidi" w:hAnsiTheme="majorBidi" w:cstheme="majorBidi"/>
          <w:sz w:val="22"/>
          <w:szCs w:val="22"/>
        </w:rPr>
        <w:t>Pref</w:t>
      </w:r>
      <w:proofErr w:type="spellEnd"/>
      <w:r w:rsidRPr="00142C3E">
        <w:rPr>
          <w:rFonts w:asciiTheme="majorBidi" w:hAnsiTheme="majorBidi" w:cstheme="majorBidi"/>
          <w:sz w:val="22"/>
          <w:szCs w:val="22"/>
        </w:rPr>
        <w:t xml:space="preserve"> Max), and maximum (Max) threshold values. Environmental factors used by the model as predictors of species presence include depth, sea temperature, salinity, primary production, sea ice concentration, and distance to land. With the exception of depth, which is mostly based on the literature, species tolerance thresholds are computed using the </w:t>
      </w:r>
      <w:commentRangeStart w:id="39"/>
      <w:r w:rsidRPr="00142C3E">
        <w:rPr>
          <w:rFonts w:asciiTheme="majorBidi" w:hAnsiTheme="majorBidi" w:cstheme="majorBidi"/>
          <w:sz w:val="22"/>
          <w:szCs w:val="22"/>
        </w:rPr>
        <w:t xml:space="preserve">average </w:t>
      </w:r>
      <w:commentRangeEnd w:id="39"/>
      <w:r w:rsidR="00D55735">
        <w:rPr>
          <w:rStyle w:val="CommentReference"/>
        </w:rPr>
        <w:commentReference w:id="39"/>
      </w:r>
      <w:r w:rsidRPr="00142C3E">
        <w:rPr>
          <w:rFonts w:asciiTheme="majorBidi" w:hAnsiTheme="majorBidi" w:cstheme="majorBidi"/>
          <w:sz w:val="22"/>
          <w:szCs w:val="22"/>
        </w:rPr>
        <w:t xml:space="preserve">conditions in the half-degree cells enabled (checked) in the OCCURRENCE CELLS section. </w:t>
      </w:r>
    </w:p>
    <w:p w14:paraId="65F0BB9B" w14:textId="77777777" w:rsidR="000235AD" w:rsidRPr="00142C3E" w:rsidRDefault="00EA2A06" w:rsidP="00EA2A06">
      <w:pPr>
        <w:tabs>
          <w:tab w:val="left" w:pos="3321"/>
        </w:tabs>
        <w:autoSpaceDE w:val="0"/>
        <w:autoSpaceDN w:val="0"/>
        <w:adjustRightInd w:val="0"/>
        <w:spacing w:line="360" w:lineRule="auto"/>
        <w:jc w:val="both"/>
        <w:rPr>
          <w:rFonts w:asciiTheme="majorBidi" w:hAnsiTheme="majorBidi" w:cstheme="majorBidi"/>
          <w:sz w:val="22"/>
          <w:szCs w:val="22"/>
        </w:rPr>
      </w:pPr>
      <w:r>
        <w:rPr>
          <w:rFonts w:asciiTheme="majorBidi" w:hAnsiTheme="majorBidi" w:cstheme="majorBidi"/>
          <w:sz w:val="22"/>
          <w:szCs w:val="22"/>
        </w:rPr>
        <w:tab/>
      </w:r>
    </w:p>
    <w:p w14:paraId="5F5A0EC3" w14:textId="77777777" w:rsidR="000235AD" w:rsidRPr="00142C3E" w:rsidRDefault="000235AD" w:rsidP="00670B21">
      <w:pPr>
        <w:autoSpaceDE w:val="0"/>
        <w:autoSpaceDN w:val="0"/>
        <w:adjustRightInd w:val="0"/>
        <w:spacing w:line="360" w:lineRule="auto"/>
        <w:jc w:val="both"/>
        <w:rPr>
          <w:rFonts w:asciiTheme="majorBidi" w:hAnsiTheme="majorBidi" w:cstheme="majorBidi"/>
          <w:sz w:val="22"/>
          <w:szCs w:val="22"/>
        </w:rPr>
      </w:pPr>
      <w:r w:rsidRPr="00142C3E">
        <w:rPr>
          <w:rFonts w:asciiTheme="majorBidi" w:hAnsiTheme="majorBidi" w:cstheme="majorBidi"/>
          <w:sz w:val="22"/>
          <w:szCs w:val="22"/>
        </w:rPr>
        <w:br w:type="page"/>
      </w:r>
      <w:r w:rsidRPr="00142C3E">
        <w:rPr>
          <w:rFonts w:asciiTheme="majorBidi" w:hAnsiTheme="majorBidi" w:cstheme="majorBidi"/>
          <w:sz w:val="22"/>
          <w:szCs w:val="22"/>
        </w:rPr>
        <w:lastRenderedPageBreak/>
        <w:t>Absolute and preferred minima and maxima thresholds are computed as follows:</w:t>
      </w:r>
    </w:p>
    <w:p w14:paraId="1CF5266F" w14:textId="77777777" w:rsidR="000235AD" w:rsidRPr="00142C3E" w:rsidRDefault="000235AD" w:rsidP="00EA2A06">
      <w:pPr>
        <w:pStyle w:val="ListNumber"/>
      </w:pPr>
      <w:r w:rsidRPr="00142C3E">
        <w:t>Min = 25th percentile - 1.5 × interquartile or absolute minimum in extracted data (whichever is lesser)</w:t>
      </w:r>
    </w:p>
    <w:p w14:paraId="03D030C4" w14:textId="77777777" w:rsidR="000235AD" w:rsidRPr="00142C3E" w:rsidRDefault="000235AD" w:rsidP="00EA2A06">
      <w:pPr>
        <w:pStyle w:val="ListNumber"/>
      </w:pPr>
      <w:r w:rsidRPr="00142C3E">
        <w:t>Max = 75th percentile + 1.5 × interquartile or absolute maximum in extracted data (whichever is greater)</w:t>
      </w:r>
    </w:p>
    <w:p w14:paraId="64EB8AC5" w14:textId="77777777" w:rsidR="00670B21" w:rsidRPr="00670B21" w:rsidRDefault="000235AD" w:rsidP="00EA2A06">
      <w:pPr>
        <w:pStyle w:val="ListNumber"/>
      </w:pPr>
      <w:proofErr w:type="spellStart"/>
      <w:r w:rsidRPr="00142C3E">
        <w:t>Pref</w:t>
      </w:r>
      <w:proofErr w:type="spellEnd"/>
      <w:r w:rsidRPr="00142C3E">
        <w:t xml:space="preserve"> Min = 10th percentile of observed variation in an environmental parameter</w:t>
      </w:r>
    </w:p>
    <w:p w14:paraId="3B3790EB" w14:textId="77777777" w:rsidR="000235AD" w:rsidRDefault="000235AD" w:rsidP="00EA2A06">
      <w:pPr>
        <w:pStyle w:val="ListNumber"/>
      </w:pPr>
      <w:proofErr w:type="spellStart"/>
      <w:r w:rsidRPr="00142C3E">
        <w:t>Pref</w:t>
      </w:r>
      <w:proofErr w:type="spellEnd"/>
      <w:r w:rsidRPr="00142C3E">
        <w:t xml:space="preserve"> Max = 90th percentile of observed variation in an environmental parameter</w:t>
      </w:r>
    </w:p>
    <w:p w14:paraId="5DBF49AE" w14:textId="77777777" w:rsidR="00670B21" w:rsidRDefault="00670B21" w:rsidP="00EA2A06">
      <w:pPr>
        <w:pStyle w:val="ListNumber"/>
        <w:numPr>
          <w:ilvl w:val="0"/>
          <w:numId w:val="0"/>
        </w:numPr>
        <w:ind w:left="540"/>
      </w:pPr>
    </w:p>
    <w:p w14:paraId="0E7A8EE7" w14:textId="77777777" w:rsidR="00670B21" w:rsidRPr="00142C3E" w:rsidRDefault="00670B21" w:rsidP="00EA2A06">
      <w:pPr>
        <w:pStyle w:val="ListNumber"/>
        <w:numPr>
          <w:ilvl w:val="0"/>
          <w:numId w:val="0"/>
        </w:numPr>
        <w:jc w:val="center"/>
        <w:rPr>
          <w:lang w:eastAsia="de-DE"/>
        </w:rPr>
      </w:pPr>
      <w:r w:rsidRPr="00142C3E">
        <w:rPr>
          <w:noProof/>
          <w:lang w:val="en-GB" w:eastAsia="en-GB" w:bidi="he-IL"/>
        </w:rPr>
        <w:drawing>
          <wp:inline distT="0" distB="0" distL="0" distR="0" wp14:anchorId="601469FB" wp14:editId="0A32B6ED">
            <wp:extent cx="5724525" cy="2314575"/>
            <wp:effectExtent l="19050" t="19050" r="28575"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2314575"/>
                    </a:xfrm>
                    <a:prstGeom prst="rect">
                      <a:avLst/>
                    </a:prstGeom>
                    <a:noFill/>
                    <a:ln w="9525">
                      <a:solidFill>
                        <a:srgbClr val="808080"/>
                      </a:solidFill>
                      <a:miter lim="800000"/>
                      <a:headEnd/>
                      <a:tailEnd/>
                    </a:ln>
                  </pic:spPr>
                </pic:pic>
              </a:graphicData>
            </a:graphic>
          </wp:inline>
        </w:drawing>
      </w:r>
    </w:p>
    <w:p w14:paraId="0EC8DC9B" w14:textId="37B373AF" w:rsidR="000235AD" w:rsidRPr="00EA2A06" w:rsidRDefault="000235AD" w:rsidP="00D55735">
      <w:pPr>
        <w:spacing w:after="60" w:line="276" w:lineRule="auto"/>
        <w:rPr>
          <w:rFonts w:asciiTheme="minorBidi" w:hAnsiTheme="minorBidi" w:cstheme="minorBidi"/>
        </w:rPr>
      </w:pPr>
      <w:r w:rsidRPr="00EA2A06">
        <w:rPr>
          <w:rFonts w:asciiTheme="minorBidi" w:hAnsiTheme="minorBidi" w:cstheme="minorBidi"/>
          <w:b/>
          <w:bCs/>
        </w:rPr>
        <w:t>Figure 2.8:</w:t>
      </w:r>
      <w:r w:rsidRPr="00EA2A06">
        <w:rPr>
          <w:rFonts w:asciiTheme="minorBidi" w:hAnsiTheme="minorBidi" w:cstheme="minorBidi"/>
        </w:rPr>
        <w:t xml:space="preserve"> Close-up of the ENVIRONMENTAL ENVELOPES for </w:t>
      </w:r>
      <w:r w:rsidRPr="00EA2A06">
        <w:rPr>
          <w:rFonts w:asciiTheme="minorBidi" w:hAnsiTheme="minorBidi" w:cstheme="minorBidi"/>
          <w:i/>
          <w:iCs/>
        </w:rPr>
        <w:t>B</w:t>
      </w:r>
      <w:r w:rsidR="00670B21" w:rsidRPr="00EA2A06">
        <w:rPr>
          <w:rFonts w:asciiTheme="minorBidi" w:hAnsiTheme="minorBidi" w:cstheme="minorBidi"/>
          <w:i/>
          <w:iCs/>
        </w:rPr>
        <w:t>.</w:t>
      </w:r>
      <w:r w:rsidRPr="00EA2A06">
        <w:rPr>
          <w:rFonts w:asciiTheme="minorBidi" w:hAnsiTheme="minorBidi" w:cstheme="minorBidi"/>
          <w:i/>
          <w:iCs/>
        </w:rPr>
        <w:t xml:space="preserve"> </w:t>
      </w:r>
      <w:proofErr w:type="spellStart"/>
      <w:r w:rsidRPr="00EA2A06">
        <w:rPr>
          <w:rFonts w:asciiTheme="minorBidi" w:hAnsiTheme="minorBidi" w:cstheme="minorBidi"/>
          <w:i/>
          <w:iCs/>
        </w:rPr>
        <w:t>glaciale</w:t>
      </w:r>
      <w:proofErr w:type="spellEnd"/>
      <w:r w:rsidRPr="00EA2A06">
        <w:rPr>
          <w:rFonts w:asciiTheme="minorBidi" w:hAnsiTheme="minorBidi" w:cstheme="minorBidi"/>
        </w:rPr>
        <w:t xml:space="preserve">, describing the estimated tolerance thresholds for </w:t>
      </w:r>
      <w:del w:id="40" w:author="Yoni Gavish" w:date="2016-03-08T11:40:00Z">
        <w:r w:rsidRPr="00EA2A06" w:rsidDel="00D55735">
          <w:rPr>
            <w:rFonts w:asciiTheme="minorBidi" w:hAnsiTheme="minorBidi" w:cstheme="minorBidi"/>
          </w:rPr>
          <w:delText>depth, sea surface temperature, surface salinity, primary production, sea ice concentration and distance to land</w:delText>
        </w:r>
      </w:del>
      <w:ins w:id="41" w:author="Yoni Gavish" w:date="2016-03-08T11:40:00Z">
        <w:r w:rsidR="00D55735">
          <w:rPr>
            <w:rFonts w:asciiTheme="minorBidi" w:hAnsiTheme="minorBidi" w:cstheme="minorBidi"/>
          </w:rPr>
          <w:t xml:space="preserve">the </w:t>
        </w:r>
      </w:ins>
      <w:ins w:id="42" w:author="Yoni Gavish" w:date="2016-03-08T11:41:00Z">
        <w:r w:rsidR="00D55735">
          <w:rPr>
            <w:rFonts w:asciiTheme="minorBidi" w:hAnsiTheme="minorBidi" w:cstheme="minorBidi"/>
          </w:rPr>
          <w:t>six</w:t>
        </w:r>
      </w:ins>
      <w:ins w:id="43" w:author="Yoni Gavish" w:date="2016-03-08T11:40:00Z">
        <w:r w:rsidR="00D55735">
          <w:rPr>
            <w:rFonts w:asciiTheme="minorBidi" w:hAnsiTheme="minorBidi" w:cstheme="minorBidi"/>
          </w:rPr>
          <w:t xml:space="preserve"> </w:t>
        </w:r>
      </w:ins>
      <w:ins w:id="44" w:author="Yoni Gavish" w:date="2016-03-08T11:42:00Z">
        <w:r w:rsidR="00D55735">
          <w:rPr>
            <w:rFonts w:asciiTheme="minorBidi" w:hAnsiTheme="minorBidi" w:cstheme="minorBidi"/>
          </w:rPr>
          <w:t>predictors</w:t>
        </w:r>
      </w:ins>
      <w:r w:rsidRPr="00EA2A06">
        <w:rPr>
          <w:rFonts w:asciiTheme="minorBidi" w:hAnsiTheme="minorBidi" w:cstheme="minorBidi"/>
        </w:rPr>
        <w:t>. (Distance to land is unchecked by default as this parameter mostly applies to marine mammals).</w:t>
      </w:r>
    </w:p>
    <w:p w14:paraId="4AC3F1FC" w14:textId="77777777" w:rsidR="000235AD" w:rsidRPr="00142C3E" w:rsidRDefault="000235AD" w:rsidP="00EA2A06">
      <w:pPr>
        <w:pStyle w:val="ListNumber"/>
        <w:numPr>
          <w:ilvl w:val="0"/>
          <w:numId w:val="0"/>
        </w:numPr>
        <w:ind w:left="360"/>
      </w:pPr>
    </w:p>
    <w:p w14:paraId="5A273BEB" w14:textId="77777777" w:rsidR="00EA2A06" w:rsidRDefault="000235AD" w:rsidP="000B0A46">
      <w:pPr>
        <w:numPr>
          <w:ilvl w:val="0"/>
          <w:numId w:val="19"/>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environmental factors and threshold values in the species' environmental envelopes. </w:t>
      </w:r>
    </w:p>
    <w:p w14:paraId="2E328B60" w14:textId="77777777" w:rsidR="00EA2A06" w:rsidRDefault="000235AD" w:rsidP="000B0A46">
      <w:pPr>
        <w:numPr>
          <w:ilvl w:val="0"/>
          <w:numId w:val="19"/>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Retain the current settings, or manually change the threshold values and/or use the checkboxes to disable/enable environmental factors to use for predicting species occurrence. </w:t>
      </w:r>
    </w:p>
    <w:p w14:paraId="6419B605" w14:textId="77777777" w:rsidR="00EA2A06" w:rsidRDefault="000235AD" w:rsidP="000B0A46">
      <w:pPr>
        <w:numPr>
          <w:ilvl w:val="0"/>
          <w:numId w:val="19"/>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If you made any changes, click on the </w:t>
      </w:r>
      <w:r w:rsidRPr="00EA2A06">
        <w:rPr>
          <w:rFonts w:asciiTheme="majorBidi" w:hAnsiTheme="majorBidi" w:cstheme="majorBidi"/>
          <w:b/>
          <w:bCs/>
          <w:sz w:val="22"/>
          <w:szCs w:val="22"/>
        </w:rPr>
        <w:t xml:space="preserve">Save Changes in </w:t>
      </w:r>
      <w:proofErr w:type="gramStart"/>
      <w:r w:rsidRPr="00EA2A06">
        <w:rPr>
          <w:rFonts w:asciiTheme="majorBidi" w:hAnsiTheme="majorBidi" w:cstheme="majorBidi"/>
          <w:b/>
          <w:bCs/>
          <w:sz w:val="22"/>
          <w:szCs w:val="22"/>
        </w:rPr>
        <w:t>Environmental Ranges</w:t>
      </w:r>
      <w:proofErr w:type="gramEnd"/>
      <w:r w:rsidRPr="00EA2A06">
        <w:rPr>
          <w:rFonts w:asciiTheme="majorBidi" w:hAnsiTheme="majorBidi" w:cstheme="majorBidi"/>
          <w:sz w:val="22"/>
          <w:szCs w:val="22"/>
        </w:rPr>
        <w:t xml:space="preserve"> button.</w:t>
      </w:r>
    </w:p>
    <w:p w14:paraId="4968B6FB" w14:textId="77777777" w:rsidR="00EA2A06" w:rsidRDefault="000235AD" w:rsidP="000B0A46">
      <w:pPr>
        <w:numPr>
          <w:ilvl w:val="0"/>
          <w:numId w:val="19"/>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A dialog box will display indicating "Environmental ranges saved". Click </w:t>
      </w:r>
      <w:r w:rsidRPr="00EA2A06">
        <w:rPr>
          <w:rFonts w:asciiTheme="majorBidi" w:hAnsiTheme="majorBidi" w:cstheme="majorBidi"/>
          <w:b/>
          <w:bCs/>
          <w:sz w:val="22"/>
          <w:szCs w:val="22"/>
        </w:rPr>
        <w:t>OK</w:t>
      </w:r>
      <w:r w:rsidRPr="00EA2A06">
        <w:rPr>
          <w:rFonts w:asciiTheme="majorBidi" w:hAnsiTheme="majorBidi" w:cstheme="majorBidi"/>
          <w:sz w:val="22"/>
          <w:szCs w:val="22"/>
        </w:rPr>
        <w:t xml:space="preserve"> to proceed.</w:t>
      </w:r>
    </w:p>
    <w:p w14:paraId="51409ADE" w14:textId="77777777" w:rsidR="000235AD" w:rsidRPr="00EA2A06" w:rsidRDefault="000235AD" w:rsidP="000B0A46">
      <w:pPr>
        <w:numPr>
          <w:ilvl w:val="0"/>
          <w:numId w:val="19"/>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A reminder to will show "You must now 'Regenerate Map Data' and then 'View Map' ". Click </w:t>
      </w:r>
      <w:r w:rsidRPr="00EA2A06">
        <w:rPr>
          <w:rFonts w:asciiTheme="majorBidi" w:hAnsiTheme="majorBidi" w:cstheme="majorBidi"/>
          <w:b/>
          <w:bCs/>
          <w:sz w:val="22"/>
          <w:szCs w:val="22"/>
        </w:rPr>
        <w:t xml:space="preserve">OK </w:t>
      </w:r>
      <w:r w:rsidRPr="00EA2A06">
        <w:rPr>
          <w:rFonts w:asciiTheme="majorBidi" w:hAnsiTheme="majorBidi" w:cstheme="majorBidi"/>
          <w:sz w:val="22"/>
          <w:szCs w:val="22"/>
        </w:rPr>
        <w:t>to proceed.</w:t>
      </w:r>
    </w:p>
    <w:p w14:paraId="36820EC4" w14:textId="77777777" w:rsidR="000235AD" w:rsidRDefault="000235AD" w:rsidP="00142C3E">
      <w:pPr>
        <w:spacing w:line="360" w:lineRule="auto"/>
        <w:rPr>
          <w:rFonts w:asciiTheme="majorBidi" w:hAnsiTheme="majorBidi" w:cstheme="majorBidi"/>
          <w:sz w:val="22"/>
          <w:szCs w:val="22"/>
        </w:rPr>
      </w:pPr>
    </w:p>
    <w:p w14:paraId="367D400F" w14:textId="77777777" w:rsidR="00EA2A06" w:rsidRPr="004C1875" w:rsidRDefault="00EA2A06" w:rsidP="00EA2A06">
      <w:pPr>
        <w:pStyle w:val="ListParagraph"/>
        <w:spacing w:line="360" w:lineRule="auto"/>
        <w:ind w:left="0" w:hanging="11"/>
        <w:jc w:val="center"/>
        <w:rPr>
          <w:rFonts w:ascii="Times New Roman" w:hAnsi="Times New Roman" w:cs="Times New Roman"/>
          <w:i/>
          <w:iCs/>
          <w:sz w:val="22"/>
          <w:szCs w:val="22"/>
        </w:rPr>
      </w:pPr>
      <w:proofErr w:type="gramStart"/>
      <w:r w:rsidRPr="004C1875">
        <w:rPr>
          <w:rFonts w:ascii="Times New Roman" w:hAnsi="Times New Roman" w:cs="Times New Roman"/>
          <w:i/>
          <w:iCs/>
          <w:sz w:val="22"/>
          <w:szCs w:val="22"/>
        </w:rPr>
        <w:t>2.d.</w:t>
      </w:r>
      <w:r>
        <w:rPr>
          <w:rFonts w:ascii="Times New Roman" w:hAnsi="Times New Roman" w:cs="Times New Roman"/>
          <w:i/>
          <w:iCs/>
          <w:sz w:val="22"/>
          <w:szCs w:val="22"/>
        </w:rPr>
        <w:t>6</w:t>
      </w:r>
      <w:proofErr w:type="gramEnd"/>
      <w:r w:rsidRPr="004C1875">
        <w:rPr>
          <w:rFonts w:ascii="Times New Roman" w:hAnsi="Times New Roman" w:cs="Times New Roman"/>
          <w:i/>
          <w:iCs/>
          <w:sz w:val="22"/>
          <w:szCs w:val="22"/>
        </w:rPr>
        <w:t xml:space="preserve">:  Working with </w:t>
      </w:r>
      <w:r>
        <w:rPr>
          <w:rFonts w:ascii="Times New Roman" w:hAnsi="Times New Roman" w:cs="Times New Roman"/>
          <w:i/>
          <w:iCs/>
          <w:sz w:val="22"/>
          <w:szCs w:val="22"/>
        </w:rPr>
        <w:t>MAP VIEW SETTING</w:t>
      </w:r>
    </w:p>
    <w:p w14:paraId="7E0F4488" w14:textId="77777777" w:rsidR="000235AD" w:rsidRPr="00142C3E" w:rsidRDefault="000235AD" w:rsidP="00EA2A06">
      <w:pPr>
        <w:spacing w:line="360" w:lineRule="auto"/>
        <w:jc w:val="both"/>
        <w:rPr>
          <w:rFonts w:asciiTheme="majorBidi" w:hAnsiTheme="majorBidi" w:cstheme="majorBidi"/>
          <w:sz w:val="22"/>
          <w:szCs w:val="22"/>
        </w:rPr>
      </w:pPr>
      <w:r w:rsidRPr="00142C3E">
        <w:rPr>
          <w:rFonts w:asciiTheme="majorBidi" w:hAnsiTheme="majorBidi" w:cstheme="majorBidi"/>
          <w:b/>
          <w:sz w:val="22"/>
          <w:szCs w:val="22"/>
        </w:rPr>
        <w:t>MAP VIEW SETTING</w:t>
      </w:r>
      <w:r w:rsidRPr="00142C3E">
        <w:rPr>
          <w:rFonts w:asciiTheme="majorBidi" w:hAnsiTheme="majorBidi" w:cstheme="majorBidi"/>
          <w:sz w:val="22"/>
          <w:szCs w:val="22"/>
        </w:rPr>
        <w:t xml:space="preserve"> is the fourth section in the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interface (Fig. 2.9). It determines how the predicted probabilities of species occurrence will be plotted on the map. There are three map view options:</w:t>
      </w:r>
    </w:p>
    <w:p w14:paraId="2AC50161" w14:textId="77777777" w:rsidR="00EA2A06" w:rsidRDefault="000235AD" w:rsidP="000B0A46">
      <w:pPr>
        <w:numPr>
          <w:ilvl w:val="0"/>
          <w:numId w:val="20"/>
        </w:numPr>
        <w:tabs>
          <w:tab w:val="clear" w:pos="1440"/>
        </w:tabs>
        <w:autoSpaceDE w:val="0"/>
        <w:autoSpaceDN w:val="0"/>
        <w:adjustRightInd w:val="0"/>
        <w:spacing w:after="60" w:line="360" w:lineRule="auto"/>
        <w:ind w:left="547" w:hanging="547"/>
        <w:jc w:val="both"/>
        <w:rPr>
          <w:rFonts w:asciiTheme="majorBidi" w:hAnsiTheme="majorBidi" w:cstheme="majorBidi"/>
          <w:sz w:val="22"/>
          <w:szCs w:val="22"/>
        </w:rPr>
      </w:pPr>
      <w:r w:rsidRPr="00142C3E">
        <w:rPr>
          <w:rFonts w:asciiTheme="majorBidi" w:hAnsiTheme="majorBidi" w:cstheme="majorBidi"/>
          <w:b/>
          <w:sz w:val="22"/>
          <w:szCs w:val="22"/>
        </w:rPr>
        <w:t>Bounding Box</w:t>
      </w:r>
      <w:r w:rsidRPr="00142C3E">
        <w:rPr>
          <w:rFonts w:asciiTheme="majorBidi" w:hAnsiTheme="majorBidi" w:cstheme="majorBidi"/>
          <w:sz w:val="22"/>
          <w:szCs w:val="22"/>
        </w:rPr>
        <w:t xml:space="preserve"> – the predicted probabilities of species occurrence will be plotted only in the area covered by the bounding box which is generally the closest approximation of the known native/endemic range of the species. </w:t>
      </w:r>
    </w:p>
    <w:p w14:paraId="62D2B656" w14:textId="77777777" w:rsidR="00EA2A06" w:rsidRDefault="000235AD" w:rsidP="000B0A46">
      <w:pPr>
        <w:numPr>
          <w:ilvl w:val="0"/>
          <w:numId w:val="20"/>
        </w:numPr>
        <w:tabs>
          <w:tab w:val="clear" w:pos="1440"/>
        </w:tabs>
        <w:autoSpaceDE w:val="0"/>
        <w:autoSpaceDN w:val="0"/>
        <w:adjustRightInd w:val="0"/>
        <w:spacing w:after="60" w:line="360" w:lineRule="auto"/>
        <w:ind w:left="547" w:hanging="547"/>
        <w:jc w:val="both"/>
        <w:rPr>
          <w:rFonts w:asciiTheme="majorBidi" w:hAnsiTheme="majorBidi" w:cstheme="majorBidi"/>
          <w:sz w:val="22"/>
          <w:szCs w:val="22"/>
        </w:rPr>
      </w:pPr>
      <w:r w:rsidRPr="00BB3FFE">
        <w:rPr>
          <w:rFonts w:asciiTheme="majorBidi" w:hAnsiTheme="majorBidi" w:cstheme="majorBidi"/>
          <w:b/>
          <w:bCs/>
          <w:sz w:val="22"/>
          <w:szCs w:val="22"/>
        </w:rPr>
        <w:lastRenderedPageBreak/>
        <w:t>F</w:t>
      </w:r>
      <w:r w:rsidRPr="00EA2A06">
        <w:rPr>
          <w:rFonts w:asciiTheme="majorBidi" w:hAnsiTheme="majorBidi" w:cstheme="majorBidi"/>
          <w:b/>
          <w:sz w:val="22"/>
          <w:szCs w:val="22"/>
        </w:rPr>
        <w:t>AO Areas</w:t>
      </w:r>
      <w:r w:rsidRPr="00EA2A06">
        <w:rPr>
          <w:rFonts w:asciiTheme="majorBidi" w:hAnsiTheme="majorBidi" w:cstheme="majorBidi"/>
          <w:sz w:val="22"/>
          <w:szCs w:val="22"/>
        </w:rPr>
        <w:t xml:space="preserve"> – the predicted probabilities will be plotted to the limits of the FAO area(s) that encompass the known/endemic range of the species. This setting typically used when there is either incomplete or no bounding box data for the species. </w:t>
      </w:r>
    </w:p>
    <w:p w14:paraId="48A9E1C0" w14:textId="77777777" w:rsidR="000235AD" w:rsidRPr="00EA2A06" w:rsidRDefault="000235AD" w:rsidP="000B0A46">
      <w:pPr>
        <w:numPr>
          <w:ilvl w:val="0"/>
          <w:numId w:val="20"/>
        </w:numPr>
        <w:tabs>
          <w:tab w:val="clear" w:pos="1440"/>
        </w:tabs>
        <w:autoSpaceDE w:val="0"/>
        <w:autoSpaceDN w:val="0"/>
        <w:adjustRightInd w:val="0"/>
        <w:spacing w:after="60" w:line="360" w:lineRule="auto"/>
        <w:ind w:left="547" w:hanging="547"/>
        <w:jc w:val="both"/>
        <w:rPr>
          <w:rFonts w:asciiTheme="majorBidi" w:hAnsiTheme="majorBidi" w:cstheme="majorBidi"/>
          <w:sz w:val="22"/>
          <w:szCs w:val="22"/>
        </w:rPr>
      </w:pPr>
      <w:r w:rsidRPr="00EA2A06">
        <w:rPr>
          <w:rFonts w:asciiTheme="majorBidi" w:hAnsiTheme="majorBidi" w:cstheme="majorBidi"/>
          <w:b/>
          <w:sz w:val="22"/>
          <w:szCs w:val="22"/>
        </w:rPr>
        <w:t xml:space="preserve">Both (intersection) </w:t>
      </w:r>
      <w:r w:rsidRPr="00EA2A06">
        <w:rPr>
          <w:rFonts w:asciiTheme="majorBidi" w:hAnsiTheme="majorBidi" w:cstheme="majorBidi"/>
          <w:sz w:val="22"/>
          <w:szCs w:val="22"/>
        </w:rPr>
        <w:t xml:space="preserve">– the probabilities of species occurrence will be plotted only over the area common to both bounding box and FAO area(s) of the species. This is the default setting. </w:t>
      </w:r>
    </w:p>
    <w:p w14:paraId="38465ACB" w14:textId="77777777" w:rsidR="000235AD" w:rsidRPr="00142C3E" w:rsidRDefault="000235AD" w:rsidP="00142C3E">
      <w:pPr>
        <w:autoSpaceDE w:val="0"/>
        <w:autoSpaceDN w:val="0"/>
        <w:adjustRightInd w:val="0"/>
        <w:spacing w:line="360" w:lineRule="auto"/>
        <w:jc w:val="both"/>
        <w:rPr>
          <w:rFonts w:asciiTheme="majorBidi" w:hAnsiTheme="majorBidi" w:cstheme="majorBidi"/>
          <w:sz w:val="22"/>
          <w:szCs w:val="22"/>
        </w:rPr>
      </w:pPr>
    </w:p>
    <w:p w14:paraId="7E15E1A1" w14:textId="77777777" w:rsidR="000235AD" w:rsidRPr="00142C3E" w:rsidRDefault="000235AD" w:rsidP="00142C3E">
      <w:pPr>
        <w:spacing w:line="360" w:lineRule="auto"/>
        <w:jc w:val="both"/>
        <w:rPr>
          <w:rFonts w:asciiTheme="majorBidi" w:hAnsiTheme="majorBidi" w:cstheme="majorBidi"/>
          <w:sz w:val="22"/>
          <w:szCs w:val="22"/>
        </w:rPr>
      </w:pPr>
      <w:r w:rsidRPr="00142C3E">
        <w:rPr>
          <w:rFonts w:asciiTheme="majorBidi" w:hAnsiTheme="majorBidi" w:cstheme="majorBidi"/>
          <w:sz w:val="22"/>
          <w:szCs w:val="22"/>
        </w:rPr>
        <w:t>Note: For species occurring in one hemisphere (can be verified by viewing  the Point map), the map view option is set to ‘Both’ even if there is incomplete or no bounding box data because the algorithm sets the southern limit in the northern hemisphere or the northern limit in the southern hemisphere to 0°.</w:t>
      </w:r>
    </w:p>
    <w:p w14:paraId="287DCD0F" w14:textId="77777777" w:rsidR="000235AD" w:rsidRPr="00142C3E" w:rsidRDefault="000235AD" w:rsidP="00142C3E">
      <w:pPr>
        <w:spacing w:line="360" w:lineRule="auto"/>
        <w:jc w:val="both"/>
        <w:rPr>
          <w:rFonts w:asciiTheme="majorBidi" w:hAnsiTheme="majorBidi" w:cstheme="majorBidi"/>
          <w:sz w:val="22"/>
          <w:szCs w:val="22"/>
        </w:rPr>
      </w:pPr>
    </w:p>
    <w:p w14:paraId="7D307DC1" w14:textId="77777777" w:rsidR="000235AD" w:rsidRPr="00142C3E" w:rsidRDefault="000235AD" w:rsidP="00EA2A06">
      <w:pPr>
        <w:spacing w:after="60" w:line="276" w:lineRule="auto"/>
        <w:jc w:val="both"/>
        <w:rPr>
          <w:rFonts w:asciiTheme="majorBidi" w:hAnsiTheme="majorBidi" w:cstheme="majorBidi"/>
          <w:sz w:val="22"/>
          <w:szCs w:val="22"/>
        </w:rPr>
      </w:pPr>
      <w:r w:rsidRPr="00142C3E">
        <w:rPr>
          <w:rFonts w:asciiTheme="majorBidi" w:hAnsiTheme="majorBidi" w:cstheme="majorBidi"/>
          <w:b/>
          <w:bCs/>
          <w:noProof/>
          <w:sz w:val="22"/>
          <w:szCs w:val="22"/>
          <w:lang w:eastAsia="en-GB" w:bidi="he-IL"/>
        </w:rPr>
        <w:drawing>
          <wp:inline distT="0" distB="0" distL="0" distR="0" wp14:anchorId="17021A9F" wp14:editId="46C404DA">
            <wp:extent cx="5829300" cy="84772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847725"/>
                    </a:xfrm>
                    <a:prstGeom prst="rect">
                      <a:avLst/>
                    </a:prstGeom>
                    <a:noFill/>
                    <a:ln w="6350">
                      <a:solidFill>
                        <a:srgbClr val="808080"/>
                      </a:solidFill>
                      <a:miter lim="800000"/>
                      <a:headEnd/>
                      <a:tailEnd/>
                    </a:ln>
                    <a:effectLst/>
                  </pic:spPr>
                </pic:pic>
              </a:graphicData>
            </a:graphic>
          </wp:inline>
        </w:drawing>
      </w:r>
      <w:r w:rsidRPr="00EA2A06">
        <w:rPr>
          <w:rFonts w:asciiTheme="minorBidi" w:hAnsiTheme="minorBidi" w:cstheme="minorBidi"/>
          <w:b/>
          <w:bCs/>
        </w:rPr>
        <w:t>Figure 2.9:</w:t>
      </w:r>
      <w:r w:rsidRPr="00EA2A06">
        <w:rPr>
          <w:rFonts w:asciiTheme="minorBidi" w:hAnsiTheme="minorBidi" w:cstheme="minorBidi"/>
        </w:rPr>
        <w:t xml:space="preserve"> Close up of the MAP VIEW SETTINGS section for </w:t>
      </w:r>
      <w:r w:rsidRPr="00EA2A06">
        <w:rPr>
          <w:rFonts w:asciiTheme="minorBidi" w:hAnsiTheme="minorBidi" w:cstheme="minorBidi"/>
          <w:i/>
        </w:rPr>
        <w:t>B</w:t>
      </w:r>
      <w:r w:rsidR="00670B21" w:rsidRPr="00EA2A06">
        <w:rPr>
          <w:rFonts w:asciiTheme="minorBidi" w:hAnsiTheme="minorBidi" w:cstheme="minorBidi"/>
          <w:i/>
        </w:rPr>
        <w:t>.</w:t>
      </w:r>
      <w:r w:rsidRPr="00EA2A06">
        <w:rPr>
          <w:rFonts w:asciiTheme="minorBidi" w:hAnsiTheme="minorBidi" w:cstheme="minorBidi"/>
          <w:i/>
        </w:rPr>
        <w:t xml:space="preserve"> </w:t>
      </w:r>
      <w:proofErr w:type="spellStart"/>
      <w:r w:rsidRPr="00EA2A06">
        <w:rPr>
          <w:rFonts w:asciiTheme="minorBidi" w:hAnsiTheme="minorBidi" w:cstheme="minorBidi"/>
          <w:i/>
        </w:rPr>
        <w:t>glaciale</w:t>
      </w:r>
      <w:proofErr w:type="spellEnd"/>
      <w:r w:rsidRPr="00EA2A06">
        <w:rPr>
          <w:rFonts w:asciiTheme="minorBidi" w:hAnsiTheme="minorBidi" w:cstheme="minorBidi"/>
        </w:rPr>
        <w:t xml:space="preserve"> set to </w:t>
      </w:r>
      <w:proofErr w:type="gramStart"/>
      <w:r w:rsidRPr="00EA2A06">
        <w:rPr>
          <w:rFonts w:asciiTheme="minorBidi" w:hAnsiTheme="minorBidi" w:cstheme="minorBidi"/>
        </w:rPr>
        <w:t>Both</w:t>
      </w:r>
      <w:proofErr w:type="gramEnd"/>
      <w:r w:rsidRPr="00EA2A06">
        <w:rPr>
          <w:rFonts w:asciiTheme="minorBidi" w:hAnsiTheme="minorBidi" w:cstheme="minorBidi"/>
        </w:rPr>
        <w:t xml:space="preserve"> (intersection), indicating that the probabilities of occurrence will be plotted in the area where the both the species' bounding box and FAO area extents overlap.</w:t>
      </w:r>
      <w:r w:rsidRPr="00EA2A06">
        <w:rPr>
          <w:rFonts w:asciiTheme="majorBidi" w:hAnsiTheme="majorBidi" w:cstheme="majorBidi"/>
        </w:rPr>
        <w:t xml:space="preserve">    </w:t>
      </w:r>
    </w:p>
    <w:p w14:paraId="485555FD" w14:textId="77777777" w:rsidR="000235AD" w:rsidRPr="00142C3E" w:rsidRDefault="000235AD" w:rsidP="00142C3E">
      <w:pPr>
        <w:spacing w:line="360" w:lineRule="auto"/>
        <w:ind w:left="360" w:hanging="360"/>
        <w:rPr>
          <w:rFonts w:asciiTheme="majorBidi" w:hAnsiTheme="majorBidi" w:cstheme="majorBidi"/>
          <w:sz w:val="22"/>
          <w:szCs w:val="22"/>
        </w:rPr>
      </w:pPr>
    </w:p>
    <w:p w14:paraId="0CD0B4F0" w14:textId="77777777" w:rsidR="00EA2A06" w:rsidRDefault="000235AD" w:rsidP="000B0A46">
      <w:pPr>
        <w:numPr>
          <w:ilvl w:val="0"/>
          <w:numId w:val="21"/>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Review the default map view setting for the species. </w:t>
      </w:r>
    </w:p>
    <w:p w14:paraId="3DBA0F7D" w14:textId="77777777" w:rsidR="00EA2A06" w:rsidRDefault="000235AD" w:rsidP="000B0A46">
      <w:pPr>
        <w:numPr>
          <w:ilvl w:val="0"/>
          <w:numId w:val="21"/>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Retain this setting, or change the view setting by clicking on the appropriate radio button. </w:t>
      </w:r>
    </w:p>
    <w:p w14:paraId="25F10002" w14:textId="77777777" w:rsidR="00EA2A06" w:rsidRDefault="000235AD" w:rsidP="000B0A46">
      <w:pPr>
        <w:numPr>
          <w:ilvl w:val="0"/>
          <w:numId w:val="21"/>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If you changed the setting, click on the </w:t>
      </w:r>
      <w:r w:rsidRPr="00EA2A06">
        <w:rPr>
          <w:rFonts w:asciiTheme="majorBidi" w:hAnsiTheme="majorBidi" w:cstheme="majorBidi"/>
          <w:b/>
          <w:bCs/>
          <w:sz w:val="22"/>
          <w:szCs w:val="22"/>
        </w:rPr>
        <w:t>Save Change in View Map Option</w:t>
      </w:r>
      <w:r w:rsidRPr="00EA2A06">
        <w:rPr>
          <w:rFonts w:asciiTheme="majorBidi" w:hAnsiTheme="majorBidi" w:cstheme="majorBidi"/>
          <w:sz w:val="22"/>
          <w:szCs w:val="22"/>
        </w:rPr>
        <w:t xml:space="preserve"> button.</w:t>
      </w:r>
    </w:p>
    <w:p w14:paraId="299A1F26" w14:textId="77777777" w:rsidR="000235AD" w:rsidRPr="00EA2A06" w:rsidRDefault="000235AD" w:rsidP="000B0A46">
      <w:pPr>
        <w:numPr>
          <w:ilvl w:val="0"/>
          <w:numId w:val="21"/>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A reminder to will show "You must now 'Regenerate Map Data' and then 'View Map' ". Click </w:t>
      </w:r>
      <w:r w:rsidRPr="00EA2A06">
        <w:rPr>
          <w:rFonts w:asciiTheme="majorBidi" w:hAnsiTheme="majorBidi" w:cstheme="majorBidi"/>
          <w:b/>
          <w:bCs/>
          <w:sz w:val="22"/>
          <w:szCs w:val="22"/>
        </w:rPr>
        <w:t xml:space="preserve">OK </w:t>
      </w:r>
      <w:r w:rsidRPr="00EA2A06">
        <w:rPr>
          <w:rFonts w:asciiTheme="majorBidi" w:hAnsiTheme="majorBidi" w:cstheme="majorBidi"/>
          <w:sz w:val="22"/>
          <w:szCs w:val="22"/>
        </w:rPr>
        <w:t>to proceed.</w:t>
      </w:r>
    </w:p>
    <w:p w14:paraId="18A9C727" w14:textId="77777777" w:rsidR="000235AD" w:rsidRDefault="000235AD" w:rsidP="00142C3E">
      <w:pPr>
        <w:spacing w:line="360" w:lineRule="auto"/>
        <w:jc w:val="both"/>
        <w:rPr>
          <w:ins w:id="45" w:author="Yoni Gavish" w:date="2016-03-08T11:46:00Z"/>
          <w:rFonts w:asciiTheme="majorBidi" w:hAnsiTheme="majorBidi" w:cstheme="majorBidi"/>
          <w:sz w:val="22"/>
          <w:szCs w:val="22"/>
        </w:rPr>
      </w:pPr>
    </w:p>
    <w:p w14:paraId="5AB3C106" w14:textId="7EA2C40F" w:rsidR="008F2341" w:rsidRDefault="008F2341" w:rsidP="008F2341">
      <w:pPr>
        <w:spacing w:line="360" w:lineRule="auto"/>
        <w:jc w:val="center"/>
        <w:rPr>
          <w:rFonts w:asciiTheme="majorBidi" w:hAnsiTheme="majorBidi" w:cstheme="majorBidi"/>
          <w:sz w:val="22"/>
          <w:szCs w:val="22"/>
        </w:rPr>
        <w:pPrChange w:id="46" w:author="Yoni Gavish" w:date="2016-03-08T11:46:00Z">
          <w:pPr>
            <w:spacing w:line="360" w:lineRule="auto"/>
            <w:jc w:val="both"/>
          </w:pPr>
        </w:pPrChange>
      </w:pPr>
      <w:proofErr w:type="gramStart"/>
      <w:ins w:id="47" w:author="Yoni Gavish" w:date="2016-03-08T11:46:00Z">
        <w:r w:rsidRPr="004C1875">
          <w:rPr>
            <w:rFonts w:ascii="Times New Roman" w:hAnsi="Times New Roman" w:cs="Times New Roman"/>
            <w:i/>
            <w:iCs/>
            <w:sz w:val="22"/>
            <w:szCs w:val="22"/>
          </w:rPr>
          <w:t>2.d.</w:t>
        </w:r>
        <w:r>
          <w:rPr>
            <w:rFonts w:ascii="Times New Roman" w:hAnsi="Times New Roman" w:cs="Times New Roman"/>
            <w:i/>
            <w:iCs/>
            <w:sz w:val="22"/>
            <w:szCs w:val="22"/>
          </w:rPr>
          <w:t>7</w:t>
        </w:r>
        <w:proofErr w:type="gramEnd"/>
        <w:r w:rsidRPr="004C1875">
          <w:rPr>
            <w:rFonts w:ascii="Times New Roman" w:hAnsi="Times New Roman" w:cs="Times New Roman"/>
            <w:i/>
            <w:iCs/>
            <w:sz w:val="22"/>
            <w:szCs w:val="22"/>
          </w:rPr>
          <w:t xml:space="preserve">:  </w:t>
        </w:r>
        <w:r>
          <w:rPr>
            <w:rFonts w:ascii="Times New Roman" w:hAnsi="Times New Roman" w:cs="Times New Roman"/>
            <w:i/>
            <w:iCs/>
            <w:sz w:val="22"/>
            <w:szCs w:val="22"/>
          </w:rPr>
          <w:t>Regenerating an edited map</w:t>
        </w:r>
      </w:ins>
    </w:p>
    <w:p w14:paraId="4449EE8C" w14:textId="699B2389" w:rsidR="00EA2A06" w:rsidRPr="004C1875" w:rsidDel="008F2341" w:rsidRDefault="00EA2A06" w:rsidP="00EA2A06">
      <w:pPr>
        <w:spacing w:line="360" w:lineRule="auto"/>
        <w:jc w:val="both"/>
        <w:rPr>
          <w:del w:id="48" w:author="Yoni Gavish" w:date="2016-03-08T11:46:00Z"/>
          <w:rFonts w:asciiTheme="majorBidi" w:hAnsiTheme="majorBidi" w:cstheme="majorBidi"/>
          <w:sz w:val="22"/>
          <w:szCs w:val="22"/>
        </w:rPr>
      </w:pPr>
      <w:del w:id="49" w:author="Yoni Gavish" w:date="2016-03-08T11:46:00Z">
        <w:r w:rsidDel="008F2341">
          <w:rPr>
            <w:rFonts w:ascii="Times New Roman" w:hAnsi="Times New Roman" w:cs="Times New Roman"/>
            <w:sz w:val="22"/>
            <w:szCs w:val="22"/>
            <w:u w:val="single"/>
          </w:rPr>
          <w:delText>Regenerating an edited map</w:delText>
        </w:r>
      </w:del>
    </w:p>
    <w:p w14:paraId="6351405B" w14:textId="77777777" w:rsidR="000235AD" w:rsidRPr="00142C3E" w:rsidRDefault="000235AD" w:rsidP="00EA2A06">
      <w:pPr>
        <w:spacing w:line="360" w:lineRule="auto"/>
        <w:jc w:val="both"/>
        <w:rPr>
          <w:rFonts w:asciiTheme="majorBidi" w:hAnsiTheme="majorBidi" w:cstheme="majorBidi"/>
          <w:sz w:val="22"/>
          <w:szCs w:val="22"/>
          <w:lang w:val="en-US"/>
        </w:rPr>
      </w:pPr>
      <w:r w:rsidRPr="00142C3E">
        <w:rPr>
          <w:rFonts w:asciiTheme="majorBidi" w:hAnsiTheme="majorBidi" w:cstheme="majorBidi"/>
          <w:sz w:val="22"/>
          <w:szCs w:val="22"/>
          <w:lang w:val="en-US"/>
        </w:rPr>
        <w:t xml:space="preserve">This step enables you to re-draw the map, applying any changes you have made in the mapping parameters and settings following instructions in the previous sections of this manual. A map can be re-drawn for the predicted distribution range and probabilities of species occurrence in the current period and by the year 2100 using the command buttons at the bottom of the </w:t>
      </w:r>
      <w:r w:rsidRPr="00B27600">
        <w:rPr>
          <w:rFonts w:asciiTheme="majorBidi" w:hAnsiTheme="majorBidi" w:cstheme="majorBidi"/>
          <w:i/>
          <w:iCs/>
          <w:sz w:val="22"/>
          <w:szCs w:val="22"/>
          <w:lang w:val="en-US"/>
        </w:rPr>
        <w:t>CYOM</w:t>
      </w:r>
      <w:r w:rsidRPr="00142C3E">
        <w:rPr>
          <w:rFonts w:asciiTheme="majorBidi" w:hAnsiTheme="majorBidi" w:cstheme="majorBidi"/>
          <w:sz w:val="22"/>
          <w:szCs w:val="22"/>
          <w:lang w:val="en-US"/>
        </w:rPr>
        <w:t xml:space="preserve"> page (Fig. 2.10).  </w:t>
      </w:r>
    </w:p>
    <w:p w14:paraId="3F1ED88C" w14:textId="77777777" w:rsid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If you finished reviewing the mapping parameters and settings and have not made any changes in the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you can proceed to clicking the </w:t>
      </w:r>
      <w:r w:rsidRPr="00142C3E">
        <w:rPr>
          <w:rFonts w:asciiTheme="majorBidi" w:hAnsiTheme="majorBidi" w:cstheme="majorBidi"/>
          <w:b/>
          <w:bCs/>
          <w:sz w:val="22"/>
          <w:szCs w:val="22"/>
        </w:rPr>
        <w:t>View Map</w:t>
      </w:r>
      <w:r w:rsidRPr="00142C3E">
        <w:rPr>
          <w:rFonts w:asciiTheme="majorBidi" w:hAnsiTheme="majorBidi" w:cstheme="majorBidi"/>
          <w:sz w:val="22"/>
          <w:szCs w:val="22"/>
        </w:rPr>
        <w:t xml:space="preserve"> button found at the bottom of the </w:t>
      </w:r>
      <w:r w:rsidRPr="00B27600">
        <w:rPr>
          <w:rFonts w:asciiTheme="majorBidi" w:hAnsiTheme="majorBidi" w:cstheme="majorBidi"/>
          <w:i/>
          <w:iCs/>
          <w:sz w:val="22"/>
          <w:szCs w:val="22"/>
        </w:rPr>
        <w:t>CYOM</w:t>
      </w:r>
      <w:r w:rsidRPr="00142C3E">
        <w:rPr>
          <w:rFonts w:asciiTheme="majorBidi" w:hAnsiTheme="majorBidi" w:cstheme="majorBidi"/>
          <w:sz w:val="22"/>
          <w:szCs w:val="22"/>
        </w:rPr>
        <w:t xml:space="preserve"> page. This will plot the same map seen in the species page. The resulting map however will be in interactive mode and will allow you to explore the map further.</w:t>
      </w:r>
    </w:p>
    <w:p w14:paraId="1D664582" w14:textId="77777777" w:rsid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If you have made changes in the </w:t>
      </w:r>
      <w:r w:rsidRPr="00B27600">
        <w:rPr>
          <w:rFonts w:asciiTheme="majorBidi" w:hAnsiTheme="majorBidi" w:cstheme="majorBidi"/>
          <w:i/>
          <w:iCs/>
          <w:sz w:val="22"/>
          <w:szCs w:val="22"/>
        </w:rPr>
        <w:t>CYOM</w:t>
      </w:r>
      <w:r w:rsidRPr="00EA2A06">
        <w:rPr>
          <w:rFonts w:asciiTheme="majorBidi" w:hAnsiTheme="majorBidi" w:cstheme="majorBidi"/>
          <w:sz w:val="22"/>
          <w:szCs w:val="22"/>
        </w:rPr>
        <w:t xml:space="preserve">, review your map settings to confirm all edits to be applied. </w:t>
      </w:r>
    </w:p>
    <w:p w14:paraId="77854D1D" w14:textId="77777777" w:rsid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Click the </w:t>
      </w:r>
      <w:r w:rsidRPr="00EA2A06">
        <w:rPr>
          <w:rFonts w:asciiTheme="majorBidi" w:hAnsiTheme="majorBidi" w:cstheme="majorBidi"/>
          <w:b/>
          <w:bCs/>
          <w:sz w:val="22"/>
          <w:szCs w:val="22"/>
        </w:rPr>
        <w:t>Regenerate Map Data and View Map</w:t>
      </w:r>
      <w:r w:rsidRPr="00EA2A06">
        <w:rPr>
          <w:rFonts w:asciiTheme="majorBidi" w:hAnsiTheme="majorBidi" w:cstheme="majorBidi"/>
          <w:sz w:val="22"/>
          <w:szCs w:val="22"/>
        </w:rPr>
        <w:t xml:space="preserve"> button, then click </w:t>
      </w:r>
      <w:r w:rsidRPr="00EA2A06">
        <w:rPr>
          <w:rFonts w:asciiTheme="majorBidi" w:hAnsiTheme="majorBidi" w:cstheme="majorBidi"/>
          <w:b/>
          <w:sz w:val="22"/>
          <w:szCs w:val="22"/>
        </w:rPr>
        <w:t>OK</w:t>
      </w:r>
      <w:r w:rsidRPr="00EA2A06">
        <w:rPr>
          <w:rFonts w:asciiTheme="majorBidi" w:hAnsiTheme="majorBidi" w:cstheme="majorBidi"/>
          <w:sz w:val="22"/>
          <w:szCs w:val="22"/>
        </w:rPr>
        <w:t xml:space="preserve"> at the message prompt to proceed. This will re-draw the map of the predicted native range of the species at the current period. The map will be in interactive mode and will allow you to explore the map further. </w:t>
      </w:r>
    </w:p>
    <w:p w14:paraId="4FEC36EA" w14:textId="77777777" w:rsid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lastRenderedPageBreak/>
        <w:t xml:space="preserve">To generate the predictive map for the year 2100, check the box to </w:t>
      </w:r>
      <w:proofErr w:type="gramStart"/>
      <w:r w:rsidRPr="00EA2A06">
        <w:rPr>
          <w:rFonts w:asciiTheme="majorBidi" w:hAnsiTheme="majorBidi" w:cstheme="majorBidi"/>
          <w:b/>
          <w:sz w:val="22"/>
          <w:szCs w:val="22"/>
        </w:rPr>
        <w:t>Switch</w:t>
      </w:r>
      <w:proofErr w:type="gramEnd"/>
      <w:r w:rsidRPr="00EA2A06">
        <w:rPr>
          <w:rFonts w:asciiTheme="majorBidi" w:hAnsiTheme="majorBidi" w:cstheme="majorBidi"/>
          <w:b/>
          <w:sz w:val="22"/>
          <w:szCs w:val="22"/>
        </w:rPr>
        <w:t xml:space="preserve"> to 2100 Map</w:t>
      </w:r>
      <w:r w:rsidRPr="00EA2A06">
        <w:rPr>
          <w:rFonts w:asciiTheme="majorBidi" w:hAnsiTheme="majorBidi" w:cstheme="majorBidi"/>
          <w:sz w:val="22"/>
          <w:szCs w:val="22"/>
        </w:rPr>
        <w:t xml:space="preserve">. </w:t>
      </w:r>
    </w:p>
    <w:p w14:paraId="34037FB5" w14:textId="77777777" w:rsid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A dialog box will display indicating "</w:t>
      </w:r>
      <w:r w:rsidRPr="00EA2A06">
        <w:rPr>
          <w:rFonts w:asciiTheme="majorBidi" w:hAnsiTheme="majorBidi" w:cstheme="majorBidi"/>
          <w:bCs/>
          <w:sz w:val="22"/>
          <w:szCs w:val="22"/>
        </w:rPr>
        <w:t xml:space="preserve">You must regenerate map data when switching maps </w:t>
      </w:r>
      <w:r w:rsidRPr="00EA2A06">
        <w:rPr>
          <w:rFonts w:asciiTheme="majorBidi" w:hAnsiTheme="majorBidi" w:cstheme="majorBidi"/>
          <w:sz w:val="22"/>
          <w:szCs w:val="22"/>
        </w:rPr>
        <w:t xml:space="preserve">". Click </w:t>
      </w:r>
      <w:r w:rsidRPr="00EA2A06">
        <w:rPr>
          <w:rFonts w:asciiTheme="majorBidi" w:hAnsiTheme="majorBidi" w:cstheme="majorBidi"/>
          <w:b/>
          <w:bCs/>
          <w:sz w:val="22"/>
          <w:szCs w:val="22"/>
        </w:rPr>
        <w:t>OK</w:t>
      </w:r>
      <w:r w:rsidRPr="00EA2A06">
        <w:rPr>
          <w:rFonts w:asciiTheme="majorBidi" w:hAnsiTheme="majorBidi" w:cstheme="majorBidi"/>
          <w:sz w:val="22"/>
          <w:szCs w:val="22"/>
        </w:rPr>
        <w:t xml:space="preserve"> to proceed. (Check on the box to if you wish to disable this prompt.)</w:t>
      </w:r>
    </w:p>
    <w:p w14:paraId="05470E49" w14:textId="77777777" w:rsidR="000235AD" w:rsidRPr="00EA2A06" w:rsidRDefault="000235AD" w:rsidP="000B0A46">
      <w:pPr>
        <w:numPr>
          <w:ilvl w:val="0"/>
          <w:numId w:val="22"/>
        </w:numPr>
        <w:tabs>
          <w:tab w:val="clear" w:pos="720"/>
        </w:tabs>
        <w:spacing w:after="60" w:line="360" w:lineRule="auto"/>
        <w:ind w:left="567" w:hanging="567"/>
        <w:jc w:val="both"/>
        <w:rPr>
          <w:rFonts w:asciiTheme="majorBidi" w:hAnsiTheme="majorBidi" w:cstheme="majorBidi"/>
          <w:sz w:val="22"/>
          <w:szCs w:val="22"/>
        </w:rPr>
      </w:pPr>
      <w:r w:rsidRPr="00EA2A06">
        <w:rPr>
          <w:rFonts w:asciiTheme="majorBidi" w:hAnsiTheme="majorBidi" w:cstheme="majorBidi"/>
          <w:sz w:val="22"/>
          <w:szCs w:val="22"/>
        </w:rPr>
        <w:t xml:space="preserve">Click the </w:t>
      </w:r>
      <w:r w:rsidRPr="00EA2A06">
        <w:rPr>
          <w:rFonts w:asciiTheme="majorBidi" w:hAnsiTheme="majorBidi" w:cstheme="majorBidi"/>
          <w:b/>
          <w:bCs/>
          <w:sz w:val="22"/>
          <w:szCs w:val="22"/>
        </w:rPr>
        <w:t>Regenerate Map Data and View Map</w:t>
      </w:r>
      <w:r w:rsidRPr="00EA2A06">
        <w:rPr>
          <w:rFonts w:asciiTheme="majorBidi" w:hAnsiTheme="majorBidi" w:cstheme="majorBidi"/>
          <w:sz w:val="22"/>
          <w:szCs w:val="22"/>
        </w:rPr>
        <w:t xml:space="preserve"> button to proceed. The resulting map plots the predicted native range of the species by the year 2100. It is also in interactive mode and will allow you to explore the map further.</w:t>
      </w:r>
    </w:p>
    <w:p w14:paraId="11FBBD98" w14:textId="77777777" w:rsidR="000235AD" w:rsidRPr="00142C3E" w:rsidRDefault="000235AD" w:rsidP="00142C3E">
      <w:pPr>
        <w:spacing w:line="360" w:lineRule="auto"/>
        <w:rPr>
          <w:rFonts w:asciiTheme="majorBidi" w:hAnsiTheme="majorBidi" w:cstheme="majorBidi"/>
          <w:sz w:val="22"/>
          <w:szCs w:val="22"/>
          <w:lang w:val="en-US"/>
        </w:rPr>
      </w:pPr>
    </w:p>
    <w:p w14:paraId="01A5371B" w14:textId="77777777" w:rsidR="000235AD" w:rsidRPr="00142C3E" w:rsidRDefault="000235AD" w:rsidP="00142C3E">
      <w:pPr>
        <w:spacing w:line="360" w:lineRule="auto"/>
        <w:jc w:val="center"/>
        <w:rPr>
          <w:rFonts w:asciiTheme="majorBidi" w:hAnsiTheme="majorBidi" w:cstheme="majorBidi"/>
          <w:sz w:val="22"/>
          <w:szCs w:val="22"/>
          <w:lang w:val="en-US"/>
        </w:rPr>
      </w:pPr>
      <w:r w:rsidRPr="00142C3E">
        <w:rPr>
          <w:rFonts w:asciiTheme="majorBidi" w:hAnsiTheme="majorBidi" w:cstheme="majorBidi"/>
          <w:noProof/>
          <w:sz w:val="22"/>
          <w:szCs w:val="22"/>
          <w:lang w:eastAsia="en-GB" w:bidi="he-IL"/>
        </w:rPr>
        <w:drawing>
          <wp:inline distT="0" distB="0" distL="0" distR="0" wp14:anchorId="736F1A5F" wp14:editId="0853B2FD">
            <wp:extent cx="5760720" cy="1737360"/>
            <wp:effectExtent l="19050" t="19050" r="11430" b="152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w="6350" cmpd="sng">
                      <a:solidFill>
                        <a:srgbClr val="808080"/>
                      </a:solidFill>
                      <a:miter lim="800000"/>
                      <a:headEnd/>
                      <a:tailEnd/>
                    </a:ln>
                    <a:effectLst/>
                  </pic:spPr>
                </pic:pic>
              </a:graphicData>
            </a:graphic>
          </wp:inline>
        </w:drawing>
      </w:r>
    </w:p>
    <w:p w14:paraId="3A3FB3D7" w14:textId="77777777" w:rsidR="000235AD" w:rsidRPr="00EA2A06" w:rsidRDefault="000235AD" w:rsidP="00EA2A06">
      <w:pPr>
        <w:spacing w:after="60" w:line="276" w:lineRule="auto"/>
        <w:jc w:val="both"/>
        <w:rPr>
          <w:rFonts w:asciiTheme="minorBidi" w:hAnsiTheme="minorBidi" w:cstheme="minorBidi"/>
        </w:rPr>
      </w:pPr>
      <w:commentRangeStart w:id="50"/>
      <w:r w:rsidRPr="00EA2A06">
        <w:rPr>
          <w:rFonts w:asciiTheme="minorBidi" w:hAnsiTheme="minorBidi" w:cstheme="minorBidi"/>
          <w:b/>
          <w:bCs/>
        </w:rPr>
        <w:t>Figure 2.10:</w:t>
      </w:r>
      <w:r w:rsidRPr="00EA2A06">
        <w:rPr>
          <w:rFonts w:asciiTheme="minorBidi" w:hAnsiTheme="minorBidi" w:cstheme="minorBidi"/>
        </w:rPr>
        <w:t xml:space="preserve"> Close-up of the bottom of the Create-Your-Own-Map (</w:t>
      </w:r>
      <w:r w:rsidRPr="00B27600">
        <w:rPr>
          <w:rFonts w:asciiTheme="minorBidi" w:hAnsiTheme="minorBidi" w:cstheme="minorBidi"/>
          <w:i/>
          <w:iCs/>
        </w:rPr>
        <w:t>CYOM</w:t>
      </w:r>
      <w:r w:rsidRPr="00EA2A06">
        <w:rPr>
          <w:rFonts w:asciiTheme="minorBidi" w:hAnsiTheme="minorBidi" w:cstheme="minorBidi"/>
        </w:rPr>
        <w:t xml:space="preserve">) page. Shown are the Switch to 2100 Map, Map View Settings, and the command buttons for regenerating and viewing a map.     </w:t>
      </w:r>
      <w:commentRangeEnd w:id="50"/>
      <w:r w:rsidR="008F2341">
        <w:rPr>
          <w:rStyle w:val="CommentReference"/>
        </w:rPr>
        <w:commentReference w:id="50"/>
      </w:r>
    </w:p>
    <w:p w14:paraId="38E31F51" w14:textId="77777777" w:rsidR="000235AD" w:rsidRPr="00142C3E" w:rsidRDefault="000235AD" w:rsidP="00142C3E">
      <w:pPr>
        <w:spacing w:line="360" w:lineRule="auto"/>
        <w:rPr>
          <w:rFonts w:asciiTheme="majorBidi" w:hAnsiTheme="majorBidi" w:cstheme="majorBidi"/>
          <w:sz w:val="22"/>
          <w:szCs w:val="22"/>
        </w:rPr>
      </w:pPr>
    </w:p>
    <w:p w14:paraId="7C352E0E" w14:textId="77777777" w:rsidR="000235AD" w:rsidRPr="00142C3E" w:rsidRDefault="000235AD" w:rsidP="00670B21">
      <w:pPr>
        <w:spacing w:line="360" w:lineRule="auto"/>
        <w:jc w:val="both"/>
        <w:rPr>
          <w:rFonts w:asciiTheme="majorBidi" w:hAnsiTheme="majorBidi" w:cstheme="majorBidi"/>
          <w:sz w:val="22"/>
          <w:szCs w:val="22"/>
          <w:lang w:val="en-US"/>
        </w:rPr>
      </w:pPr>
      <w:r w:rsidRPr="00142C3E">
        <w:rPr>
          <w:rFonts w:asciiTheme="majorBidi" w:hAnsiTheme="majorBidi" w:cstheme="majorBidi"/>
          <w:sz w:val="22"/>
          <w:szCs w:val="22"/>
          <w:lang w:val="en-US"/>
        </w:rPr>
        <w:t xml:space="preserve">Note: Regenerated maps or maps in interactive mode are labeled </w:t>
      </w:r>
      <w:r w:rsidRPr="00142C3E">
        <w:rPr>
          <w:rFonts w:asciiTheme="majorBidi" w:hAnsiTheme="majorBidi" w:cstheme="majorBidi"/>
          <w:b/>
          <w:bCs/>
          <w:sz w:val="22"/>
          <w:szCs w:val="22"/>
          <w:lang w:val="en-US"/>
        </w:rPr>
        <w:t>"User-Specified Map for &lt;genus&gt; &lt;species&gt;"</w:t>
      </w:r>
      <w:r w:rsidRPr="00142C3E">
        <w:rPr>
          <w:rFonts w:asciiTheme="majorBidi" w:hAnsiTheme="majorBidi" w:cstheme="majorBidi"/>
          <w:sz w:val="22"/>
          <w:szCs w:val="22"/>
          <w:lang w:val="en-US"/>
        </w:rPr>
        <w:t xml:space="preserve">. See </w:t>
      </w:r>
      <w:commentRangeStart w:id="51"/>
      <w:r w:rsidRPr="00142C3E">
        <w:rPr>
          <w:rFonts w:asciiTheme="majorBidi" w:hAnsiTheme="majorBidi" w:cstheme="majorBidi"/>
          <w:sz w:val="22"/>
          <w:szCs w:val="22"/>
          <w:lang w:val="en-US"/>
        </w:rPr>
        <w:t>Fig. 2.11</w:t>
      </w:r>
      <w:commentRangeEnd w:id="51"/>
      <w:r w:rsidR="00613D7C">
        <w:rPr>
          <w:rStyle w:val="CommentReference"/>
        </w:rPr>
        <w:commentReference w:id="51"/>
      </w:r>
      <w:r w:rsidRPr="00142C3E">
        <w:rPr>
          <w:rFonts w:asciiTheme="majorBidi" w:hAnsiTheme="majorBidi" w:cstheme="majorBidi"/>
          <w:sz w:val="22"/>
          <w:szCs w:val="22"/>
          <w:lang w:val="en-US"/>
        </w:rPr>
        <w:t xml:space="preserve"> for the example of the regenerated map for the Glacier lantern fish </w:t>
      </w:r>
      <w:r w:rsidRPr="00142C3E">
        <w:rPr>
          <w:rFonts w:asciiTheme="majorBidi" w:hAnsiTheme="majorBidi" w:cstheme="majorBidi"/>
          <w:i/>
          <w:iCs/>
          <w:sz w:val="22"/>
          <w:szCs w:val="22"/>
          <w:lang w:val="en-US"/>
        </w:rPr>
        <w:t>B</w:t>
      </w:r>
      <w:r w:rsidR="00670B21">
        <w:rPr>
          <w:rFonts w:asciiTheme="majorBidi" w:hAnsiTheme="majorBidi" w:cstheme="majorBidi"/>
          <w:i/>
          <w:iCs/>
          <w:sz w:val="22"/>
          <w:szCs w:val="22"/>
          <w:lang w:val="en-US"/>
        </w:rPr>
        <w:t>.</w:t>
      </w:r>
      <w:r w:rsidRPr="00142C3E">
        <w:rPr>
          <w:rFonts w:asciiTheme="majorBidi" w:hAnsiTheme="majorBidi" w:cstheme="majorBidi"/>
          <w:i/>
          <w:iCs/>
          <w:sz w:val="22"/>
          <w:szCs w:val="22"/>
          <w:lang w:val="en-US"/>
        </w:rPr>
        <w:t xml:space="preserve"> </w:t>
      </w:r>
      <w:proofErr w:type="spellStart"/>
      <w:r w:rsidRPr="00142C3E">
        <w:rPr>
          <w:rFonts w:asciiTheme="majorBidi" w:hAnsiTheme="majorBidi" w:cstheme="majorBidi"/>
          <w:i/>
          <w:iCs/>
          <w:sz w:val="22"/>
          <w:szCs w:val="22"/>
          <w:lang w:val="en-US"/>
        </w:rPr>
        <w:t>glaciale</w:t>
      </w:r>
      <w:proofErr w:type="spellEnd"/>
      <w:r w:rsidRPr="00142C3E">
        <w:rPr>
          <w:rFonts w:asciiTheme="majorBidi" w:hAnsiTheme="majorBidi" w:cstheme="majorBidi"/>
          <w:sz w:val="22"/>
          <w:szCs w:val="22"/>
          <w:lang w:val="en-US"/>
        </w:rPr>
        <w:t>.</w:t>
      </w:r>
    </w:p>
    <w:p w14:paraId="1F34C1CE" w14:textId="77777777" w:rsidR="000235AD" w:rsidRDefault="000235AD" w:rsidP="00142C3E">
      <w:pPr>
        <w:spacing w:line="360" w:lineRule="auto"/>
        <w:jc w:val="both"/>
        <w:rPr>
          <w:rFonts w:asciiTheme="majorBidi" w:hAnsiTheme="majorBidi" w:cstheme="majorBidi"/>
          <w:sz w:val="22"/>
          <w:szCs w:val="22"/>
          <w:lang w:val="en-US"/>
        </w:rPr>
      </w:pPr>
      <w:r w:rsidRPr="00142C3E">
        <w:rPr>
          <w:rFonts w:asciiTheme="majorBidi" w:hAnsiTheme="majorBidi" w:cstheme="majorBidi"/>
          <w:sz w:val="22"/>
          <w:szCs w:val="22"/>
          <w:lang w:val="en-US"/>
        </w:rPr>
        <w:t xml:space="preserve"> </w:t>
      </w:r>
    </w:p>
    <w:p w14:paraId="45FBB2E8" w14:textId="77777777" w:rsidR="00EA2A06" w:rsidRDefault="00EA2A06" w:rsidP="00142C3E">
      <w:pPr>
        <w:spacing w:line="360" w:lineRule="auto"/>
        <w:jc w:val="both"/>
        <w:rPr>
          <w:rFonts w:asciiTheme="majorBidi" w:hAnsiTheme="majorBidi" w:cstheme="majorBidi"/>
          <w:sz w:val="22"/>
          <w:szCs w:val="22"/>
          <w:lang w:val="en-US"/>
        </w:rPr>
      </w:pPr>
    </w:p>
    <w:p w14:paraId="640B5B86" w14:textId="77777777" w:rsidR="00EA2A06" w:rsidRDefault="00EA2A06" w:rsidP="00142C3E">
      <w:pPr>
        <w:spacing w:line="360" w:lineRule="auto"/>
        <w:jc w:val="both"/>
        <w:rPr>
          <w:rFonts w:asciiTheme="majorBidi" w:hAnsiTheme="majorBidi" w:cstheme="majorBidi"/>
          <w:sz w:val="22"/>
          <w:szCs w:val="22"/>
          <w:lang w:val="en-US"/>
        </w:rPr>
      </w:pPr>
    </w:p>
    <w:p w14:paraId="22C31D71" w14:textId="77777777" w:rsidR="00EA2A06" w:rsidRDefault="00EA2A06" w:rsidP="00142C3E">
      <w:pPr>
        <w:spacing w:line="360" w:lineRule="auto"/>
        <w:jc w:val="both"/>
        <w:rPr>
          <w:rFonts w:asciiTheme="majorBidi" w:hAnsiTheme="majorBidi" w:cstheme="majorBidi"/>
          <w:sz w:val="22"/>
          <w:szCs w:val="22"/>
          <w:lang w:val="en-US"/>
        </w:rPr>
      </w:pPr>
    </w:p>
    <w:p w14:paraId="324D31E6" w14:textId="77777777" w:rsidR="00EA2A06" w:rsidRDefault="00EA2A06" w:rsidP="00142C3E">
      <w:pPr>
        <w:spacing w:line="360" w:lineRule="auto"/>
        <w:jc w:val="both"/>
        <w:rPr>
          <w:rFonts w:asciiTheme="majorBidi" w:hAnsiTheme="majorBidi" w:cstheme="majorBidi"/>
          <w:sz w:val="22"/>
          <w:szCs w:val="22"/>
          <w:lang w:val="en-US"/>
        </w:rPr>
      </w:pPr>
    </w:p>
    <w:p w14:paraId="568000B9" w14:textId="77777777" w:rsidR="00EA2A06" w:rsidRDefault="00EA2A06" w:rsidP="00142C3E">
      <w:pPr>
        <w:spacing w:line="360" w:lineRule="auto"/>
        <w:jc w:val="both"/>
        <w:rPr>
          <w:rFonts w:asciiTheme="majorBidi" w:hAnsiTheme="majorBidi" w:cstheme="majorBidi"/>
          <w:sz w:val="22"/>
          <w:szCs w:val="22"/>
          <w:lang w:val="en-US"/>
        </w:rPr>
      </w:pPr>
    </w:p>
    <w:p w14:paraId="07A88D94" w14:textId="77777777" w:rsidR="00EA2A06" w:rsidRDefault="00EA2A06" w:rsidP="00142C3E">
      <w:pPr>
        <w:spacing w:line="360" w:lineRule="auto"/>
        <w:jc w:val="both"/>
        <w:rPr>
          <w:rFonts w:asciiTheme="majorBidi" w:hAnsiTheme="majorBidi" w:cstheme="majorBidi"/>
          <w:sz w:val="22"/>
          <w:szCs w:val="22"/>
          <w:lang w:val="en-US"/>
        </w:rPr>
      </w:pPr>
    </w:p>
    <w:p w14:paraId="684C2E78" w14:textId="77777777" w:rsidR="00EA2A06" w:rsidRDefault="00EA2A06" w:rsidP="00142C3E">
      <w:pPr>
        <w:spacing w:line="360" w:lineRule="auto"/>
        <w:jc w:val="both"/>
        <w:rPr>
          <w:rFonts w:asciiTheme="majorBidi" w:hAnsiTheme="majorBidi" w:cstheme="majorBidi"/>
          <w:sz w:val="22"/>
          <w:szCs w:val="22"/>
          <w:lang w:val="en-US"/>
        </w:rPr>
      </w:pPr>
    </w:p>
    <w:p w14:paraId="4D9FAB47" w14:textId="77777777" w:rsidR="00EA2A06" w:rsidRDefault="00EA2A06" w:rsidP="00142C3E">
      <w:pPr>
        <w:spacing w:line="360" w:lineRule="auto"/>
        <w:jc w:val="both"/>
        <w:rPr>
          <w:rFonts w:asciiTheme="majorBidi" w:hAnsiTheme="majorBidi" w:cstheme="majorBidi"/>
          <w:sz w:val="22"/>
          <w:szCs w:val="22"/>
          <w:lang w:val="en-US"/>
        </w:rPr>
      </w:pPr>
    </w:p>
    <w:p w14:paraId="017A9C09" w14:textId="77777777" w:rsidR="00EA2A06" w:rsidRDefault="00EA2A06" w:rsidP="00142C3E">
      <w:pPr>
        <w:spacing w:line="360" w:lineRule="auto"/>
        <w:jc w:val="both"/>
        <w:rPr>
          <w:rFonts w:asciiTheme="majorBidi" w:hAnsiTheme="majorBidi" w:cstheme="majorBidi"/>
          <w:sz w:val="22"/>
          <w:szCs w:val="22"/>
          <w:lang w:val="en-US"/>
        </w:rPr>
      </w:pPr>
    </w:p>
    <w:p w14:paraId="57C0C58F" w14:textId="77777777" w:rsidR="00EA2A06" w:rsidRDefault="00EA2A06" w:rsidP="00142C3E">
      <w:pPr>
        <w:spacing w:line="360" w:lineRule="auto"/>
        <w:jc w:val="both"/>
        <w:rPr>
          <w:rFonts w:asciiTheme="majorBidi" w:hAnsiTheme="majorBidi" w:cstheme="majorBidi"/>
          <w:sz w:val="22"/>
          <w:szCs w:val="22"/>
          <w:lang w:val="en-US"/>
        </w:rPr>
      </w:pPr>
    </w:p>
    <w:p w14:paraId="1967D2F3" w14:textId="77777777" w:rsidR="00EA2A06" w:rsidRDefault="00EA2A06" w:rsidP="00142C3E">
      <w:pPr>
        <w:spacing w:line="360" w:lineRule="auto"/>
        <w:jc w:val="both"/>
        <w:rPr>
          <w:rFonts w:asciiTheme="majorBidi" w:hAnsiTheme="majorBidi" w:cstheme="majorBidi"/>
          <w:sz w:val="22"/>
          <w:szCs w:val="22"/>
          <w:lang w:val="en-US"/>
        </w:rPr>
      </w:pPr>
    </w:p>
    <w:p w14:paraId="3F14649B" w14:textId="77777777" w:rsidR="00EA2A06" w:rsidRDefault="00EA2A06" w:rsidP="00142C3E">
      <w:pPr>
        <w:spacing w:line="360" w:lineRule="auto"/>
        <w:jc w:val="both"/>
        <w:rPr>
          <w:rFonts w:asciiTheme="majorBidi" w:hAnsiTheme="majorBidi" w:cstheme="majorBidi"/>
          <w:sz w:val="22"/>
          <w:szCs w:val="22"/>
          <w:lang w:val="en-US"/>
        </w:rPr>
      </w:pPr>
    </w:p>
    <w:p w14:paraId="0C646E38" w14:textId="77777777" w:rsidR="00EA2A06" w:rsidRDefault="00EA2A06" w:rsidP="00142C3E">
      <w:pPr>
        <w:spacing w:line="360" w:lineRule="auto"/>
        <w:jc w:val="both"/>
        <w:rPr>
          <w:rFonts w:asciiTheme="majorBidi" w:hAnsiTheme="majorBidi" w:cstheme="majorBidi"/>
          <w:sz w:val="22"/>
          <w:szCs w:val="22"/>
          <w:lang w:val="en-US"/>
        </w:rPr>
      </w:pPr>
    </w:p>
    <w:p w14:paraId="03E52101" w14:textId="77777777" w:rsidR="00EA2A06" w:rsidRDefault="00EA2A06" w:rsidP="00142C3E">
      <w:pPr>
        <w:spacing w:line="360" w:lineRule="auto"/>
        <w:jc w:val="both"/>
        <w:rPr>
          <w:rFonts w:asciiTheme="majorBidi" w:hAnsiTheme="majorBidi" w:cstheme="majorBidi"/>
          <w:sz w:val="22"/>
          <w:szCs w:val="22"/>
          <w:lang w:val="en-US"/>
        </w:rPr>
      </w:pPr>
    </w:p>
    <w:p w14:paraId="6AFB739B" w14:textId="77777777" w:rsidR="000235AD" w:rsidRPr="00142C3E" w:rsidRDefault="000235AD" w:rsidP="00670B21">
      <w:pPr>
        <w:spacing w:line="360" w:lineRule="auto"/>
        <w:jc w:val="both"/>
        <w:rPr>
          <w:rFonts w:asciiTheme="majorBidi" w:hAnsiTheme="majorBidi" w:cstheme="majorBidi"/>
          <w:b/>
          <w:sz w:val="22"/>
          <w:szCs w:val="22"/>
        </w:rPr>
      </w:pPr>
      <w:commentRangeStart w:id="52"/>
      <w:r w:rsidRPr="00142C3E">
        <w:rPr>
          <w:rFonts w:asciiTheme="majorBidi" w:hAnsiTheme="majorBidi" w:cstheme="majorBidi"/>
          <w:b/>
          <w:sz w:val="22"/>
          <w:szCs w:val="22"/>
        </w:rPr>
        <w:t xml:space="preserve">Revisiting the example of the Glacier lantern fish </w:t>
      </w:r>
      <w:r w:rsidRPr="00142C3E">
        <w:rPr>
          <w:rFonts w:asciiTheme="majorBidi" w:hAnsiTheme="majorBidi" w:cstheme="majorBidi"/>
          <w:b/>
          <w:i/>
          <w:iCs/>
          <w:sz w:val="22"/>
          <w:szCs w:val="22"/>
        </w:rPr>
        <w:t>B</w:t>
      </w:r>
      <w:r w:rsidR="00670B21">
        <w:rPr>
          <w:rFonts w:asciiTheme="majorBidi" w:hAnsiTheme="majorBidi" w:cstheme="majorBidi"/>
          <w:b/>
          <w:i/>
          <w:iCs/>
          <w:sz w:val="22"/>
          <w:szCs w:val="22"/>
        </w:rPr>
        <w:t>.</w:t>
      </w:r>
      <w:r w:rsidRPr="00142C3E">
        <w:rPr>
          <w:rFonts w:asciiTheme="majorBidi" w:hAnsiTheme="majorBidi" w:cstheme="majorBidi"/>
          <w:b/>
          <w:i/>
          <w:iCs/>
          <w:sz w:val="22"/>
          <w:szCs w:val="22"/>
        </w:rPr>
        <w:t xml:space="preserve"> </w:t>
      </w:r>
      <w:proofErr w:type="spellStart"/>
      <w:r w:rsidRPr="00142C3E">
        <w:rPr>
          <w:rFonts w:asciiTheme="majorBidi" w:hAnsiTheme="majorBidi" w:cstheme="majorBidi"/>
          <w:b/>
          <w:i/>
          <w:iCs/>
          <w:sz w:val="22"/>
          <w:szCs w:val="22"/>
        </w:rPr>
        <w:t>glaciale</w:t>
      </w:r>
      <w:commentRangeEnd w:id="52"/>
      <w:proofErr w:type="spellEnd"/>
      <w:r w:rsidR="00BB3FFE">
        <w:rPr>
          <w:rStyle w:val="CommentReference"/>
        </w:rPr>
        <w:commentReference w:id="52"/>
      </w:r>
    </w:p>
    <w:tbl>
      <w:tblPr>
        <w:tblpPr w:leftFromText="180" w:rightFromText="180" w:vertAnchor="text" w:horzAnchor="margin" w:tblpY="65"/>
        <w:tblW w:w="9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0"/>
        <w:gridCol w:w="7085"/>
      </w:tblGrid>
      <w:tr w:rsidR="000235AD" w:rsidRPr="00EA2A06" w14:paraId="1A364586" w14:textId="77777777" w:rsidTr="00BB3FFE">
        <w:trPr>
          <w:trHeight w:val="797"/>
        </w:trPr>
        <w:tc>
          <w:tcPr>
            <w:tcW w:w="2740" w:type="dxa"/>
            <w:shd w:val="clear" w:color="auto" w:fill="auto"/>
          </w:tcPr>
          <w:p w14:paraId="4B8EE078" w14:textId="77777777" w:rsidR="000235AD" w:rsidRPr="00EA2A06" w:rsidRDefault="000235AD" w:rsidP="00142C3E">
            <w:pPr>
              <w:shd w:val="clear" w:color="auto" w:fill="0C0C0C"/>
              <w:spacing w:line="360" w:lineRule="auto"/>
              <w:rPr>
                <w:rFonts w:asciiTheme="minorBidi" w:hAnsiTheme="minorBidi" w:cstheme="minorBidi"/>
                <w:b/>
              </w:rPr>
            </w:pPr>
            <w:r w:rsidRPr="00EA2A06">
              <w:rPr>
                <w:rFonts w:asciiTheme="minorBidi" w:hAnsiTheme="minorBidi" w:cstheme="minorBidi"/>
                <w:b/>
              </w:rPr>
              <w:lastRenderedPageBreak/>
              <w:t>Problem with distribution map</w:t>
            </w:r>
          </w:p>
          <w:p w14:paraId="43462972" w14:textId="77777777" w:rsidR="000235AD" w:rsidRPr="00EA2A06" w:rsidRDefault="000235AD" w:rsidP="000B0A46">
            <w:pPr>
              <w:numPr>
                <w:ilvl w:val="0"/>
                <w:numId w:val="23"/>
              </w:numPr>
              <w:tabs>
                <w:tab w:val="clear" w:pos="720"/>
                <w:tab w:val="num" w:pos="180"/>
              </w:tabs>
              <w:spacing w:line="360" w:lineRule="auto"/>
              <w:ind w:left="180" w:hanging="180"/>
              <w:rPr>
                <w:rFonts w:asciiTheme="minorBidi" w:hAnsiTheme="minorBidi" w:cstheme="minorBidi"/>
                <w:bCs/>
              </w:rPr>
            </w:pPr>
            <w:r w:rsidRPr="00EA2A06">
              <w:rPr>
                <w:rFonts w:asciiTheme="minorBidi" w:hAnsiTheme="minorBidi" w:cstheme="minorBidi"/>
                <w:bCs/>
                <w:lang w:val="en-PH"/>
              </w:rPr>
              <w:t xml:space="preserve">Hard edges in the plotted distribution range </w:t>
            </w:r>
            <w:r w:rsidRPr="00EA2A06">
              <w:rPr>
                <w:rFonts w:asciiTheme="minorBidi" w:hAnsiTheme="minorBidi" w:cstheme="minorBidi"/>
                <w:bCs/>
                <w:i/>
                <w:iCs/>
                <w:lang w:val="en-PH"/>
              </w:rPr>
              <w:t xml:space="preserve">of B. </w:t>
            </w:r>
            <w:proofErr w:type="spellStart"/>
            <w:r w:rsidRPr="00EA2A06">
              <w:rPr>
                <w:rFonts w:asciiTheme="minorBidi" w:hAnsiTheme="minorBidi" w:cstheme="minorBidi"/>
                <w:bCs/>
                <w:i/>
                <w:iCs/>
                <w:lang w:val="en-PH"/>
              </w:rPr>
              <w:t>glaciale</w:t>
            </w:r>
            <w:proofErr w:type="spellEnd"/>
            <w:r w:rsidRPr="00EA2A06">
              <w:rPr>
                <w:rFonts w:asciiTheme="minorBidi" w:hAnsiTheme="minorBidi" w:cstheme="minorBidi"/>
                <w:bCs/>
                <w:i/>
                <w:iCs/>
                <w:lang w:val="en-PH"/>
              </w:rPr>
              <w:t xml:space="preserve"> </w:t>
            </w:r>
            <w:r w:rsidRPr="00EA2A06">
              <w:rPr>
                <w:rFonts w:asciiTheme="minorBidi" w:hAnsiTheme="minorBidi" w:cstheme="minorBidi"/>
                <w:bCs/>
                <w:lang w:val="en-PH"/>
              </w:rPr>
              <w:t xml:space="preserve">in the western central Atlantic </w:t>
            </w:r>
            <w:r w:rsidRPr="00EA2A06">
              <w:rPr>
                <w:rFonts w:asciiTheme="minorBidi" w:hAnsiTheme="minorBidi" w:cstheme="minorBidi"/>
                <w:b/>
                <w:lang w:val="en-PH"/>
              </w:rPr>
              <w:t>(A)</w:t>
            </w:r>
            <w:r w:rsidRPr="00EA2A06">
              <w:rPr>
                <w:rFonts w:asciiTheme="minorBidi" w:hAnsiTheme="minorBidi" w:cstheme="minorBidi"/>
                <w:bCs/>
                <w:lang w:val="en-PH"/>
              </w:rPr>
              <w:t xml:space="preserve">, and in the Barents Sea </w:t>
            </w:r>
            <w:r w:rsidRPr="00EA2A06">
              <w:rPr>
                <w:rFonts w:asciiTheme="minorBidi" w:hAnsiTheme="minorBidi" w:cstheme="minorBidi"/>
                <w:b/>
                <w:lang w:val="en-PH"/>
              </w:rPr>
              <w:t>(B)</w:t>
            </w:r>
          </w:p>
        </w:tc>
        <w:tc>
          <w:tcPr>
            <w:tcW w:w="7085" w:type="dxa"/>
            <w:shd w:val="clear" w:color="auto" w:fill="auto"/>
          </w:tcPr>
          <w:p w14:paraId="75B0C9AF" w14:textId="77777777" w:rsidR="000235AD" w:rsidRPr="00EA2A06" w:rsidRDefault="000235AD" w:rsidP="00142C3E">
            <w:pPr>
              <w:spacing w:before="60" w:line="360" w:lineRule="auto"/>
              <w:jc w:val="center"/>
              <w:rPr>
                <w:rFonts w:asciiTheme="minorBidi" w:hAnsiTheme="minorBidi" w:cstheme="minorBidi"/>
                <w:b/>
              </w:rPr>
            </w:pPr>
            <w:r w:rsidRPr="00EA2A06">
              <w:rPr>
                <w:rFonts w:asciiTheme="minorBidi" w:hAnsiTheme="minorBidi" w:cstheme="minorBidi"/>
                <w:b/>
                <w:noProof/>
                <w:lang w:eastAsia="en-GB" w:bidi="he-IL"/>
              </w:rPr>
              <w:drawing>
                <wp:inline distT="0" distB="0" distL="0" distR="0" wp14:anchorId="0A38534C" wp14:editId="2DE0359F">
                  <wp:extent cx="2876210" cy="1656000"/>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6210" cy="1656000"/>
                          </a:xfrm>
                          <a:prstGeom prst="rect">
                            <a:avLst/>
                          </a:prstGeom>
                          <a:noFill/>
                          <a:ln>
                            <a:noFill/>
                          </a:ln>
                        </pic:spPr>
                      </pic:pic>
                    </a:graphicData>
                  </a:graphic>
                </wp:inline>
              </w:drawing>
            </w:r>
          </w:p>
        </w:tc>
      </w:tr>
      <w:tr w:rsidR="000235AD" w:rsidRPr="00EA2A06" w14:paraId="42B72F56" w14:textId="77777777" w:rsidTr="00BB3FFE">
        <w:trPr>
          <w:trHeight w:val="2215"/>
        </w:trPr>
        <w:tc>
          <w:tcPr>
            <w:tcW w:w="2740" w:type="dxa"/>
            <w:shd w:val="clear" w:color="auto" w:fill="auto"/>
          </w:tcPr>
          <w:p w14:paraId="2F15DE67" w14:textId="77777777" w:rsidR="000235AD" w:rsidRPr="00EA2A06" w:rsidRDefault="000235AD" w:rsidP="00142C3E">
            <w:pPr>
              <w:shd w:val="clear" w:color="auto" w:fill="0C0C0C"/>
              <w:spacing w:line="360" w:lineRule="auto"/>
              <w:rPr>
                <w:rFonts w:asciiTheme="minorBidi" w:hAnsiTheme="minorBidi" w:cstheme="minorBidi"/>
                <w:b/>
              </w:rPr>
            </w:pPr>
            <w:r w:rsidRPr="00EA2A06">
              <w:rPr>
                <w:rFonts w:asciiTheme="minorBidi" w:hAnsiTheme="minorBidi" w:cstheme="minorBidi"/>
                <w:b/>
              </w:rPr>
              <w:t xml:space="preserve">Edits/actions applied in </w:t>
            </w:r>
            <w:r w:rsidRPr="00B27600">
              <w:rPr>
                <w:rFonts w:asciiTheme="minorBidi" w:hAnsiTheme="minorBidi" w:cstheme="minorBidi"/>
                <w:b/>
                <w:i/>
                <w:iCs/>
              </w:rPr>
              <w:t>CYOM</w:t>
            </w:r>
          </w:p>
          <w:p w14:paraId="7501DC26" w14:textId="77777777" w:rsidR="00EA2A06"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Added FAO ar</w:t>
            </w:r>
            <w:r w:rsidR="00EA2A06">
              <w:rPr>
                <w:rFonts w:asciiTheme="minorBidi" w:hAnsiTheme="minorBidi" w:cstheme="minorBidi"/>
                <w:bCs/>
                <w:lang w:val="en-PH"/>
              </w:rPr>
              <w:t>ea 31-Atlantic, Western Central</w:t>
            </w:r>
          </w:p>
          <w:p w14:paraId="636789A0" w14:textId="77777777" w:rsidR="00EA2A06"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 xml:space="preserve">Western and eastern bounding box limits adjusted to 81ºW and 61ºE (to extend further along US east coast &amp; eastward in Barents Sea) </w:t>
            </w:r>
          </w:p>
          <w:p w14:paraId="1617A7A7" w14:textId="77777777" w:rsidR="00EA2A06"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Good cells and environmental envelopes recalculated</w:t>
            </w:r>
          </w:p>
          <w:p w14:paraId="2487740E" w14:textId="77777777" w:rsidR="00EA2A06"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Minimum sea surface salinity threshold increased to 18.4 (to exclude false prediction in Black Sea)</w:t>
            </w:r>
          </w:p>
          <w:p w14:paraId="7B7C1460" w14:textId="77777777" w:rsidR="00EA2A06"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 xml:space="preserve">Changes in environmental ranges saved </w:t>
            </w:r>
          </w:p>
          <w:p w14:paraId="6226982A" w14:textId="77777777" w:rsidR="000235AD" w:rsidRPr="00EA2A06" w:rsidRDefault="000235AD" w:rsidP="000B0A46">
            <w:pPr>
              <w:pStyle w:val="ListParagraph"/>
              <w:numPr>
                <w:ilvl w:val="0"/>
                <w:numId w:val="27"/>
              </w:numPr>
              <w:tabs>
                <w:tab w:val="left" w:pos="259"/>
              </w:tabs>
              <w:spacing w:line="360" w:lineRule="auto"/>
              <w:ind w:left="0" w:firstLine="0"/>
              <w:rPr>
                <w:rFonts w:asciiTheme="minorBidi" w:hAnsiTheme="minorBidi" w:cstheme="minorBidi"/>
                <w:bCs/>
              </w:rPr>
            </w:pPr>
            <w:r w:rsidRPr="00EA2A06">
              <w:rPr>
                <w:rFonts w:asciiTheme="minorBidi" w:hAnsiTheme="minorBidi" w:cstheme="minorBidi"/>
                <w:bCs/>
                <w:lang w:val="en-PH"/>
              </w:rPr>
              <w:t>Map regenerated</w:t>
            </w:r>
          </w:p>
        </w:tc>
        <w:tc>
          <w:tcPr>
            <w:tcW w:w="7085" w:type="dxa"/>
            <w:shd w:val="clear" w:color="auto" w:fill="auto"/>
          </w:tcPr>
          <w:p w14:paraId="7DA875AB" w14:textId="77777777" w:rsidR="000235AD" w:rsidRPr="00EA2A06" w:rsidRDefault="000235AD" w:rsidP="00142C3E">
            <w:pPr>
              <w:spacing w:before="60" w:line="360" w:lineRule="auto"/>
              <w:jc w:val="center"/>
              <w:rPr>
                <w:rFonts w:asciiTheme="minorBidi" w:hAnsiTheme="minorBidi" w:cstheme="minorBidi"/>
                <w:b/>
              </w:rPr>
            </w:pPr>
            <w:r w:rsidRPr="00EA2A06">
              <w:rPr>
                <w:rFonts w:asciiTheme="minorBidi" w:hAnsiTheme="minorBidi" w:cstheme="minorBidi"/>
                <w:b/>
                <w:noProof/>
                <w:lang w:eastAsia="en-GB" w:bidi="he-IL"/>
              </w:rPr>
              <w:drawing>
                <wp:inline distT="0" distB="0" distL="0" distR="0" wp14:anchorId="0D75D248" wp14:editId="7C10CC80">
                  <wp:extent cx="4151001" cy="4756355"/>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55330" cy="4761315"/>
                          </a:xfrm>
                          <a:prstGeom prst="rect">
                            <a:avLst/>
                          </a:prstGeom>
                          <a:noFill/>
                          <a:ln>
                            <a:noFill/>
                          </a:ln>
                        </pic:spPr>
                      </pic:pic>
                    </a:graphicData>
                  </a:graphic>
                </wp:inline>
              </w:drawing>
            </w:r>
          </w:p>
        </w:tc>
      </w:tr>
      <w:tr w:rsidR="000235AD" w:rsidRPr="00EA2A06" w14:paraId="4034DAF1" w14:textId="77777777" w:rsidTr="00BB3FFE">
        <w:trPr>
          <w:trHeight w:val="865"/>
        </w:trPr>
        <w:tc>
          <w:tcPr>
            <w:tcW w:w="2740" w:type="dxa"/>
            <w:shd w:val="clear" w:color="auto" w:fill="auto"/>
          </w:tcPr>
          <w:p w14:paraId="089FC6CB" w14:textId="77777777" w:rsidR="000235AD" w:rsidRPr="00EA2A06" w:rsidRDefault="000235AD" w:rsidP="00142C3E">
            <w:pPr>
              <w:shd w:val="clear" w:color="auto" w:fill="0C0C0C"/>
              <w:spacing w:line="360" w:lineRule="auto"/>
              <w:rPr>
                <w:rFonts w:asciiTheme="minorBidi" w:hAnsiTheme="minorBidi" w:cstheme="minorBidi"/>
                <w:b/>
              </w:rPr>
            </w:pPr>
            <w:r w:rsidRPr="00EA2A06">
              <w:rPr>
                <w:rFonts w:asciiTheme="minorBidi" w:hAnsiTheme="minorBidi" w:cstheme="minorBidi"/>
                <w:b/>
              </w:rPr>
              <w:t>Regenerated/Edited Map</w:t>
            </w:r>
          </w:p>
          <w:p w14:paraId="749A1756" w14:textId="77777777" w:rsidR="000235AD" w:rsidRPr="00EA2A06" w:rsidRDefault="000235AD" w:rsidP="00142C3E">
            <w:pPr>
              <w:spacing w:line="360" w:lineRule="auto"/>
              <w:rPr>
                <w:rFonts w:asciiTheme="minorBidi" w:hAnsiTheme="minorBidi" w:cstheme="minorBidi"/>
                <w:b/>
              </w:rPr>
            </w:pPr>
            <w:r w:rsidRPr="00EA2A06">
              <w:rPr>
                <w:rFonts w:asciiTheme="minorBidi" w:hAnsiTheme="minorBidi" w:cstheme="minorBidi"/>
                <w:bCs/>
                <w:lang w:val="en-PH"/>
              </w:rPr>
              <w:t xml:space="preserve">Regenerated native range  </w:t>
            </w:r>
            <w:proofErr w:type="spellStart"/>
            <w:r w:rsidRPr="00EA2A06">
              <w:rPr>
                <w:rFonts w:asciiTheme="minorBidi" w:hAnsiTheme="minorBidi" w:cstheme="minorBidi"/>
                <w:bCs/>
                <w:lang w:val="en-PH"/>
              </w:rPr>
              <w:t>AquaMap</w:t>
            </w:r>
            <w:proofErr w:type="spellEnd"/>
            <w:r w:rsidRPr="00EA2A06">
              <w:rPr>
                <w:rFonts w:asciiTheme="minorBidi" w:hAnsiTheme="minorBidi" w:cstheme="minorBidi"/>
                <w:bCs/>
                <w:lang w:val="en-PH"/>
              </w:rPr>
              <w:t xml:space="preserve"> for </w:t>
            </w:r>
            <w:r w:rsidRPr="00EA2A06">
              <w:rPr>
                <w:rFonts w:asciiTheme="minorBidi" w:hAnsiTheme="minorBidi" w:cstheme="minorBidi"/>
                <w:bCs/>
                <w:i/>
                <w:iCs/>
                <w:lang w:val="en-PH"/>
              </w:rPr>
              <w:t xml:space="preserve">B. </w:t>
            </w:r>
            <w:proofErr w:type="spellStart"/>
            <w:r w:rsidRPr="00EA2A06">
              <w:rPr>
                <w:rFonts w:asciiTheme="minorBidi" w:hAnsiTheme="minorBidi" w:cstheme="minorBidi"/>
                <w:bCs/>
                <w:i/>
                <w:iCs/>
                <w:lang w:val="en-PH"/>
              </w:rPr>
              <w:t>glaciale</w:t>
            </w:r>
            <w:proofErr w:type="spellEnd"/>
            <w:r w:rsidRPr="00EA2A06">
              <w:rPr>
                <w:rFonts w:asciiTheme="minorBidi" w:hAnsiTheme="minorBidi" w:cstheme="minorBidi"/>
                <w:bCs/>
                <w:lang w:val="en-PH"/>
              </w:rPr>
              <w:t>,</w:t>
            </w:r>
            <w:r w:rsidRPr="00EA2A06">
              <w:rPr>
                <w:rFonts w:asciiTheme="minorBidi" w:hAnsiTheme="minorBidi" w:cstheme="minorBidi"/>
                <w:bCs/>
                <w:i/>
                <w:iCs/>
                <w:lang w:val="en-PH"/>
              </w:rPr>
              <w:t xml:space="preserve"> </w:t>
            </w:r>
            <w:r w:rsidRPr="00EA2A06">
              <w:rPr>
                <w:rFonts w:asciiTheme="minorBidi" w:hAnsiTheme="minorBidi" w:cstheme="minorBidi"/>
                <w:bCs/>
                <w:lang w:val="en-PH"/>
              </w:rPr>
              <w:t>incorporating edits and adjustments in mapping parameters to improve the predicted distribution for this species</w:t>
            </w:r>
          </w:p>
        </w:tc>
        <w:tc>
          <w:tcPr>
            <w:tcW w:w="7085" w:type="dxa"/>
            <w:shd w:val="clear" w:color="auto" w:fill="auto"/>
          </w:tcPr>
          <w:p w14:paraId="567E23EB" w14:textId="77777777" w:rsidR="000235AD" w:rsidRPr="00EA2A06" w:rsidRDefault="000235AD" w:rsidP="00142C3E">
            <w:pPr>
              <w:spacing w:before="60" w:after="60" w:line="360" w:lineRule="auto"/>
              <w:jc w:val="center"/>
              <w:rPr>
                <w:rFonts w:asciiTheme="minorBidi" w:hAnsiTheme="minorBidi" w:cstheme="minorBidi"/>
                <w:b/>
              </w:rPr>
            </w:pPr>
            <w:r w:rsidRPr="00EA2A06">
              <w:rPr>
                <w:rFonts w:asciiTheme="minorBidi" w:hAnsiTheme="minorBidi" w:cstheme="minorBidi"/>
                <w:b/>
                <w:noProof/>
                <w:lang w:eastAsia="en-GB" w:bidi="he-IL"/>
              </w:rPr>
              <w:drawing>
                <wp:inline distT="0" distB="0" distL="0" distR="0" wp14:anchorId="2B823B1E" wp14:editId="3E22C80A">
                  <wp:extent cx="2602285" cy="1656000"/>
                  <wp:effectExtent l="0" t="0" r="762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2285" cy="1656000"/>
                          </a:xfrm>
                          <a:prstGeom prst="rect">
                            <a:avLst/>
                          </a:prstGeom>
                          <a:noFill/>
                          <a:ln>
                            <a:noFill/>
                          </a:ln>
                        </pic:spPr>
                      </pic:pic>
                    </a:graphicData>
                  </a:graphic>
                </wp:inline>
              </w:drawing>
            </w:r>
          </w:p>
        </w:tc>
      </w:tr>
    </w:tbl>
    <w:p w14:paraId="46C030F5" w14:textId="77777777" w:rsidR="000235AD" w:rsidRPr="00142C3E" w:rsidRDefault="000235AD" w:rsidP="00142C3E">
      <w:pPr>
        <w:spacing w:line="360" w:lineRule="auto"/>
        <w:jc w:val="both"/>
        <w:rPr>
          <w:rFonts w:asciiTheme="majorBidi" w:hAnsiTheme="majorBidi" w:cstheme="majorBidi"/>
          <w:bCs/>
          <w:sz w:val="22"/>
          <w:szCs w:val="22"/>
        </w:rPr>
        <w:sectPr w:rsidR="000235AD" w:rsidRPr="00142C3E" w:rsidSect="00BB3FFE">
          <w:pgSz w:w="11906" w:h="16838"/>
          <w:pgMar w:top="900" w:right="1106" w:bottom="1080" w:left="1440" w:header="706" w:footer="706" w:gutter="0"/>
          <w:cols w:space="708"/>
          <w:docGrid w:linePitch="360"/>
        </w:sectPr>
      </w:pPr>
    </w:p>
    <w:p w14:paraId="562305F0" w14:textId="5071FA24" w:rsidR="00BB3FFE" w:rsidRPr="004C1875" w:rsidDel="008F2341" w:rsidRDefault="008F2341" w:rsidP="008F2341">
      <w:pPr>
        <w:spacing w:line="360" w:lineRule="auto"/>
        <w:jc w:val="center"/>
        <w:rPr>
          <w:del w:id="53" w:author="Yoni Gavish" w:date="2016-03-08T11:46:00Z"/>
          <w:rFonts w:asciiTheme="majorBidi" w:hAnsiTheme="majorBidi" w:cstheme="majorBidi"/>
          <w:sz w:val="22"/>
          <w:szCs w:val="22"/>
        </w:rPr>
        <w:pPrChange w:id="54" w:author="Yoni Gavish" w:date="2016-03-08T11:47:00Z">
          <w:pPr>
            <w:spacing w:line="360" w:lineRule="auto"/>
            <w:jc w:val="both"/>
          </w:pPr>
        </w:pPrChange>
      </w:pPr>
      <w:proofErr w:type="gramStart"/>
      <w:ins w:id="55" w:author="Yoni Gavish" w:date="2016-03-08T11:46:00Z">
        <w:r w:rsidRPr="004C1875">
          <w:rPr>
            <w:rFonts w:ascii="Times New Roman" w:hAnsi="Times New Roman" w:cs="Times New Roman"/>
            <w:i/>
            <w:iCs/>
            <w:sz w:val="22"/>
            <w:szCs w:val="22"/>
          </w:rPr>
          <w:lastRenderedPageBreak/>
          <w:t>2.d.</w:t>
        </w:r>
      </w:ins>
      <w:ins w:id="56" w:author="Yoni Gavish" w:date="2016-03-08T11:47:00Z">
        <w:r>
          <w:rPr>
            <w:rFonts w:ascii="Times New Roman" w:hAnsi="Times New Roman" w:cs="Times New Roman"/>
            <w:i/>
            <w:iCs/>
            <w:sz w:val="22"/>
            <w:szCs w:val="22"/>
          </w:rPr>
          <w:t>8</w:t>
        </w:r>
      </w:ins>
      <w:proofErr w:type="gramEnd"/>
      <w:ins w:id="57" w:author="Yoni Gavish" w:date="2016-03-08T11:46:00Z">
        <w:r w:rsidRPr="004C1875">
          <w:rPr>
            <w:rFonts w:ascii="Times New Roman" w:hAnsi="Times New Roman" w:cs="Times New Roman"/>
            <w:i/>
            <w:iCs/>
            <w:sz w:val="22"/>
            <w:szCs w:val="22"/>
          </w:rPr>
          <w:t xml:space="preserve">:  </w:t>
        </w:r>
      </w:ins>
      <w:ins w:id="58" w:author="Yoni Gavish" w:date="2016-03-08T11:47:00Z">
        <w:r>
          <w:rPr>
            <w:rFonts w:ascii="Times New Roman" w:hAnsi="Times New Roman" w:cs="Times New Roman"/>
            <w:i/>
            <w:iCs/>
            <w:sz w:val="22"/>
            <w:szCs w:val="22"/>
          </w:rPr>
          <w:t>Saving and publishing an edited map</w:t>
        </w:r>
      </w:ins>
      <w:ins w:id="59" w:author="Yoni Gavish" w:date="2016-03-08T11:46:00Z">
        <w:r w:rsidDel="008F2341">
          <w:rPr>
            <w:rFonts w:ascii="Times New Roman" w:hAnsi="Times New Roman" w:cs="Times New Roman"/>
            <w:sz w:val="22"/>
            <w:szCs w:val="22"/>
            <w:u w:val="single"/>
          </w:rPr>
          <w:t xml:space="preserve"> </w:t>
        </w:r>
      </w:ins>
      <w:del w:id="60" w:author="Yoni Gavish" w:date="2016-03-08T11:46:00Z">
        <w:r w:rsidR="00BB3FFE" w:rsidDel="008F2341">
          <w:rPr>
            <w:rFonts w:ascii="Times New Roman" w:hAnsi="Times New Roman" w:cs="Times New Roman"/>
            <w:sz w:val="22"/>
            <w:szCs w:val="22"/>
            <w:u w:val="single"/>
          </w:rPr>
          <w:delText>Saving and publishing an edited map</w:delText>
        </w:r>
      </w:del>
    </w:p>
    <w:p w14:paraId="72CBCF08" w14:textId="22355157" w:rsidR="000235AD" w:rsidRPr="00142C3E" w:rsidRDefault="000235AD" w:rsidP="00BF0075">
      <w:pPr>
        <w:spacing w:line="360" w:lineRule="auto"/>
        <w:jc w:val="both"/>
        <w:rPr>
          <w:rFonts w:asciiTheme="majorBidi" w:hAnsiTheme="majorBidi" w:cstheme="majorBidi"/>
          <w:sz w:val="22"/>
          <w:szCs w:val="22"/>
          <w:lang w:val="en-US"/>
        </w:rPr>
      </w:pPr>
      <w:r w:rsidRPr="00142C3E">
        <w:rPr>
          <w:rFonts w:asciiTheme="majorBidi" w:hAnsiTheme="majorBidi" w:cstheme="majorBidi"/>
          <w:sz w:val="22"/>
          <w:szCs w:val="22"/>
          <w:lang w:val="en-US"/>
        </w:rPr>
        <w:t xml:space="preserve">The distribution map regenerated in the previous section now incorporates the data and/or edits in mapping parameters and settings behind the reviewed map (see example for </w:t>
      </w:r>
      <w:r w:rsidRPr="00670B21">
        <w:rPr>
          <w:rFonts w:asciiTheme="majorBidi" w:hAnsiTheme="majorBidi" w:cstheme="majorBidi"/>
          <w:i/>
          <w:iCs/>
          <w:sz w:val="22"/>
          <w:szCs w:val="22"/>
          <w:lang w:val="en-US"/>
        </w:rPr>
        <w:t>B</w:t>
      </w:r>
      <w:r w:rsidR="00670B21" w:rsidRPr="00670B21">
        <w:rPr>
          <w:rFonts w:asciiTheme="majorBidi" w:hAnsiTheme="majorBidi" w:cstheme="majorBidi"/>
          <w:i/>
          <w:iCs/>
          <w:sz w:val="22"/>
          <w:szCs w:val="22"/>
          <w:lang w:val="en-US"/>
        </w:rPr>
        <w:t>.</w:t>
      </w:r>
      <w:r w:rsidRPr="00670B21">
        <w:rPr>
          <w:rFonts w:asciiTheme="majorBidi" w:hAnsiTheme="majorBidi" w:cstheme="majorBidi"/>
          <w:i/>
          <w:iCs/>
          <w:sz w:val="22"/>
          <w:szCs w:val="22"/>
          <w:lang w:val="en-US"/>
        </w:rPr>
        <w:t xml:space="preserve"> </w:t>
      </w:r>
      <w:proofErr w:type="spellStart"/>
      <w:r w:rsidRPr="00670B21">
        <w:rPr>
          <w:rFonts w:asciiTheme="majorBidi" w:hAnsiTheme="majorBidi" w:cstheme="majorBidi"/>
          <w:i/>
          <w:iCs/>
          <w:sz w:val="22"/>
          <w:szCs w:val="22"/>
          <w:lang w:val="en-US"/>
        </w:rPr>
        <w:t>glaciale</w:t>
      </w:r>
      <w:proofErr w:type="spellEnd"/>
      <w:r w:rsidRPr="00142C3E">
        <w:rPr>
          <w:rFonts w:asciiTheme="majorBidi" w:hAnsiTheme="majorBidi" w:cstheme="majorBidi"/>
          <w:sz w:val="22"/>
          <w:szCs w:val="22"/>
          <w:lang w:val="en-US"/>
        </w:rPr>
        <w:t xml:space="preserve"> in </w:t>
      </w:r>
      <w:commentRangeStart w:id="61"/>
      <w:r w:rsidRPr="00142C3E">
        <w:rPr>
          <w:rFonts w:asciiTheme="majorBidi" w:hAnsiTheme="majorBidi" w:cstheme="majorBidi"/>
          <w:sz w:val="22"/>
          <w:szCs w:val="22"/>
          <w:lang w:val="en-US"/>
        </w:rPr>
        <w:t>Fig. 2.11</w:t>
      </w:r>
      <w:commentRangeEnd w:id="61"/>
      <w:r w:rsidR="00613D7C">
        <w:rPr>
          <w:rStyle w:val="CommentReference"/>
        </w:rPr>
        <w:commentReference w:id="61"/>
      </w:r>
      <w:r w:rsidRPr="00142C3E">
        <w:rPr>
          <w:rFonts w:asciiTheme="majorBidi" w:hAnsiTheme="majorBidi" w:cstheme="majorBidi"/>
          <w:sz w:val="22"/>
          <w:szCs w:val="22"/>
          <w:lang w:val="en-US"/>
        </w:rPr>
        <w:t xml:space="preserve">). If the regenerated map meets the approval of the reviewer, the map should now be saved so that this improved version and its associated data and settings can be published and stored in aquamaps.org. Reviewed maps are listed along with the latest computer-generated </w:t>
      </w:r>
      <w:proofErr w:type="spellStart"/>
      <w:r w:rsidRPr="00B27600">
        <w:rPr>
          <w:rFonts w:asciiTheme="majorBidi" w:hAnsiTheme="majorBidi" w:cstheme="majorBidi"/>
          <w:i/>
          <w:iCs/>
          <w:sz w:val="22"/>
          <w:szCs w:val="22"/>
          <w:lang w:val="en-US"/>
        </w:rPr>
        <w:t>AquaMaps</w:t>
      </w:r>
      <w:proofErr w:type="spellEnd"/>
      <w:r w:rsidRPr="00142C3E">
        <w:rPr>
          <w:rFonts w:asciiTheme="majorBidi" w:hAnsiTheme="majorBidi" w:cstheme="majorBidi"/>
          <w:sz w:val="22"/>
          <w:szCs w:val="22"/>
          <w:lang w:val="en-US"/>
        </w:rPr>
        <w:t xml:space="preserve"> for a species. If a reviewed map exists for a species exists, it is displayed as the default species distribution map in the </w:t>
      </w:r>
      <w:proofErr w:type="spellStart"/>
      <w:r w:rsidRPr="00142C3E">
        <w:rPr>
          <w:rFonts w:asciiTheme="majorBidi" w:hAnsiTheme="majorBidi" w:cstheme="majorBidi"/>
          <w:sz w:val="22"/>
          <w:szCs w:val="22"/>
          <w:lang w:val="en-US"/>
        </w:rPr>
        <w:t>FishBase</w:t>
      </w:r>
      <w:proofErr w:type="spellEnd"/>
      <w:r w:rsidRPr="00142C3E">
        <w:rPr>
          <w:rFonts w:asciiTheme="majorBidi" w:hAnsiTheme="majorBidi" w:cstheme="majorBidi"/>
          <w:sz w:val="22"/>
          <w:szCs w:val="22"/>
          <w:lang w:val="en-US"/>
        </w:rPr>
        <w:t xml:space="preserve"> and </w:t>
      </w:r>
      <w:proofErr w:type="spellStart"/>
      <w:r w:rsidRPr="00142C3E">
        <w:rPr>
          <w:rFonts w:asciiTheme="majorBidi" w:hAnsiTheme="majorBidi" w:cstheme="majorBidi"/>
          <w:sz w:val="22"/>
          <w:szCs w:val="22"/>
          <w:lang w:val="en-US"/>
        </w:rPr>
        <w:t>SeaLifeBase</w:t>
      </w:r>
      <w:proofErr w:type="spellEnd"/>
      <w:r w:rsidRPr="00142C3E">
        <w:rPr>
          <w:rFonts w:asciiTheme="majorBidi" w:hAnsiTheme="majorBidi" w:cstheme="majorBidi"/>
          <w:sz w:val="22"/>
          <w:szCs w:val="22"/>
          <w:lang w:val="en-US"/>
        </w:rPr>
        <w:t xml:space="preserve"> Species Summary pages. Otherwise, the default computer-generated map is displayed. </w:t>
      </w:r>
    </w:p>
    <w:p w14:paraId="0FD24D9C" w14:textId="77777777" w:rsidR="000235AD" w:rsidRPr="00142C3E" w:rsidRDefault="000235AD" w:rsidP="00BB3FFE">
      <w:pPr>
        <w:spacing w:line="360" w:lineRule="auto"/>
        <w:ind w:firstLine="284"/>
        <w:jc w:val="both"/>
        <w:rPr>
          <w:rFonts w:asciiTheme="majorBidi" w:hAnsiTheme="majorBidi" w:cstheme="majorBidi"/>
          <w:sz w:val="22"/>
          <w:szCs w:val="22"/>
          <w:lang w:val="en-US"/>
        </w:rPr>
      </w:pPr>
      <w:r w:rsidRPr="00142C3E">
        <w:rPr>
          <w:rFonts w:asciiTheme="majorBidi" w:hAnsiTheme="majorBidi" w:cstheme="majorBidi"/>
          <w:sz w:val="22"/>
          <w:szCs w:val="22"/>
          <w:lang w:val="en-US"/>
        </w:rPr>
        <w:t xml:space="preserve">Note that prior registration with </w:t>
      </w:r>
      <w:proofErr w:type="spellStart"/>
      <w:r w:rsidRPr="004B6091">
        <w:rPr>
          <w:rFonts w:asciiTheme="majorBidi" w:hAnsiTheme="majorBidi" w:cstheme="majorBidi"/>
          <w:i/>
          <w:iCs/>
          <w:sz w:val="22"/>
          <w:szCs w:val="22"/>
          <w:lang w:val="en-US"/>
        </w:rPr>
        <w:t>AquaMaps</w:t>
      </w:r>
      <w:proofErr w:type="spellEnd"/>
      <w:r w:rsidRPr="00142C3E">
        <w:rPr>
          <w:rFonts w:asciiTheme="majorBidi" w:hAnsiTheme="majorBidi" w:cstheme="majorBidi"/>
          <w:sz w:val="22"/>
          <w:szCs w:val="22"/>
          <w:lang w:val="en-US"/>
        </w:rPr>
        <w:t xml:space="preserve"> is required in order to save and publish an edited map in aquamaps.org. Contact Rainer Froese (</w:t>
      </w:r>
      <w:hyperlink r:id="rId35" w:history="1">
        <w:r w:rsidRPr="00142C3E">
          <w:rPr>
            <w:rStyle w:val="Hyperlink"/>
            <w:rFonts w:asciiTheme="majorBidi" w:hAnsiTheme="majorBidi" w:cstheme="majorBidi"/>
            <w:sz w:val="22"/>
            <w:szCs w:val="22"/>
          </w:rPr>
          <w:t>rfroese@geomar.de</w:t>
        </w:r>
      </w:hyperlink>
      <w:r w:rsidRPr="00142C3E">
        <w:rPr>
          <w:rFonts w:asciiTheme="majorBidi" w:hAnsiTheme="majorBidi" w:cstheme="majorBidi"/>
          <w:sz w:val="22"/>
          <w:szCs w:val="22"/>
          <w:lang w:val="en-US"/>
        </w:rPr>
        <w:t xml:space="preserve">) for fishes, and Ma. </w:t>
      </w:r>
      <w:r w:rsidRPr="00142C3E">
        <w:rPr>
          <w:rFonts w:asciiTheme="majorBidi" w:hAnsiTheme="majorBidi" w:cstheme="majorBidi"/>
          <w:sz w:val="22"/>
          <w:szCs w:val="22"/>
          <w:lang w:val="fr-FR"/>
        </w:rPr>
        <w:t xml:space="preserve">Lourdes </w:t>
      </w:r>
      <w:proofErr w:type="spellStart"/>
      <w:r w:rsidRPr="00142C3E">
        <w:rPr>
          <w:rFonts w:asciiTheme="majorBidi" w:hAnsiTheme="majorBidi" w:cstheme="majorBidi"/>
          <w:sz w:val="22"/>
          <w:szCs w:val="22"/>
          <w:lang w:val="fr-FR"/>
        </w:rPr>
        <w:t>Palomares</w:t>
      </w:r>
      <w:proofErr w:type="spellEnd"/>
      <w:r w:rsidRPr="00142C3E">
        <w:rPr>
          <w:rFonts w:asciiTheme="majorBidi" w:hAnsiTheme="majorBidi" w:cstheme="majorBidi"/>
          <w:sz w:val="22"/>
          <w:szCs w:val="22"/>
          <w:lang w:val="fr-FR"/>
        </w:rPr>
        <w:t xml:space="preserve"> (</w:t>
      </w:r>
      <w:hyperlink r:id="rId36" w:history="1">
        <w:r w:rsidRPr="00142C3E">
          <w:rPr>
            <w:rStyle w:val="Hyperlink"/>
            <w:rFonts w:asciiTheme="majorBidi" w:hAnsiTheme="majorBidi" w:cstheme="majorBidi"/>
            <w:sz w:val="22"/>
            <w:szCs w:val="22"/>
            <w:lang w:val="fr-FR"/>
          </w:rPr>
          <w:t>m.palomares@fisheries.ubc.ca</w:t>
        </w:r>
      </w:hyperlink>
      <w:r w:rsidRPr="00142C3E">
        <w:rPr>
          <w:rFonts w:asciiTheme="majorBidi" w:hAnsiTheme="majorBidi" w:cstheme="majorBidi"/>
          <w:sz w:val="22"/>
          <w:szCs w:val="22"/>
          <w:lang w:val="fr-FR"/>
        </w:rPr>
        <w:t>) for non-</w:t>
      </w:r>
      <w:proofErr w:type="spellStart"/>
      <w:r w:rsidRPr="00142C3E">
        <w:rPr>
          <w:rFonts w:asciiTheme="majorBidi" w:hAnsiTheme="majorBidi" w:cstheme="majorBidi"/>
          <w:sz w:val="22"/>
          <w:szCs w:val="22"/>
          <w:lang w:val="fr-FR"/>
        </w:rPr>
        <w:t>fish</w:t>
      </w:r>
      <w:proofErr w:type="spellEnd"/>
      <w:r w:rsidRPr="00142C3E">
        <w:rPr>
          <w:rFonts w:asciiTheme="majorBidi" w:hAnsiTheme="majorBidi" w:cstheme="majorBidi"/>
          <w:sz w:val="22"/>
          <w:szCs w:val="22"/>
          <w:lang w:val="fr-FR"/>
        </w:rPr>
        <w:t xml:space="preserve"> </w:t>
      </w:r>
      <w:proofErr w:type="spellStart"/>
      <w:r w:rsidRPr="00142C3E">
        <w:rPr>
          <w:rFonts w:asciiTheme="majorBidi" w:hAnsiTheme="majorBidi" w:cstheme="majorBidi"/>
          <w:sz w:val="22"/>
          <w:szCs w:val="22"/>
          <w:lang w:val="fr-FR"/>
        </w:rPr>
        <w:t>species</w:t>
      </w:r>
      <w:proofErr w:type="spellEnd"/>
      <w:r w:rsidRPr="00142C3E">
        <w:rPr>
          <w:rFonts w:asciiTheme="majorBidi" w:hAnsiTheme="majorBidi" w:cstheme="majorBidi"/>
          <w:sz w:val="22"/>
          <w:szCs w:val="22"/>
          <w:lang w:val="fr-FR"/>
        </w:rPr>
        <w:t xml:space="preserve">. </w:t>
      </w:r>
      <w:r w:rsidRPr="00142C3E">
        <w:rPr>
          <w:rFonts w:asciiTheme="majorBidi" w:hAnsiTheme="majorBidi" w:cstheme="majorBidi"/>
          <w:sz w:val="22"/>
          <w:szCs w:val="22"/>
          <w:lang w:val="en-US"/>
        </w:rPr>
        <w:t xml:space="preserve">An assigned activity password, </w:t>
      </w:r>
      <w:proofErr w:type="spellStart"/>
      <w:r w:rsidRPr="00142C3E">
        <w:rPr>
          <w:rFonts w:asciiTheme="majorBidi" w:hAnsiTheme="majorBidi" w:cstheme="majorBidi"/>
          <w:sz w:val="22"/>
          <w:szCs w:val="22"/>
          <w:lang w:val="en-US"/>
        </w:rPr>
        <w:t>ExpertID</w:t>
      </w:r>
      <w:proofErr w:type="spellEnd"/>
      <w:r w:rsidRPr="00142C3E">
        <w:rPr>
          <w:rFonts w:asciiTheme="majorBidi" w:hAnsiTheme="majorBidi" w:cstheme="majorBidi"/>
          <w:sz w:val="22"/>
          <w:szCs w:val="22"/>
          <w:lang w:val="en-US"/>
        </w:rPr>
        <w:t xml:space="preserve"> and user password will be provided when the registration has been completed. </w:t>
      </w:r>
    </w:p>
    <w:p w14:paraId="11F81C23" w14:textId="77777777" w:rsidR="000235AD" w:rsidRPr="00142C3E" w:rsidRDefault="000235AD" w:rsidP="00142C3E">
      <w:pPr>
        <w:spacing w:after="60" w:line="360" w:lineRule="auto"/>
        <w:ind w:left="720"/>
        <w:jc w:val="both"/>
        <w:rPr>
          <w:rFonts w:asciiTheme="majorBidi" w:hAnsiTheme="majorBidi" w:cstheme="majorBidi"/>
          <w:sz w:val="22"/>
          <w:szCs w:val="22"/>
          <w:lang w:val="en-US"/>
        </w:rPr>
      </w:pPr>
    </w:p>
    <w:p w14:paraId="765C229C" w14:textId="262D8102" w:rsidR="000235AD" w:rsidRPr="00142C3E" w:rsidRDefault="000235AD" w:rsidP="00613D7C">
      <w:pPr>
        <w:spacing w:after="60" w:line="276" w:lineRule="auto"/>
        <w:jc w:val="both"/>
        <w:rPr>
          <w:rFonts w:asciiTheme="majorBidi" w:hAnsiTheme="majorBidi" w:cstheme="majorBidi"/>
          <w:sz w:val="22"/>
          <w:szCs w:val="22"/>
          <w:lang w:val="en-US"/>
        </w:rPr>
      </w:pPr>
      <w:r w:rsidRPr="00142C3E">
        <w:rPr>
          <w:rFonts w:asciiTheme="majorBidi" w:hAnsiTheme="majorBidi" w:cstheme="majorBidi"/>
          <w:noProof/>
          <w:sz w:val="22"/>
          <w:szCs w:val="22"/>
          <w:lang w:eastAsia="en-GB" w:bidi="he-IL"/>
        </w:rPr>
        <w:lastRenderedPageBreak/>
        <mc:AlternateContent>
          <mc:Choice Requires="wps">
            <w:drawing>
              <wp:anchor distT="0" distB="0" distL="114300" distR="114300" simplePos="0" relativeHeight="251662336" behindDoc="0" locked="0" layoutInCell="1" allowOverlap="1" wp14:anchorId="6895E990" wp14:editId="5A2E26EE">
                <wp:simplePos x="0" y="0"/>
                <wp:positionH relativeFrom="column">
                  <wp:posOffset>482600</wp:posOffset>
                </wp:positionH>
                <wp:positionV relativeFrom="paragraph">
                  <wp:posOffset>5792470</wp:posOffset>
                </wp:positionV>
                <wp:extent cx="1943100" cy="228600"/>
                <wp:effectExtent l="15875" t="14605" r="22225" b="23495"/>
                <wp:wrapNone/>
                <wp:docPr id="4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228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D00CA6" id="Oval 49" o:spid="_x0000_s1026" style="position:absolute;margin-left:38pt;margin-top:456.1pt;width:153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" filled="f" strokecolor="red" strokeweight="2.25pt"/>
            </w:pict>
          </mc:Fallback>
        </mc:AlternateContent>
      </w:r>
      <w:r w:rsidRPr="00142C3E">
        <w:rPr>
          <w:rFonts w:asciiTheme="majorBidi" w:hAnsiTheme="majorBidi" w:cstheme="majorBidi"/>
          <w:noProof/>
          <w:sz w:val="22"/>
          <w:szCs w:val="22"/>
          <w:lang w:eastAsia="en-GB" w:bidi="he-IL"/>
        </w:rPr>
        <w:drawing>
          <wp:inline distT="0" distB="0" distL="0" distR="0" wp14:anchorId="37986EB3" wp14:editId="6DDB94A1">
            <wp:extent cx="5669280" cy="6035040"/>
            <wp:effectExtent l="19050" t="19050" r="2667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9280" cy="6035040"/>
                    </a:xfrm>
                    <a:prstGeom prst="rect">
                      <a:avLst/>
                    </a:prstGeom>
                    <a:noFill/>
                    <a:ln w="6350" cmpd="sng">
                      <a:solidFill>
                        <a:srgbClr val="808080"/>
                      </a:solidFill>
                      <a:miter lim="800000"/>
                      <a:headEnd/>
                      <a:tailEnd/>
                    </a:ln>
                    <a:effectLst/>
                  </pic:spPr>
                </pic:pic>
              </a:graphicData>
            </a:graphic>
          </wp:inline>
        </w:drawing>
      </w:r>
      <w:r w:rsidRPr="00142C3E">
        <w:rPr>
          <w:rFonts w:asciiTheme="majorBidi" w:hAnsiTheme="majorBidi" w:cstheme="majorBidi"/>
          <w:sz w:val="22"/>
          <w:szCs w:val="22"/>
        </w:rPr>
        <w:t xml:space="preserve"> </w:t>
      </w:r>
      <w:r w:rsidRPr="00BB3FFE">
        <w:rPr>
          <w:rFonts w:asciiTheme="minorBidi" w:hAnsiTheme="minorBidi" w:cstheme="minorBidi"/>
          <w:b/>
          <w:bCs/>
        </w:rPr>
        <w:t>Figure 2.</w:t>
      </w:r>
      <w:del w:id="62" w:author="Yoni Gavish" w:date="2016-03-08T11:57:00Z">
        <w:r w:rsidRPr="00BB3FFE" w:rsidDel="00613D7C">
          <w:rPr>
            <w:rFonts w:asciiTheme="minorBidi" w:hAnsiTheme="minorBidi" w:cstheme="minorBidi"/>
            <w:b/>
            <w:bCs/>
          </w:rPr>
          <w:delText>11</w:delText>
        </w:r>
      </w:del>
      <w:ins w:id="63" w:author="Yoni Gavish" w:date="2016-03-08T11:57:00Z">
        <w:r w:rsidR="00613D7C" w:rsidRPr="00BB3FFE">
          <w:rPr>
            <w:rFonts w:asciiTheme="minorBidi" w:hAnsiTheme="minorBidi" w:cstheme="minorBidi"/>
            <w:b/>
            <w:bCs/>
          </w:rPr>
          <w:t>1</w:t>
        </w:r>
        <w:r w:rsidR="00613D7C">
          <w:rPr>
            <w:rFonts w:asciiTheme="minorBidi" w:hAnsiTheme="minorBidi" w:cstheme="minorBidi"/>
            <w:b/>
            <w:bCs/>
          </w:rPr>
          <w:t>2</w:t>
        </w:r>
      </w:ins>
      <w:r w:rsidRPr="00BB3FFE">
        <w:rPr>
          <w:rFonts w:asciiTheme="minorBidi" w:hAnsiTheme="minorBidi" w:cstheme="minorBidi"/>
          <w:b/>
          <w:bCs/>
        </w:rPr>
        <w:t>:</w:t>
      </w:r>
      <w:r w:rsidRPr="00BB3FFE">
        <w:rPr>
          <w:rFonts w:asciiTheme="minorBidi" w:hAnsiTheme="minorBidi" w:cstheme="minorBidi"/>
        </w:rPr>
        <w:t xml:space="preserve"> Regenerated map of </w:t>
      </w:r>
      <w:r w:rsidRPr="00BB3FFE">
        <w:rPr>
          <w:rFonts w:asciiTheme="minorBidi" w:hAnsiTheme="minorBidi" w:cstheme="minorBidi"/>
          <w:i/>
        </w:rPr>
        <w:t>B</w:t>
      </w:r>
      <w:r w:rsidR="00670B21" w:rsidRPr="00BB3FFE">
        <w:rPr>
          <w:rFonts w:asciiTheme="minorBidi" w:hAnsiTheme="minorBidi" w:cstheme="minorBidi"/>
          <w:i/>
        </w:rPr>
        <w:t>.</w:t>
      </w:r>
      <w:r w:rsidRPr="00BB3FFE">
        <w:rPr>
          <w:rFonts w:asciiTheme="minorBidi" w:hAnsiTheme="minorBidi" w:cstheme="minorBidi"/>
          <w:i/>
        </w:rPr>
        <w:t xml:space="preserve"> </w:t>
      </w:r>
      <w:proofErr w:type="spellStart"/>
      <w:r w:rsidRPr="00BB3FFE">
        <w:rPr>
          <w:rFonts w:asciiTheme="minorBidi" w:hAnsiTheme="minorBidi" w:cstheme="minorBidi"/>
          <w:i/>
        </w:rPr>
        <w:t>glaciale</w:t>
      </w:r>
      <w:proofErr w:type="spellEnd"/>
      <w:r w:rsidRPr="00BB3FFE">
        <w:rPr>
          <w:rFonts w:asciiTheme="minorBidi" w:hAnsiTheme="minorBidi" w:cstheme="minorBidi"/>
        </w:rPr>
        <w:t xml:space="preserve"> based on data and edits specified by a reviewer. Link for saving map and associated data encircled in red.</w:t>
      </w:r>
      <w:r w:rsidRPr="00BB3FFE">
        <w:rPr>
          <w:rFonts w:asciiTheme="majorBidi" w:hAnsiTheme="majorBidi" w:cstheme="majorBidi"/>
        </w:rPr>
        <w:t xml:space="preserve">   </w:t>
      </w:r>
      <w:r w:rsidRPr="00BB3FFE">
        <w:rPr>
          <w:rFonts w:asciiTheme="majorBidi" w:hAnsiTheme="majorBidi" w:cstheme="majorBidi"/>
          <w:lang w:val="en-US"/>
        </w:rPr>
        <w:t xml:space="preserve"> </w:t>
      </w:r>
    </w:p>
    <w:p w14:paraId="47A8A7D8" w14:textId="77777777" w:rsidR="000235AD" w:rsidRPr="00142C3E" w:rsidRDefault="000235AD" w:rsidP="00142C3E">
      <w:pPr>
        <w:spacing w:line="360" w:lineRule="auto"/>
        <w:ind w:left="720"/>
        <w:rPr>
          <w:rFonts w:asciiTheme="majorBidi" w:hAnsiTheme="majorBidi" w:cstheme="majorBidi"/>
          <w:sz w:val="22"/>
          <w:szCs w:val="22"/>
        </w:rPr>
      </w:pPr>
    </w:p>
    <w:p w14:paraId="2C3BD5F9" w14:textId="651996F3" w:rsid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Click on </w:t>
      </w:r>
      <w:r w:rsidRPr="00142C3E">
        <w:rPr>
          <w:rFonts w:asciiTheme="majorBidi" w:hAnsiTheme="majorBidi" w:cstheme="majorBidi"/>
          <w:b/>
          <w:bCs/>
          <w:sz w:val="22"/>
          <w:szCs w:val="22"/>
        </w:rPr>
        <w:t>Save map and data by expert*</w:t>
      </w:r>
      <w:r w:rsidRPr="00142C3E">
        <w:rPr>
          <w:rFonts w:asciiTheme="majorBidi" w:hAnsiTheme="majorBidi" w:cstheme="majorBidi"/>
          <w:sz w:val="22"/>
          <w:szCs w:val="22"/>
        </w:rPr>
        <w:t xml:space="preserve"> (Fig. 2.1</w:t>
      </w:r>
      <w:ins w:id="64" w:author="Yoni Gavish" w:date="2016-03-08T11:57:00Z">
        <w:r w:rsidR="00613D7C">
          <w:rPr>
            <w:rFonts w:asciiTheme="majorBidi" w:hAnsiTheme="majorBidi" w:cstheme="majorBidi"/>
            <w:sz w:val="22"/>
            <w:szCs w:val="22"/>
          </w:rPr>
          <w:t>2</w:t>
        </w:r>
      </w:ins>
      <w:del w:id="65" w:author="Yoni Gavish" w:date="2016-03-08T11:57:00Z">
        <w:r w:rsidRPr="00142C3E" w:rsidDel="00613D7C">
          <w:rPr>
            <w:rFonts w:asciiTheme="majorBidi" w:hAnsiTheme="majorBidi" w:cstheme="majorBidi"/>
            <w:sz w:val="22"/>
            <w:szCs w:val="22"/>
          </w:rPr>
          <w:delText>1</w:delText>
        </w:r>
      </w:del>
      <w:r w:rsidRPr="00142C3E">
        <w:rPr>
          <w:rFonts w:asciiTheme="majorBidi" w:hAnsiTheme="majorBidi" w:cstheme="majorBidi"/>
          <w:sz w:val="22"/>
          <w:szCs w:val="22"/>
        </w:rPr>
        <w:t>).</w:t>
      </w:r>
    </w:p>
    <w:p w14:paraId="0E8C7665" w14:textId="77777777" w:rsid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BB3FFE">
        <w:rPr>
          <w:rFonts w:asciiTheme="majorBidi" w:hAnsiTheme="majorBidi" w:cstheme="majorBidi"/>
          <w:sz w:val="22"/>
          <w:szCs w:val="22"/>
        </w:rPr>
        <w:t xml:space="preserve">A window will appear. Enter the </w:t>
      </w:r>
      <w:r w:rsidRPr="00BB3FFE">
        <w:rPr>
          <w:rFonts w:asciiTheme="majorBidi" w:hAnsiTheme="majorBidi" w:cstheme="majorBidi"/>
          <w:b/>
          <w:bCs/>
          <w:sz w:val="22"/>
          <w:szCs w:val="22"/>
        </w:rPr>
        <w:t>activity password</w:t>
      </w:r>
      <w:r w:rsidRPr="00BB3FFE">
        <w:rPr>
          <w:rFonts w:asciiTheme="majorBidi" w:hAnsiTheme="majorBidi" w:cstheme="majorBidi"/>
          <w:sz w:val="22"/>
          <w:szCs w:val="22"/>
        </w:rPr>
        <w:t xml:space="preserve"> and click Submit.</w:t>
      </w:r>
    </w:p>
    <w:p w14:paraId="3DA6B85D" w14:textId="77777777" w:rsid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BB3FFE">
        <w:rPr>
          <w:rFonts w:asciiTheme="majorBidi" w:hAnsiTheme="majorBidi" w:cstheme="majorBidi"/>
          <w:sz w:val="22"/>
          <w:szCs w:val="22"/>
        </w:rPr>
        <w:t xml:space="preserve">A form for saving a map will appear. Enter your </w:t>
      </w:r>
      <w:proofErr w:type="spellStart"/>
      <w:r w:rsidRPr="00BB3FFE">
        <w:rPr>
          <w:rFonts w:asciiTheme="majorBidi" w:hAnsiTheme="majorBidi" w:cstheme="majorBidi"/>
          <w:b/>
          <w:bCs/>
          <w:sz w:val="22"/>
          <w:szCs w:val="22"/>
        </w:rPr>
        <w:t>ExpertID</w:t>
      </w:r>
      <w:proofErr w:type="spellEnd"/>
      <w:r w:rsidRPr="00BB3FFE">
        <w:rPr>
          <w:rFonts w:asciiTheme="majorBidi" w:hAnsiTheme="majorBidi" w:cstheme="majorBidi"/>
          <w:sz w:val="22"/>
          <w:szCs w:val="22"/>
        </w:rPr>
        <w:t xml:space="preserve"> and </w:t>
      </w:r>
      <w:r w:rsidRPr="00BB3FFE">
        <w:rPr>
          <w:rFonts w:asciiTheme="majorBidi" w:hAnsiTheme="majorBidi" w:cstheme="majorBidi"/>
          <w:b/>
          <w:bCs/>
          <w:sz w:val="22"/>
          <w:szCs w:val="22"/>
        </w:rPr>
        <w:t>password</w:t>
      </w:r>
      <w:r w:rsidRPr="00BB3FFE">
        <w:rPr>
          <w:rFonts w:asciiTheme="majorBidi" w:hAnsiTheme="majorBidi" w:cstheme="majorBidi"/>
          <w:sz w:val="22"/>
          <w:szCs w:val="22"/>
        </w:rPr>
        <w:t>.</w:t>
      </w:r>
    </w:p>
    <w:p w14:paraId="3FFBA00D" w14:textId="77777777" w:rsidR="000235AD" w:rsidRP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BB3FFE">
        <w:rPr>
          <w:rFonts w:asciiTheme="majorBidi" w:hAnsiTheme="majorBidi" w:cstheme="majorBidi"/>
          <w:sz w:val="22"/>
          <w:szCs w:val="22"/>
        </w:rPr>
        <w:t xml:space="preserve">Enter brief notes to document edits/changes applied to the map in the </w:t>
      </w:r>
      <w:r w:rsidRPr="00BB3FFE">
        <w:rPr>
          <w:rFonts w:asciiTheme="majorBidi" w:hAnsiTheme="majorBidi" w:cstheme="majorBidi"/>
          <w:b/>
          <w:bCs/>
          <w:sz w:val="22"/>
          <w:szCs w:val="22"/>
        </w:rPr>
        <w:t>Remarks</w:t>
      </w:r>
      <w:r w:rsidRPr="00BB3FFE">
        <w:rPr>
          <w:rFonts w:asciiTheme="majorBidi" w:hAnsiTheme="majorBidi" w:cstheme="majorBidi"/>
          <w:sz w:val="22"/>
          <w:szCs w:val="22"/>
        </w:rPr>
        <w:t xml:space="preserve"> field. Recommended contents could include:</w:t>
      </w:r>
    </w:p>
    <w:p w14:paraId="3337EB84" w14:textId="77777777" w:rsidR="00BB3FFE" w:rsidRDefault="000235AD" w:rsidP="000B0A46">
      <w:pPr>
        <w:numPr>
          <w:ilvl w:val="0"/>
          <w:numId w:val="25"/>
        </w:numPr>
        <w:tabs>
          <w:tab w:val="clear" w:pos="720"/>
        </w:tabs>
        <w:spacing w:after="60" w:line="360" w:lineRule="auto"/>
        <w:ind w:left="1134" w:hanging="434"/>
        <w:jc w:val="both"/>
        <w:rPr>
          <w:rFonts w:asciiTheme="majorBidi" w:hAnsiTheme="majorBidi" w:cstheme="majorBidi"/>
          <w:sz w:val="22"/>
          <w:szCs w:val="22"/>
        </w:rPr>
      </w:pPr>
      <w:r w:rsidRPr="00142C3E">
        <w:rPr>
          <w:rFonts w:asciiTheme="majorBidi" w:hAnsiTheme="majorBidi" w:cstheme="majorBidi"/>
          <w:sz w:val="22"/>
          <w:szCs w:val="22"/>
        </w:rPr>
        <w:t>Problem(s) with the previous version of the map</w:t>
      </w:r>
    </w:p>
    <w:p w14:paraId="0352E3CD" w14:textId="77777777" w:rsidR="00BB3FFE" w:rsidRDefault="000235AD" w:rsidP="000B0A46">
      <w:pPr>
        <w:numPr>
          <w:ilvl w:val="0"/>
          <w:numId w:val="25"/>
        </w:numPr>
        <w:tabs>
          <w:tab w:val="clear" w:pos="720"/>
        </w:tabs>
        <w:spacing w:after="60" w:line="360" w:lineRule="auto"/>
        <w:ind w:left="1134" w:hanging="434"/>
        <w:jc w:val="both"/>
        <w:rPr>
          <w:rFonts w:asciiTheme="majorBidi" w:hAnsiTheme="majorBidi" w:cstheme="majorBidi"/>
          <w:sz w:val="22"/>
          <w:szCs w:val="22"/>
        </w:rPr>
      </w:pPr>
      <w:r w:rsidRPr="00BB3FFE">
        <w:rPr>
          <w:rFonts w:asciiTheme="majorBidi" w:hAnsiTheme="majorBidi" w:cstheme="majorBidi"/>
          <w:sz w:val="22"/>
          <w:szCs w:val="22"/>
        </w:rPr>
        <w:t>Action(s) taken/edits made to improve the map</w:t>
      </w:r>
    </w:p>
    <w:p w14:paraId="1DF9CF78" w14:textId="77777777" w:rsidR="00BB3FFE" w:rsidRDefault="000235AD" w:rsidP="000B0A46">
      <w:pPr>
        <w:numPr>
          <w:ilvl w:val="0"/>
          <w:numId w:val="25"/>
        </w:numPr>
        <w:tabs>
          <w:tab w:val="clear" w:pos="720"/>
        </w:tabs>
        <w:spacing w:after="60" w:line="360" w:lineRule="auto"/>
        <w:ind w:left="1134" w:hanging="434"/>
        <w:jc w:val="both"/>
        <w:rPr>
          <w:rFonts w:asciiTheme="majorBidi" w:hAnsiTheme="majorBidi" w:cstheme="majorBidi"/>
          <w:sz w:val="22"/>
          <w:szCs w:val="22"/>
        </w:rPr>
      </w:pPr>
      <w:r w:rsidRPr="00BB3FFE">
        <w:rPr>
          <w:rFonts w:asciiTheme="majorBidi" w:hAnsiTheme="majorBidi" w:cstheme="majorBidi"/>
          <w:sz w:val="22"/>
          <w:szCs w:val="22"/>
        </w:rPr>
        <w:t>References used as basis for corrections made, if any</w:t>
      </w:r>
    </w:p>
    <w:p w14:paraId="1398F794" w14:textId="77777777" w:rsidR="000235AD" w:rsidRPr="00BB3FFE" w:rsidRDefault="000235AD" w:rsidP="000B0A46">
      <w:pPr>
        <w:numPr>
          <w:ilvl w:val="0"/>
          <w:numId w:val="25"/>
        </w:numPr>
        <w:tabs>
          <w:tab w:val="clear" w:pos="720"/>
        </w:tabs>
        <w:spacing w:after="60" w:line="360" w:lineRule="auto"/>
        <w:ind w:left="1134" w:hanging="434"/>
        <w:jc w:val="both"/>
        <w:rPr>
          <w:rFonts w:asciiTheme="majorBidi" w:hAnsiTheme="majorBidi" w:cstheme="majorBidi"/>
          <w:sz w:val="22"/>
          <w:szCs w:val="22"/>
        </w:rPr>
      </w:pPr>
      <w:r w:rsidRPr="00BB3FFE">
        <w:rPr>
          <w:rFonts w:asciiTheme="majorBidi" w:hAnsiTheme="majorBidi" w:cstheme="majorBidi"/>
          <w:sz w:val="22"/>
          <w:szCs w:val="22"/>
        </w:rPr>
        <w:lastRenderedPageBreak/>
        <w:t>Other important comments or notes</w:t>
      </w:r>
    </w:p>
    <w:p w14:paraId="6E5EB018" w14:textId="3ABB02D1" w:rsid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142C3E">
        <w:rPr>
          <w:rFonts w:asciiTheme="majorBidi" w:hAnsiTheme="majorBidi" w:cstheme="majorBidi"/>
          <w:sz w:val="22"/>
          <w:szCs w:val="22"/>
        </w:rPr>
        <w:t xml:space="preserve">Give the map a star </w:t>
      </w:r>
      <w:r w:rsidRPr="00142C3E">
        <w:rPr>
          <w:rFonts w:asciiTheme="majorBidi" w:hAnsiTheme="majorBidi" w:cstheme="majorBidi"/>
          <w:b/>
          <w:bCs/>
          <w:sz w:val="22"/>
          <w:szCs w:val="22"/>
        </w:rPr>
        <w:t>Rating</w:t>
      </w:r>
      <w:r w:rsidRPr="00142C3E">
        <w:rPr>
          <w:rFonts w:asciiTheme="majorBidi" w:hAnsiTheme="majorBidi" w:cstheme="majorBidi"/>
          <w:sz w:val="22"/>
          <w:szCs w:val="22"/>
        </w:rPr>
        <w:t>. (See Fig. 2.1</w:t>
      </w:r>
      <w:ins w:id="66" w:author="Yoni Gavish" w:date="2016-03-08T11:57:00Z">
        <w:r w:rsidR="00613D7C">
          <w:rPr>
            <w:rFonts w:asciiTheme="majorBidi" w:hAnsiTheme="majorBidi" w:cstheme="majorBidi"/>
            <w:sz w:val="22"/>
            <w:szCs w:val="22"/>
          </w:rPr>
          <w:t>3</w:t>
        </w:r>
      </w:ins>
      <w:del w:id="67" w:author="Yoni Gavish" w:date="2016-03-08T11:57:00Z">
        <w:r w:rsidRPr="00142C3E" w:rsidDel="00613D7C">
          <w:rPr>
            <w:rFonts w:asciiTheme="majorBidi" w:hAnsiTheme="majorBidi" w:cstheme="majorBidi"/>
            <w:sz w:val="22"/>
            <w:szCs w:val="22"/>
          </w:rPr>
          <w:delText>2</w:delText>
        </w:r>
      </w:del>
      <w:r w:rsidRPr="00142C3E">
        <w:rPr>
          <w:rFonts w:asciiTheme="majorBidi" w:hAnsiTheme="majorBidi" w:cstheme="majorBidi"/>
          <w:sz w:val="22"/>
          <w:szCs w:val="22"/>
        </w:rPr>
        <w:t xml:space="preserve"> for rating criteria; also </w:t>
      </w:r>
      <w:commentRangeStart w:id="68"/>
      <w:r w:rsidRPr="00142C3E">
        <w:rPr>
          <w:rFonts w:asciiTheme="majorBidi" w:hAnsiTheme="majorBidi" w:cstheme="majorBidi"/>
          <w:sz w:val="22"/>
          <w:szCs w:val="22"/>
        </w:rPr>
        <w:t>Appendix 2.2</w:t>
      </w:r>
      <w:commentRangeEnd w:id="68"/>
      <w:r w:rsidR="00613D7C">
        <w:rPr>
          <w:rStyle w:val="CommentReference"/>
        </w:rPr>
        <w:commentReference w:id="68"/>
      </w:r>
      <w:r w:rsidRPr="00142C3E">
        <w:rPr>
          <w:rFonts w:asciiTheme="majorBidi" w:hAnsiTheme="majorBidi" w:cstheme="majorBidi"/>
          <w:sz w:val="22"/>
          <w:szCs w:val="22"/>
        </w:rPr>
        <w:t>)</w:t>
      </w:r>
      <w:r w:rsidR="00BB3FFE">
        <w:rPr>
          <w:rFonts w:asciiTheme="majorBidi" w:hAnsiTheme="majorBidi" w:cstheme="majorBidi"/>
          <w:sz w:val="22"/>
          <w:szCs w:val="22"/>
        </w:rPr>
        <w:t>.</w:t>
      </w:r>
      <w:r w:rsidRPr="00142C3E">
        <w:rPr>
          <w:rFonts w:asciiTheme="majorBidi" w:hAnsiTheme="majorBidi" w:cstheme="majorBidi"/>
          <w:sz w:val="22"/>
          <w:szCs w:val="22"/>
        </w:rPr>
        <w:t xml:space="preserve"> </w:t>
      </w:r>
    </w:p>
    <w:p w14:paraId="419685ED" w14:textId="77777777" w:rsid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BB3FFE">
        <w:rPr>
          <w:rFonts w:asciiTheme="majorBidi" w:hAnsiTheme="majorBidi" w:cstheme="majorBidi"/>
          <w:sz w:val="22"/>
          <w:szCs w:val="22"/>
        </w:rPr>
        <w:t xml:space="preserve">Click </w:t>
      </w:r>
      <w:proofErr w:type="gramStart"/>
      <w:r w:rsidRPr="00BB3FFE">
        <w:rPr>
          <w:rFonts w:asciiTheme="majorBidi" w:hAnsiTheme="majorBidi" w:cstheme="majorBidi"/>
          <w:b/>
          <w:bCs/>
          <w:sz w:val="22"/>
          <w:szCs w:val="22"/>
        </w:rPr>
        <w:t>Save</w:t>
      </w:r>
      <w:proofErr w:type="gramEnd"/>
      <w:r w:rsidRPr="00BB3FFE">
        <w:rPr>
          <w:rFonts w:asciiTheme="majorBidi" w:hAnsiTheme="majorBidi" w:cstheme="majorBidi"/>
          <w:b/>
          <w:bCs/>
          <w:sz w:val="22"/>
          <w:szCs w:val="22"/>
        </w:rPr>
        <w:t xml:space="preserve"> Expert Map</w:t>
      </w:r>
      <w:r w:rsidRPr="00BB3FFE">
        <w:rPr>
          <w:rFonts w:asciiTheme="majorBidi" w:hAnsiTheme="majorBidi" w:cstheme="majorBidi"/>
          <w:sz w:val="22"/>
          <w:szCs w:val="22"/>
        </w:rPr>
        <w:t>.</w:t>
      </w:r>
    </w:p>
    <w:p w14:paraId="469C9CA7" w14:textId="166669A3" w:rsidR="000235AD" w:rsidRPr="00BB3FFE" w:rsidRDefault="000235AD" w:rsidP="000B0A46">
      <w:pPr>
        <w:numPr>
          <w:ilvl w:val="0"/>
          <w:numId w:val="24"/>
        </w:numPr>
        <w:tabs>
          <w:tab w:val="clear" w:pos="720"/>
        </w:tabs>
        <w:spacing w:after="60" w:line="360" w:lineRule="auto"/>
        <w:ind w:left="567" w:hanging="567"/>
        <w:jc w:val="both"/>
        <w:rPr>
          <w:rFonts w:asciiTheme="majorBidi" w:hAnsiTheme="majorBidi" w:cstheme="majorBidi"/>
          <w:sz w:val="22"/>
          <w:szCs w:val="22"/>
        </w:rPr>
      </w:pPr>
      <w:r w:rsidRPr="00BB3FFE">
        <w:rPr>
          <w:rFonts w:asciiTheme="majorBidi" w:hAnsiTheme="majorBidi" w:cstheme="majorBidi"/>
          <w:sz w:val="22"/>
          <w:szCs w:val="22"/>
        </w:rPr>
        <w:t xml:space="preserve">The map is saved and now available in aquamaps.org. You will be asked if you would like to announce the completed review through various channels. This step is optional. If you click </w:t>
      </w:r>
      <w:proofErr w:type="gramStart"/>
      <w:r w:rsidRPr="00BB3FFE">
        <w:rPr>
          <w:rFonts w:asciiTheme="majorBidi" w:hAnsiTheme="majorBidi" w:cstheme="majorBidi"/>
          <w:b/>
          <w:bCs/>
          <w:sz w:val="22"/>
          <w:szCs w:val="22"/>
        </w:rPr>
        <w:t>Yes</w:t>
      </w:r>
      <w:proofErr w:type="gramEnd"/>
      <w:r w:rsidRPr="00BB3FFE">
        <w:rPr>
          <w:rFonts w:asciiTheme="majorBidi" w:hAnsiTheme="majorBidi" w:cstheme="majorBidi"/>
          <w:sz w:val="22"/>
          <w:szCs w:val="22"/>
        </w:rPr>
        <w:t xml:space="preserve">, an announcement of the reviewed map will be posted in the </w:t>
      </w:r>
      <w:proofErr w:type="spellStart"/>
      <w:r w:rsidRPr="004B6091">
        <w:rPr>
          <w:rFonts w:asciiTheme="majorBidi" w:hAnsiTheme="majorBidi" w:cstheme="majorBidi"/>
          <w:i/>
          <w:iCs/>
          <w:sz w:val="22"/>
          <w:szCs w:val="22"/>
        </w:rPr>
        <w:t>FishBase</w:t>
      </w:r>
      <w:proofErr w:type="spellEnd"/>
      <w:r w:rsidR="004B6091">
        <w:rPr>
          <w:rFonts w:asciiTheme="majorBidi" w:hAnsiTheme="majorBidi" w:cstheme="majorBidi"/>
          <w:sz w:val="22"/>
          <w:szCs w:val="22"/>
        </w:rPr>
        <w:t xml:space="preserve"> </w:t>
      </w:r>
      <w:r w:rsidRPr="00BB3FFE">
        <w:rPr>
          <w:rFonts w:asciiTheme="majorBidi" w:hAnsiTheme="majorBidi" w:cstheme="majorBidi"/>
          <w:sz w:val="22"/>
          <w:szCs w:val="22"/>
        </w:rPr>
        <w:t>/</w:t>
      </w:r>
      <w:r w:rsidR="004B6091">
        <w:rPr>
          <w:rFonts w:asciiTheme="majorBidi" w:hAnsiTheme="majorBidi" w:cstheme="majorBidi"/>
          <w:sz w:val="22"/>
          <w:szCs w:val="22"/>
        </w:rPr>
        <w:t xml:space="preserve"> </w:t>
      </w:r>
      <w:proofErr w:type="spellStart"/>
      <w:r w:rsidRPr="004B6091">
        <w:rPr>
          <w:rFonts w:asciiTheme="majorBidi" w:hAnsiTheme="majorBidi" w:cstheme="majorBidi"/>
          <w:i/>
          <w:iCs/>
          <w:sz w:val="22"/>
          <w:szCs w:val="22"/>
        </w:rPr>
        <w:t>SeaLifeBase</w:t>
      </w:r>
      <w:proofErr w:type="spellEnd"/>
      <w:r w:rsidRPr="00BB3FFE">
        <w:rPr>
          <w:rFonts w:asciiTheme="majorBidi" w:hAnsiTheme="majorBidi" w:cstheme="majorBidi"/>
          <w:sz w:val="22"/>
          <w:szCs w:val="22"/>
        </w:rPr>
        <w:t xml:space="preserve"> and </w:t>
      </w:r>
      <w:proofErr w:type="spellStart"/>
      <w:r w:rsidRPr="004B6091">
        <w:rPr>
          <w:rFonts w:asciiTheme="majorBidi" w:hAnsiTheme="majorBidi" w:cstheme="majorBidi"/>
          <w:i/>
          <w:iCs/>
          <w:sz w:val="22"/>
          <w:szCs w:val="22"/>
        </w:rPr>
        <w:t>AquaMaps</w:t>
      </w:r>
      <w:proofErr w:type="spellEnd"/>
      <w:r w:rsidRPr="00BB3FFE">
        <w:rPr>
          <w:rFonts w:asciiTheme="majorBidi" w:hAnsiTheme="majorBidi" w:cstheme="majorBidi"/>
          <w:sz w:val="22"/>
          <w:szCs w:val="22"/>
        </w:rPr>
        <w:t xml:space="preserve"> Facebook pages, as well as in the EU BON Biodiversity Portal. Click </w:t>
      </w:r>
      <w:r w:rsidRPr="00BB3FFE">
        <w:rPr>
          <w:rFonts w:asciiTheme="majorBidi" w:hAnsiTheme="majorBidi" w:cstheme="majorBidi"/>
          <w:b/>
          <w:bCs/>
          <w:sz w:val="22"/>
          <w:szCs w:val="22"/>
        </w:rPr>
        <w:t>No</w:t>
      </w:r>
      <w:r w:rsidRPr="00BB3FFE">
        <w:rPr>
          <w:rFonts w:asciiTheme="majorBidi" w:hAnsiTheme="majorBidi" w:cstheme="majorBidi"/>
          <w:sz w:val="22"/>
          <w:szCs w:val="22"/>
        </w:rPr>
        <w:t>, if you only want to save and publish the map in aquamaps.org without sending out reviewed map alerts.</w:t>
      </w:r>
    </w:p>
    <w:p w14:paraId="01329E6B" w14:textId="77777777" w:rsidR="000235AD" w:rsidRPr="00142C3E" w:rsidRDefault="000235AD" w:rsidP="00142C3E">
      <w:pPr>
        <w:spacing w:line="360" w:lineRule="auto"/>
        <w:ind w:left="720"/>
        <w:rPr>
          <w:rFonts w:asciiTheme="majorBidi" w:hAnsiTheme="majorBidi" w:cstheme="majorBidi"/>
          <w:sz w:val="22"/>
          <w:szCs w:val="22"/>
        </w:rPr>
      </w:pPr>
    </w:p>
    <w:p w14:paraId="0DF429FE" w14:textId="77777777" w:rsidR="000235AD" w:rsidRPr="00142C3E" w:rsidRDefault="000235AD" w:rsidP="00142C3E">
      <w:pPr>
        <w:spacing w:line="360" w:lineRule="auto"/>
        <w:ind w:left="720"/>
        <w:rPr>
          <w:rFonts w:asciiTheme="majorBidi" w:hAnsiTheme="majorBidi" w:cstheme="majorBidi"/>
          <w:sz w:val="22"/>
          <w:szCs w:val="22"/>
        </w:rPr>
      </w:pPr>
    </w:p>
    <w:p w14:paraId="6AFBB4D0" w14:textId="77777777" w:rsidR="000235AD" w:rsidRPr="00142C3E" w:rsidRDefault="000235AD" w:rsidP="00142C3E">
      <w:pPr>
        <w:spacing w:line="360" w:lineRule="auto"/>
        <w:rPr>
          <w:rFonts w:asciiTheme="majorBidi" w:hAnsiTheme="majorBidi" w:cstheme="majorBidi"/>
          <w:sz w:val="22"/>
          <w:szCs w:val="22"/>
        </w:rPr>
      </w:pPr>
      <w:r w:rsidRPr="00142C3E">
        <w:rPr>
          <w:rFonts w:asciiTheme="majorBidi" w:hAnsiTheme="majorBidi" w:cstheme="majorBidi"/>
          <w:noProof/>
          <w:sz w:val="22"/>
          <w:szCs w:val="22"/>
          <w:lang w:eastAsia="en-GB" w:bidi="he-IL"/>
        </w:rPr>
        <w:drawing>
          <wp:inline distT="0" distB="0" distL="0" distR="0" wp14:anchorId="10317733" wp14:editId="54B69B65">
            <wp:extent cx="6126480" cy="30175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6480" cy="3017520"/>
                    </a:xfrm>
                    <a:prstGeom prst="rect">
                      <a:avLst/>
                    </a:prstGeom>
                    <a:noFill/>
                    <a:ln>
                      <a:noFill/>
                    </a:ln>
                  </pic:spPr>
                </pic:pic>
              </a:graphicData>
            </a:graphic>
          </wp:inline>
        </w:drawing>
      </w:r>
    </w:p>
    <w:p w14:paraId="5554761A" w14:textId="3367E4A4" w:rsidR="000235AD" w:rsidRPr="00BB3FFE" w:rsidRDefault="000235AD" w:rsidP="00BB3FFE">
      <w:pPr>
        <w:spacing w:line="276" w:lineRule="auto"/>
        <w:ind w:left="100"/>
        <w:rPr>
          <w:rFonts w:asciiTheme="minorBidi" w:hAnsiTheme="minorBidi" w:cstheme="minorBidi"/>
        </w:rPr>
      </w:pPr>
      <w:commentRangeStart w:id="69"/>
      <w:r w:rsidRPr="00BB3FFE">
        <w:rPr>
          <w:rFonts w:asciiTheme="minorBidi" w:hAnsiTheme="minorBidi" w:cstheme="minorBidi"/>
          <w:b/>
          <w:bCs/>
        </w:rPr>
        <w:t>Figure 2.1</w:t>
      </w:r>
      <w:ins w:id="70" w:author="Yoni Gavish" w:date="2016-03-08T11:57:00Z">
        <w:r w:rsidR="00613D7C">
          <w:rPr>
            <w:rFonts w:asciiTheme="minorBidi" w:hAnsiTheme="minorBidi" w:cstheme="minorBidi"/>
            <w:b/>
            <w:bCs/>
          </w:rPr>
          <w:t>3</w:t>
        </w:r>
      </w:ins>
      <w:del w:id="71" w:author="Yoni Gavish" w:date="2016-03-08T11:57:00Z">
        <w:r w:rsidRPr="00BB3FFE" w:rsidDel="00613D7C">
          <w:rPr>
            <w:rFonts w:asciiTheme="minorBidi" w:hAnsiTheme="minorBidi" w:cstheme="minorBidi"/>
            <w:b/>
            <w:bCs/>
          </w:rPr>
          <w:delText>2</w:delText>
        </w:r>
      </w:del>
      <w:r w:rsidRPr="00BB3FFE">
        <w:rPr>
          <w:rFonts w:asciiTheme="minorBidi" w:hAnsiTheme="minorBidi" w:cstheme="minorBidi"/>
          <w:b/>
          <w:bCs/>
        </w:rPr>
        <w:t>:</w:t>
      </w:r>
      <w:r w:rsidRPr="00BB3FFE">
        <w:rPr>
          <w:rFonts w:asciiTheme="minorBidi" w:hAnsiTheme="minorBidi" w:cstheme="minorBidi"/>
        </w:rPr>
        <w:t xml:space="preserve"> Star Rating scheme to guide a reviewer in evaluating the reliability of an </w:t>
      </w:r>
      <w:proofErr w:type="spellStart"/>
      <w:r w:rsidRPr="004B6091">
        <w:rPr>
          <w:rFonts w:asciiTheme="minorBidi" w:hAnsiTheme="minorBidi" w:cstheme="minorBidi"/>
          <w:i/>
          <w:iCs/>
        </w:rPr>
        <w:t>AquaMaps</w:t>
      </w:r>
      <w:proofErr w:type="spellEnd"/>
      <w:r w:rsidRPr="00BB3FFE">
        <w:rPr>
          <w:rFonts w:asciiTheme="minorBidi" w:hAnsiTheme="minorBidi" w:cstheme="minorBidi"/>
        </w:rPr>
        <w:t xml:space="preserve"> native range prediction for a given species.</w:t>
      </w:r>
      <w:commentRangeEnd w:id="69"/>
      <w:r w:rsidR="000B65CC">
        <w:rPr>
          <w:rStyle w:val="CommentReference"/>
        </w:rPr>
        <w:commentReference w:id="69"/>
      </w:r>
    </w:p>
    <w:p w14:paraId="2443A049" w14:textId="77777777" w:rsidR="000235AD" w:rsidRPr="00142C3E" w:rsidRDefault="000235AD" w:rsidP="00BB3FFE">
      <w:pPr>
        <w:spacing w:line="360" w:lineRule="auto"/>
        <w:rPr>
          <w:rFonts w:asciiTheme="majorBidi" w:hAnsiTheme="majorBidi" w:cstheme="majorBidi"/>
          <w:sz w:val="22"/>
          <w:szCs w:val="22"/>
        </w:rPr>
      </w:pPr>
    </w:p>
    <w:p w14:paraId="7D44859E" w14:textId="55F79535" w:rsidR="008F2341" w:rsidRPr="008F2341" w:rsidRDefault="000235AD" w:rsidP="008F2341">
      <w:pPr>
        <w:spacing w:line="360" w:lineRule="auto"/>
        <w:rPr>
          <w:rFonts w:asciiTheme="majorBidi" w:hAnsiTheme="majorBidi" w:cstheme="majorBidi"/>
          <w:sz w:val="22"/>
          <w:szCs w:val="22"/>
          <w:lang w:val="en-US"/>
        </w:rPr>
      </w:pPr>
      <w:r w:rsidRPr="00142C3E">
        <w:rPr>
          <w:rFonts w:asciiTheme="majorBidi" w:hAnsiTheme="majorBidi" w:cstheme="majorBidi"/>
          <w:sz w:val="22"/>
          <w:szCs w:val="22"/>
          <w:lang w:val="en-US"/>
        </w:rPr>
        <w:t>Note: A reviewed/edited map will not necessarily correspond to all conditions under each criterion within a given star rating, and will most likely vary across star ratings with respect to the different criteria. Thus, these criteria for rating are best used as a guide to approximate the degree of reliability of the predicted species distribution in the reviewed/edited map. The final rating is thus left to</w:t>
      </w:r>
      <w:r w:rsidR="008F2341">
        <w:rPr>
          <w:rFonts w:asciiTheme="majorBidi" w:hAnsiTheme="majorBidi" w:cstheme="majorBidi"/>
          <w:sz w:val="22"/>
          <w:szCs w:val="22"/>
          <w:lang w:val="en-US"/>
        </w:rPr>
        <w:t xml:space="preserve"> the discretion of the reviewer.   </w:t>
      </w:r>
      <w:r w:rsidR="008F2341">
        <w:rPr>
          <w:rFonts w:asciiTheme="majorBidi" w:hAnsiTheme="majorBidi" w:cstheme="majorBidi"/>
          <w:sz w:val="22"/>
          <w:szCs w:val="22"/>
          <w:lang w:val="en-US"/>
        </w:rPr>
        <w:br/>
      </w:r>
      <w:r w:rsidR="008F2341">
        <w:rPr>
          <w:rFonts w:asciiTheme="majorBidi" w:hAnsiTheme="majorBidi" w:cstheme="majorBidi"/>
          <w:sz w:val="22"/>
          <w:szCs w:val="22"/>
          <w:lang w:val="en-US"/>
        </w:rPr>
        <w:br/>
      </w:r>
      <w:r w:rsidR="008F2341">
        <w:rPr>
          <w:rFonts w:asciiTheme="majorBidi" w:hAnsiTheme="majorBidi" w:cstheme="majorBidi"/>
          <w:sz w:val="22"/>
          <w:szCs w:val="22"/>
          <w:lang w:val="en-US"/>
        </w:rPr>
        <w:br/>
      </w:r>
    </w:p>
    <w:p w14:paraId="7C449974" w14:textId="77777777" w:rsidR="008F2341" w:rsidRDefault="008F2341">
      <w:pPr>
        <w:rPr>
          <w:rFonts w:ascii="Times New Roman" w:hAnsi="Times New Roman" w:cs="Times New Roman"/>
          <w:b/>
          <w:sz w:val="32"/>
          <w:szCs w:val="32"/>
        </w:rPr>
      </w:pPr>
      <w:r>
        <w:br w:type="page"/>
      </w:r>
    </w:p>
    <w:p w14:paraId="44669A6C" w14:textId="1623F397" w:rsidR="00282F42" w:rsidRDefault="003C209B" w:rsidP="00282F42">
      <w:pPr>
        <w:pStyle w:val="Style1"/>
      </w:pPr>
      <w:bookmarkStart w:id="72" w:name="_Toc445210663"/>
      <w:r>
        <w:lastRenderedPageBreak/>
        <w:t>3</w:t>
      </w:r>
      <w:r w:rsidR="00282F42">
        <w:t>:</w:t>
      </w:r>
      <w:r w:rsidR="00282F42">
        <w:tab/>
      </w:r>
      <w:proofErr w:type="spellStart"/>
      <w:r w:rsidR="00282F42" w:rsidRPr="004B6091">
        <w:rPr>
          <w:i/>
          <w:iCs/>
        </w:rPr>
        <w:t>rAquaMaps</w:t>
      </w:r>
      <w:proofErr w:type="spellEnd"/>
      <w:r w:rsidR="00282F42" w:rsidRPr="00E0623F">
        <w:t xml:space="preserve"> Global Modelling Tool</w:t>
      </w:r>
      <w:bookmarkEnd w:id="72"/>
    </w:p>
    <w:p w14:paraId="2F3F0A36" w14:textId="77777777" w:rsidR="00282F42" w:rsidRDefault="003C209B" w:rsidP="00282F42">
      <w:pPr>
        <w:pStyle w:val="Style2"/>
      </w:pPr>
      <w:bookmarkStart w:id="73" w:name="_Toc445210664"/>
      <w:proofErr w:type="gramStart"/>
      <w:r>
        <w:rPr>
          <w:rStyle w:val="Style2Char"/>
          <w:b/>
          <w:bCs/>
          <w:i/>
          <w:iCs/>
        </w:rPr>
        <w:t>3</w:t>
      </w:r>
      <w:r w:rsidR="00282F42" w:rsidRPr="008160A7">
        <w:rPr>
          <w:rStyle w:val="Style2Char"/>
          <w:b/>
          <w:bCs/>
          <w:i/>
          <w:iCs/>
        </w:rPr>
        <w:t>.a</w:t>
      </w:r>
      <w:proofErr w:type="gramEnd"/>
      <w:r w:rsidR="00282F42" w:rsidRPr="008160A7">
        <w:rPr>
          <w:rStyle w:val="Style2Char"/>
          <w:b/>
          <w:bCs/>
          <w:i/>
          <w:iCs/>
        </w:rPr>
        <w:t>:</w:t>
      </w:r>
      <w:r w:rsidR="00282F42" w:rsidRPr="008160A7">
        <w:rPr>
          <w:rStyle w:val="Style2Char"/>
          <w:b/>
          <w:bCs/>
          <w:i/>
          <w:iCs/>
        </w:rPr>
        <w:tab/>
        <w:t>Aim</w:t>
      </w:r>
      <w:bookmarkEnd w:id="73"/>
      <w:r w:rsidR="00282F42">
        <w:t xml:space="preserve"> </w:t>
      </w:r>
      <w:r w:rsidR="00282F42">
        <w:tab/>
      </w:r>
    </w:p>
    <w:p w14:paraId="712DC6CF" w14:textId="77777777" w:rsidR="002056A1" w:rsidRDefault="002056A1" w:rsidP="002056A1">
      <w:pPr>
        <w:spacing w:line="360" w:lineRule="auto"/>
        <w:rPr>
          <w:rFonts w:ascii="Times New Roman" w:hAnsi="Times New Roman" w:cs="Times New Roman"/>
          <w:sz w:val="22"/>
          <w:szCs w:val="22"/>
          <w:lang w:eastAsia="zh-CN"/>
        </w:rPr>
      </w:pPr>
      <w:r>
        <w:rPr>
          <w:rFonts w:ascii="Times New Roman" w:eastAsia="SimSun" w:hAnsi="Times New Roman" w:cs="Times New Roman"/>
          <w:sz w:val="22"/>
          <w:szCs w:val="22"/>
        </w:rPr>
        <w:t xml:space="preserve">To implement the </w:t>
      </w:r>
      <w:proofErr w:type="spellStart"/>
      <w:r w:rsidRPr="002056A1">
        <w:rPr>
          <w:rFonts w:ascii="Times New Roman" w:eastAsia="SimSun" w:hAnsi="Times New Roman" w:cs="Times New Roman"/>
          <w:i/>
          <w:iCs/>
          <w:sz w:val="22"/>
          <w:szCs w:val="22"/>
        </w:rPr>
        <w:t>AquaMaps</w:t>
      </w:r>
      <w:proofErr w:type="spellEnd"/>
      <w:r w:rsidRPr="002056A1">
        <w:rPr>
          <w:rFonts w:ascii="Times New Roman" w:eastAsia="SimSun" w:hAnsi="Times New Roman" w:cs="Times New Roman"/>
          <w:i/>
          <w:iCs/>
          <w:sz w:val="22"/>
          <w:szCs w:val="22"/>
        </w:rPr>
        <w:t xml:space="preserve"> </w:t>
      </w:r>
      <w:r>
        <w:rPr>
          <w:rFonts w:ascii="Times New Roman" w:eastAsia="SimSun" w:hAnsi="Times New Roman" w:cs="Times New Roman"/>
          <w:sz w:val="22"/>
          <w:szCs w:val="22"/>
        </w:rPr>
        <w:t>algorithm and database in the open source R environment</w:t>
      </w:r>
      <w:r>
        <w:rPr>
          <w:rFonts w:ascii="Times New Roman" w:eastAsia="SimSun" w:hAnsi="Times New Roman" w:cs="Times New Roman"/>
          <w:sz w:val="22"/>
          <w:szCs w:val="22"/>
          <w:lang w:val="en-US" w:bidi="hi-IN"/>
        </w:rPr>
        <w:t xml:space="preserve"> </w:t>
      </w:r>
    </w:p>
    <w:p w14:paraId="236143B5" w14:textId="77777777" w:rsidR="00282F42" w:rsidRPr="00282F42" w:rsidRDefault="00282F42" w:rsidP="00282F42">
      <w:p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ab/>
      </w:r>
    </w:p>
    <w:p w14:paraId="656F43EE" w14:textId="77777777" w:rsidR="00282F42" w:rsidRPr="00077C32" w:rsidRDefault="003C209B" w:rsidP="00282F42">
      <w:pPr>
        <w:pStyle w:val="Style2"/>
        <w:rPr>
          <w:sz w:val="22"/>
          <w:szCs w:val="22"/>
        </w:rPr>
      </w:pPr>
      <w:bookmarkStart w:id="74" w:name="_Toc445210665"/>
      <w:proofErr w:type="gramStart"/>
      <w:r>
        <w:rPr>
          <w:sz w:val="22"/>
          <w:szCs w:val="22"/>
        </w:rPr>
        <w:t>3</w:t>
      </w:r>
      <w:r w:rsidR="00282F42" w:rsidRPr="00077C32">
        <w:rPr>
          <w:sz w:val="22"/>
          <w:szCs w:val="22"/>
        </w:rPr>
        <w:t>.b</w:t>
      </w:r>
      <w:proofErr w:type="gramEnd"/>
      <w:r w:rsidR="00282F42" w:rsidRPr="00077C32">
        <w:rPr>
          <w:sz w:val="22"/>
          <w:szCs w:val="22"/>
        </w:rPr>
        <w:t>:</w:t>
      </w:r>
      <w:r w:rsidR="00282F42" w:rsidRPr="00077C32">
        <w:rPr>
          <w:sz w:val="22"/>
          <w:szCs w:val="22"/>
        </w:rPr>
        <w:tab/>
        <w:t>Introduction</w:t>
      </w:r>
      <w:bookmarkEnd w:id="74"/>
    </w:p>
    <w:p w14:paraId="75953BAF" w14:textId="6DA649C7" w:rsidR="002056A1" w:rsidRDefault="002056A1" w:rsidP="00E31158">
      <w:pPr>
        <w:tabs>
          <w:tab w:val="left" w:pos="1134"/>
        </w:tabs>
        <w:spacing w:line="360" w:lineRule="auto"/>
        <w:rPr>
          <w:rFonts w:ascii="Times New Roman" w:hAnsi="Times New Roman" w:cs="Times New Roman"/>
          <w:bCs/>
          <w:iCs/>
          <w:sz w:val="22"/>
          <w:szCs w:val="22"/>
          <w:lang w:eastAsia="zh-CN"/>
        </w:rPr>
      </w:pPr>
      <w:r>
        <w:rPr>
          <w:rFonts w:ascii="Times New Roman" w:hAnsi="Times New Roman" w:cs="Times New Roman"/>
          <w:bCs/>
          <w:iCs/>
          <w:sz w:val="22"/>
          <w:szCs w:val="22"/>
        </w:rPr>
        <w:t xml:space="preserve">Species distributions represent the combined effect of historical and ecological factors. Modelling distributions based on environmental data only will show suitable habitats rather than actual distribution which must also take into account physical barriers to dispersal. Species modelling is also dependent on the sampling density and evenness. The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modelling concept combines spatial and ecological parameters with an option for expert adjustments</w:t>
      </w:r>
      <w:r w:rsidR="00FF2F98">
        <w:rPr>
          <w:rFonts w:ascii="Times New Roman" w:hAnsi="Times New Roman" w:cs="Times New Roman"/>
          <w:bCs/>
          <w:iCs/>
          <w:sz w:val="22"/>
          <w:szCs w:val="22"/>
        </w:rPr>
        <w:t xml:space="preserve"> </w:t>
      </w:r>
      <w:r w:rsidR="00FF2F98">
        <w:rPr>
          <w:rFonts w:ascii="Times New Roman" w:hAnsi="Times New Roman" w:cs="Times New Roman"/>
          <w:bCs/>
          <w:iCs/>
          <w:sz w:val="22"/>
          <w:szCs w:val="22"/>
        </w:rPr>
        <w:fldChar w:fldCharType="begin"/>
      </w:r>
      <w:r w:rsidR="00FF2F98">
        <w:rPr>
          <w:rFonts w:ascii="Times New Roman" w:hAnsi="Times New Roman" w:cs="Times New Roman"/>
          <w:bCs/>
          <w:iCs/>
          <w:sz w:val="22"/>
          <w:szCs w:val="22"/>
        </w:rPr>
        <w:instrText xml:space="preserve"> ADDIN EN.CITE &lt;EndNote&gt;&lt;Cite&gt;&lt;Author&gt;Ready&lt;/Author&gt;&lt;Year&gt;2010&lt;/Year&gt;&lt;RecNum&gt;1632&lt;/RecNum&gt;&lt;DisplayText&gt;(Ready et al. 2010)&lt;/DisplayText&gt;&lt;record&gt;&lt;rec-number&gt;1632&lt;/rec-number&gt;&lt;foreign-keys&gt;&lt;key app="EN" db-id="2pz9xze02x9awte9pxsvv02fr290paparpvt"&gt;1632&lt;/key&gt;&lt;/foreign-keys&gt;&lt;ref-type name="Journal Article"&gt;17&lt;/ref-type&gt;&lt;contributors&gt;&lt;authors&gt;&lt;author&gt;Ready, Jonathan&lt;/author&gt;&lt;author&gt;Kaschner, Kristin&lt;/author&gt;&lt;author&gt;South, Andy B.&lt;/author&gt;&lt;author&gt;Eastwood, Paul D.&lt;/author&gt;&lt;author&gt;Rees, Tony&lt;/author&gt;&lt;author&gt;Rius, Josephine&lt;/author&gt;&lt;author&gt;Agbayani, Eli&lt;/author&gt;&lt;author&gt;Kullander, Sven&lt;/author&gt;&lt;author&gt;Froese, Rainer&lt;/author&gt;&lt;/authors&gt;&lt;/contributors&gt;&lt;titles&gt;&lt;title&gt;Predicting the distributions of marine organisms at the global scale&lt;/title&gt;&lt;secondary-title&gt;Ecological Modelling&lt;/secondary-title&gt;&lt;/titles&gt;&lt;periodical&gt;&lt;full-title&gt;Ecological Modelling&lt;/full-title&gt;&lt;abbr-1&gt;Ecol. Model.&lt;/abbr-1&gt;&lt;/periodical&gt;&lt;pages&gt;467-478&lt;/pages&gt;&lt;volume&gt;221&lt;/volume&gt;&lt;number&gt;3&lt;/number&gt;&lt;keywords&gt;&lt;keyword&gt;Species distribution modelling&lt;/keyword&gt;&lt;keyword&gt;Range maps&lt;/keyword&gt;&lt;keyword&gt;Global marine biodiversity&lt;/keyword&gt;&lt;keyword&gt;Trawl surveys&lt;/keyword&gt;&lt;keyword&gt;Expert review&lt;/keyword&gt;&lt;keyword&gt;Model comparison&lt;/keyword&gt;&lt;/keywords&gt;&lt;dates&gt;&lt;year&gt;2010&lt;/year&gt;&lt;pub-dates&gt;&lt;date&gt;2/10/&lt;/date&gt;&lt;/pub-dates&gt;&lt;/dates&gt;&lt;isbn&gt;0304-3800&lt;/isbn&gt;&lt;label&gt;+ / -&lt;/label&gt;&lt;urls&gt;&lt;related-urls&gt;&lt;url&gt;http://www.sciencedirect.com/science/article/pii/S030438000900711X&lt;/url&gt;&lt;/related-urls&gt;&lt;/urls&gt;&lt;electronic-resource-num&gt;http://dx.doi.org/10.1016/j.ecolmodel.2009.10.025&lt;/electronic-resource-num&gt;&lt;research-notes&gt;SDM, EU-BON&lt;/research-notes&gt;&lt;/record&gt;&lt;/Cite&gt;&lt;/EndNote&gt;</w:instrText>
      </w:r>
      <w:r w:rsidR="00FF2F98">
        <w:rPr>
          <w:rFonts w:ascii="Times New Roman" w:hAnsi="Times New Roman" w:cs="Times New Roman"/>
          <w:bCs/>
          <w:iCs/>
          <w:sz w:val="22"/>
          <w:szCs w:val="22"/>
        </w:rPr>
        <w:fldChar w:fldCharType="separate"/>
      </w:r>
      <w:r w:rsidR="00FF2F98">
        <w:rPr>
          <w:rFonts w:ascii="Times New Roman" w:hAnsi="Times New Roman" w:cs="Times New Roman"/>
          <w:bCs/>
          <w:iCs/>
          <w:noProof/>
          <w:sz w:val="22"/>
          <w:szCs w:val="22"/>
        </w:rPr>
        <w:t>(</w:t>
      </w:r>
      <w:hyperlink w:anchor="_ENREF_26" w:tooltip="Ready, 2010 #1632" w:history="1">
        <w:r w:rsidR="00E123C7">
          <w:rPr>
            <w:rFonts w:ascii="Times New Roman" w:hAnsi="Times New Roman" w:cs="Times New Roman"/>
            <w:bCs/>
            <w:iCs/>
            <w:noProof/>
            <w:sz w:val="22"/>
            <w:szCs w:val="22"/>
          </w:rPr>
          <w:t>Ready et al. 2010</w:t>
        </w:r>
      </w:hyperlink>
      <w:r w:rsidR="00FF2F98">
        <w:rPr>
          <w:rFonts w:ascii="Times New Roman" w:hAnsi="Times New Roman" w:cs="Times New Roman"/>
          <w:bCs/>
          <w:iCs/>
          <w:noProof/>
          <w:sz w:val="22"/>
          <w:szCs w:val="22"/>
        </w:rPr>
        <w:t>)</w:t>
      </w:r>
      <w:r w:rsidR="00FF2F98">
        <w:rPr>
          <w:rFonts w:ascii="Times New Roman" w:hAnsi="Times New Roman" w:cs="Times New Roman"/>
          <w:bCs/>
          <w:iCs/>
          <w:sz w:val="22"/>
          <w:szCs w:val="22"/>
        </w:rPr>
        <w:fldChar w:fldCharType="end"/>
      </w:r>
      <w:r>
        <w:rPr>
          <w:rFonts w:ascii="Times New Roman" w:hAnsi="Times New Roman" w:cs="Times New Roman"/>
          <w:bCs/>
          <w:iCs/>
          <w:sz w:val="22"/>
          <w:szCs w:val="22"/>
        </w:rPr>
        <w:t xml:space="preserve"> </w:t>
      </w:r>
      <w:r w:rsidRPr="00880C85">
        <w:rPr>
          <w:rFonts w:ascii="Times New Roman" w:hAnsi="Times New Roman" w:cs="Times New Roman"/>
          <w:bCs/>
          <w:iCs/>
          <w:sz w:val="22"/>
          <w:szCs w:val="22"/>
          <w:highlight w:val="yellow"/>
        </w:rPr>
        <w:t>(</w:t>
      </w:r>
      <w:r w:rsidR="00880C85" w:rsidRPr="00880C85">
        <w:rPr>
          <w:rFonts w:ascii="Times New Roman" w:hAnsi="Times New Roman" w:cs="Times New Roman"/>
          <w:bCs/>
          <w:iCs/>
          <w:sz w:val="22"/>
          <w:szCs w:val="22"/>
          <w:highlight w:val="yellow"/>
        </w:rPr>
        <w:t>#1632</w:t>
      </w:r>
      <w:r>
        <w:rPr>
          <w:rFonts w:ascii="Times New Roman" w:hAnsi="Times New Roman" w:cs="Times New Roman"/>
          <w:bCs/>
          <w:iCs/>
          <w:sz w:val="22"/>
          <w:szCs w:val="22"/>
        </w:rPr>
        <w:t xml:space="preserve">). It also permits direct use of large occurrence databases (GBIF, </w:t>
      </w:r>
      <w:proofErr w:type="spellStart"/>
      <w:r>
        <w:rPr>
          <w:rFonts w:ascii="Times New Roman" w:hAnsi="Times New Roman" w:cs="Times New Roman"/>
          <w:bCs/>
          <w:iCs/>
          <w:sz w:val="22"/>
          <w:szCs w:val="22"/>
        </w:rPr>
        <w:t>FishBase</w:t>
      </w:r>
      <w:proofErr w:type="spellEnd"/>
      <w:r>
        <w:rPr>
          <w:rFonts w:ascii="Times New Roman" w:hAnsi="Times New Roman" w:cs="Times New Roman"/>
          <w:bCs/>
          <w:iCs/>
          <w:sz w:val="22"/>
          <w:szCs w:val="22"/>
        </w:rPr>
        <w:t xml:space="preserve">) by filtering taxon names through a validator.  The power of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is particularly in predictions of occurrence at a large scale and using sparse distribution records. By implementing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in R we will make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more versatile and compatible with other R modelling approaches including the possibility of incorporating algorithms </w:t>
      </w:r>
      <w:commentRangeStart w:id="75"/>
      <w:r>
        <w:rPr>
          <w:rFonts w:ascii="Times New Roman" w:hAnsi="Times New Roman" w:cs="Times New Roman"/>
          <w:bCs/>
          <w:iCs/>
          <w:sz w:val="22"/>
          <w:szCs w:val="22"/>
        </w:rPr>
        <w:t xml:space="preserve">other than the native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algorithm</w:t>
      </w:r>
      <w:commentRangeEnd w:id="75"/>
      <w:r w:rsidR="00880C85">
        <w:rPr>
          <w:rStyle w:val="CommentReference"/>
        </w:rPr>
        <w:commentReference w:id="75"/>
      </w:r>
      <w:r>
        <w:rPr>
          <w:rFonts w:ascii="Times New Roman" w:hAnsi="Times New Roman" w:cs="Times New Roman"/>
          <w:bCs/>
          <w:iCs/>
          <w:sz w:val="22"/>
          <w:szCs w:val="22"/>
        </w:rPr>
        <w:t xml:space="preserve">, but particularly providing greater speed and user programming options for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modelling is an important tool particularly for large scale modelling with few data points and can be used with alternative environmental layers such as IPCC projections.</w:t>
      </w:r>
    </w:p>
    <w:p w14:paraId="7FE845E4" w14:textId="77777777" w:rsidR="002056A1" w:rsidRDefault="002056A1" w:rsidP="002056A1">
      <w:pPr>
        <w:tabs>
          <w:tab w:val="left" w:pos="1134"/>
        </w:tabs>
        <w:spacing w:line="360" w:lineRule="auto"/>
        <w:rPr>
          <w:rFonts w:ascii="Times New Roman" w:hAnsi="Times New Roman" w:cs="Times New Roman"/>
          <w:bCs/>
          <w:iCs/>
          <w:sz w:val="22"/>
          <w:szCs w:val="22"/>
          <w:lang w:eastAsia="zh-CN"/>
        </w:rPr>
      </w:pPr>
    </w:p>
    <w:p w14:paraId="0CCE3045" w14:textId="103E7C7C" w:rsidR="002056A1" w:rsidRDefault="002056A1" w:rsidP="002056A1">
      <w:pPr>
        <w:tabs>
          <w:tab w:val="left" w:pos="1134"/>
        </w:tabs>
        <w:spacing w:line="360" w:lineRule="auto"/>
        <w:rPr>
          <w:b/>
          <w:bCs/>
        </w:rPr>
      </w:pPr>
      <w:r>
        <w:rPr>
          <w:noProof/>
          <w:lang w:eastAsia="en-GB" w:bidi="he-IL"/>
        </w:rPr>
        <w:drawing>
          <wp:inline distT="0" distB="0" distL="0" distR="0" wp14:anchorId="5CB75297" wp14:editId="285CEEB6">
            <wp:extent cx="5626735" cy="32296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6735" cy="3229610"/>
                    </a:xfrm>
                    <a:prstGeom prst="rect">
                      <a:avLst/>
                    </a:prstGeom>
                    <a:solidFill>
                      <a:srgbClr val="FFFFFF"/>
                    </a:solidFill>
                    <a:ln>
                      <a:noFill/>
                    </a:ln>
                  </pic:spPr>
                </pic:pic>
              </a:graphicData>
            </a:graphic>
          </wp:inline>
        </w:drawing>
      </w:r>
    </w:p>
    <w:p w14:paraId="5D1E8508" w14:textId="3F9B2B48" w:rsidR="002056A1" w:rsidRDefault="002056A1" w:rsidP="002056A1">
      <w:pPr>
        <w:tabs>
          <w:tab w:val="left" w:pos="1134"/>
        </w:tabs>
        <w:spacing w:line="360" w:lineRule="auto"/>
        <w:rPr>
          <w:bCs/>
          <w:iCs/>
        </w:rPr>
      </w:pPr>
      <w:r>
        <w:rPr>
          <w:b/>
          <w:bCs/>
        </w:rPr>
        <w:t>Figure 3.1:</w:t>
      </w:r>
      <w:r>
        <w:t xml:space="preserve"> Screenshot of </w:t>
      </w:r>
      <w:proofErr w:type="spellStart"/>
      <w:r>
        <w:rPr>
          <w:i/>
        </w:rPr>
        <w:t>rAquaMaps</w:t>
      </w:r>
      <w:proofErr w:type="spellEnd"/>
      <w:r>
        <w:t xml:space="preserve"> result: </w:t>
      </w:r>
      <w:r w:rsidR="00880C85">
        <w:rPr>
          <w:bCs/>
          <w:iCs/>
        </w:rPr>
        <w:t>p</w:t>
      </w:r>
      <w:r>
        <w:rPr>
          <w:bCs/>
          <w:iCs/>
        </w:rPr>
        <w:t xml:space="preserve">robability of occurrence of Atlantic cod </w:t>
      </w:r>
      <w:proofErr w:type="spellStart"/>
      <w:r>
        <w:rPr>
          <w:bCs/>
          <w:i/>
          <w:iCs/>
        </w:rPr>
        <w:t>Gadus</w:t>
      </w:r>
      <w:proofErr w:type="spellEnd"/>
      <w:r>
        <w:rPr>
          <w:bCs/>
          <w:i/>
          <w:iCs/>
        </w:rPr>
        <w:t xml:space="preserve"> </w:t>
      </w:r>
      <w:proofErr w:type="spellStart"/>
      <w:r>
        <w:rPr>
          <w:bCs/>
          <w:i/>
          <w:iCs/>
        </w:rPr>
        <w:t>morhua</w:t>
      </w:r>
      <w:proofErr w:type="spellEnd"/>
      <w:r>
        <w:rPr>
          <w:bCs/>
          <w:iCs/>
        </w:rPr>
        <w:t xml:space="preserve"> in the North Atlantic.</w:t>
      </w:r>
    </w:p>
    <w:p w14:paraId="31B8F707" w14:textId="77777777" w:rsidR="00282F42" w:rsidRDefault="00282F42" w:rsidP="00282F42">
      <w:pPr>
        <w:tabs>
          <w:tab w:val="left" w:pos="1134"/>
        </w:tabs>
        <w:spacing w:line="360" w:lineRule="auto"/>
        <w:rPr>
          <w:bCs/>
          <w:iCs/>
        </w:rPr>
      </w:pPr>
    </w:p>
    <w:p w14:paraId="791F9D9C" w14:textId="77777777" w:rsidR="002056A1" w:rsidRPr="00282F42" w:rsidRDefault="002056A1" w:rsidP="00282F42">
      <w:pPr>
        <w:tabs>
          <w:tab w:val="left" w:pos="1134"/>
        </w:tabs>
        <w:spacing w:line="360" w:lineRule="auto"/>
        <w:rPr>
          <w:bCs/>
          <w:iCs/>
        </w:rPr>
      </w:pPr>
    </w:p>
    <w:p w14:paraId="1FE999D1" w14:textId="77777777" w:rsidR="00282F42" w:rsidRPr="002B7CC0" w:rsidRDefault="003C209B" w:rsidP="00282F42">
      <w:pPr>
        <w:pStyle w:val="Style2"/>
      </w:pPr>
      <w:bookmarkStart w:id="76" w:name="_Toc445210666"/>
      <w:proofErr w:type="gramStart"/>
      <w:r>
        <w:lastRenderedPageBreak/>
        <w:t>3</w:t>
      </w:r>
      <w:r w:rsidR="00282F42" w:rsidRPr="002B7CC0">
        <w:t>.c</w:t>
      </w:r>
      <w:proofErr w:type="gramEnd"/>
      <w:r w:rsidR="00282F42" w:rsidRPr="002B7CC0">
        <w:t>:</w:t>
      </w:r>
      <w:r w:rsidR="00282F42" w:rsidRPr="002B7CC0">
        <w:tab/>
        <w:t>Approach</w:t>
      </w:r>
      <w:bookmarkEnd w:id="76"/>
      <w:r w:rsidR="00282F42" w:rsidRPr="002B7CC0">
        <w:t xml:space="preserve"> </w:t>
      </w:r>
    </w:p>
    <w:p w14:paraId="4A3854F2" w14:textId="6C143851" w:rsidR="002056A1" w:rsidRDefault="002056A1" w:rsidP="00880C85">
      <w:pPr>
        <w:tabs>
          <w:tab w:val="left" w:pos="1134"/>
        </w:tabs>
        <w:spacing w:line="360" w:lineRule="auto"/>
        <w:rPr>
          <w:rFonts w:ascii="Times New Roman" w:hAnsi="Times New Roman" w:cs="Times New Roman"/>
          <w:bCs/>
          <w:iCs/>
          <w:sz w:val="22"/>
          <w:szCs w:val="22"/>
        </w:rPr>
      </w:pPr>
      <w:proofErr w:type="spellStart"/>
      <w:r>
        <w:rPr>
          <w:rFonts w:ascii="Times New Roman" w:eastAsia="SimSun" w:hAnsi="Times New Roman" w:cs="Times New Roman"/>
          <w:i/>
          <w:kern w:val="2"/>
          <w:sz w:val="22"/>
          <w:szCs w:val="22"/>
          <w:lang w:val="en-US" w:bidi="hi-IN"/>
        </w:rPr>
        <w:t>AquaMaps</w:t>
      </w:r>
      <w:proofErr w:type="spellEnd"/>
      <w:r>
        <w:rPr>
          <w:rFonts w:ascii="Times New Roman" w:eastAsia="SimSun" w:hAnsi="Times New Roman" w:cs="Times New Roman"/>
          <w:kern w:val="2"/>
          <w:sz w:val="22"/>
          <w:szCs w:val="22"/>
          <w:lang w:val="en-US" w:bidi="hi-IN"/>
        </w:rPr>
        <w:t xml:space="preserve"> uses known occurrences along with several environmental </w:t>
      </w:r>
      <w:del w:id="77" w:author="Yoni Gavish" w:date="2016-03-08T12:11:00Z">
        <w:r w:rsidDel="00880C85">
          <w:rPr>
            <w:rFonts w:ascii="Times New Roman" w:eastAsia="SimSun" w:hAnsi="Times New Roman" w:cs="Times New Roman"/>
            <w:kern w:val="2"/>
            <w:sz w:val="22"/>
            <w:szCs w:val="22"/>
            <w:lang w:val="en-US" w:bidi="hi-IN"/>
          </w:rPr>
          <w:delText xml:space="preserve">parameters </w:delText>
        </w:r>
      </w:del>
      <w:commentRangeStart w:id="78"/>
      <w:ins w:id="79" w:author="Yoni Gavish" w:date="2016-03-08T12:11:00Z">
        <w:r w:rsidR="00880C85">
          <w:rPr>
            <w:rFonts w:ascii="Times New Roman" w:eastAsia="SimSun" w:hAnsi="Times New Roman" w:cs="Times New Roman"/>
            <w:kern w:val="2"/>
            <w:sz w:val="22"/>
            <w:szCs w:val="22"/>
            <w:lang w:val="en-US" w:bidi="hi-IN"/>
          </w:rPr>
          <w:t>predictors</w:t>
        </w:r>
        <w:commentRangeEnd w:id="78"/>
        <w:r w:rsidR="00880C85">
          <w:rPr>
            <w:rStyle w:val="CommentReference"/>
          </w:rPr>
          <w:commentReference w:id="78"/>
        </w:r>
        <w:r w:rsidR="00880C85">
          <w:rPr>
            <w:rFonts w:ascii="Times New Roman" w:eastAsia="SimSun" w:hAnsi="Times New Roman" w:cs="Times New Roman"/>
            <w:kern w:val="2"/>
            <w:sz w:val="22"/>
            <w:szCs w:val="22"/>
            <w:lang w:val="en-US" w:bidi="hi-IN"/>
          </w:rPr>
          <w:t xml:space="preserve"> </w:t>
        </w:r>
      </w:ins>
      <w:r>
        <w:rPr>
          <w:rFonts w:ascii="Times New Roman" w:eastAsia="SimSun" w:hAnsi="Times New Roman" w:cs="Times New Roman"/>
          <w:kern w:val="2"/>
          <w:sz w:val="22"/>
          <w:szCs w:val="22"/>
          <w:lang w:val="en-US" w:bidi="hi-IN"/>
        </w:rPr>
        <w:t xml:space="preserve">to identify the environmental preferences (or limits) of the taxon. These preferences can then be used directly or modified by users/experts to define the environmental envelope of the taxon for each </w:t>
      </w:r>
      <w:del w:id="80" w:author="Yoni Gavish" w:date="2016-03-08T12:11:00Z">
        <w:r w:rsidDel="00880C85">
          <w:rPr>
            <w:rFonts w:ascii="Times New Roman" w:eastAsia="SimSun" w:hAnsi="Times New Roman" w:cs="Times New Roman"/>
            <w:kern w:val="2"/>
            <w:sz w:val="22"/>
            <w:szCs w:val="22"/>
            <w:lang w:val="en-US" w:bidi="hi-IN"/>
          </w:rPr>
          <w:delText>parameter</w:delText>
        </w:r>
      </w:del>
      <w:ins w:id="81" w:author="Yoni Gavish" w:date="2016-03-08T12:11:00Z">
        <w:r w:rsidR="00880C85">
          <w:rPr>
            <w:rFonts w:ascii="Times New Roman" w:eastAsia="SimSun" w:hAnsi="Times New Roman" w:cs="Times New Roman"/>
            <w:kern w:val="2"/>
            <w:sz w:val="22"/>
            <w:szCs w:val="22"/>
            <w:lang w:val="en-US" w:bidi="hi-IN"/>
          </w:rPr>
          <w:t>predi</w:t>
        </w:r>
      </w:ins>
      <w:ins w:id="82" w:author="Yoni Gavish" w:date="2016-03-08T12:13:00Z">
        <w:r w:rsidR="00880C85">
          <w:rPr>
            <w:rFonts w:ascii="Times New Roman" w:eastAsia="SimSun" w:hAnsi="Times New Roman" w:cs="Times New Roman"/>
            <w:kern w:val="2"/>
            <w:sz w:val="22"/>
            <w:szCs w:val="22"/>
            <w:lang w:val="en-US" w:bidi="hi-IN"/>
          </w:rPr>
          <w:t>c</w:t>
        </w:r>
      </w:ins>
      <w:ins w:id="83" w:author="Yoni Gavish" w:date="2016-03-08T12:11:00Z">
        <w:r w:rsidR="00880C85">
          <w:rPr>
            <w:rFonts w:ascii="Times New Roman" w:eastAsia="SimSun" w:hAnsi="Times New Roman" w:cs="Times New Roman"/>
            <w:kern w:val="2"/>
            <w:sz w:val="22"/>
            <w:szCs w:val="22"/>
            <w:lang w:val="en-US" w:bidi="hi-IN"/>
          </w:rPr>
          <w:t>tor</w:t>
        </w:r>
      </w:ins>
      <w:r>
        <w:rPr>
          <w:rFonts w:ascii="Times New Roman" w:eastAsia="SimSun" w:hAnsi="Times New Roman" w:cs="Times New Roman"/>
          <w:kern w:val="2"/>
          <w:sz w:val="22"/>
          <w:szCs w:val="22"/>
          <w:lang w:val="en-US" w:bidi="hi-IN"/>
        </w:rPr>
        <w:t xml:space="preserve">. Based on the environmental envelope, the taxon’s probability of occurrence is presented in a layer of half degree cells covering the Earth. </w:t>
      </w:r>
      <w:proofErr w:type="spellStart"/>
      <w:r>
        <w:rPr>
          <w:rFonts w:ascii="Times New Roman" w:eastAsia="SimSun" w:hAnsi="Times New Roman" w:cs="Times New Roman"/>
          <w:i/>
          <w:kern w:val="2"/>
          <w:sz w:val="22"/>
          <w:szCs w:val="22"/>
          <w:lang w:val="en-US" w:bidi="hi-IN"/>
        </w:rPr>
        <w:t>AquaMaps</w:t>
      </w:r>
      <w:proofErr w:type="spellEnd"/>
      <w:r>
        <w:rPr>
          <w:rFonts w:ascii="Times New Roman" w:eastAsia="SimSun" w:hAnsi="Times New Roman" w:cs="Times New Roman"/>
          <w:kern w:val="2"/>
          <w:sz w:val="22"/>
          <w:szCs w:val="22"/>
          <w:lang w:val="en-US" w:bidi="hi-IN"/>
        </w:rPr>
        <w:t xml:space="preserve"> relies on open source data: distribution data are taken from GBIF and the environmental parameters are adapted from free global data</w:t>
      </w:r>
      <w:ins w:id="84" w:author="Yoni Gavish" w:date="2016-03-08T12:13:00Z">
        <w:r w:rsidR="00880C85">
          <w:rPr>
            <w:rFonts w:ascii="Times New Roman" w:eastAsia="SimSun" w:hAnsi="Times New Roman" w:cs="Times New Roman"/>
            <w:kern w:val="2"/>
            <w:sz w:val="22"/>
            <w:szCs w:val="22"/>
            <w:lang w:val="en-US" w:bidi="hi-IN"/>
          </w:rPr>
          <w:t>-</w:t>
        </w:r>
      </w:ins>
      <w:del w:id="85" w:author="Yoni Gavish" w:date="2016-03-08T12:13:00Z">
        <w:r w:rsidDel="00880C85">
          <w:rPr>
            <w:rFonts w:ascii="Times New Roman" w:eastAsia="SimSun" w:hAnsi="Times New Roman" w:cs="Times New Roman"/>
            <w:kern w:val="2"/>
            <w:sz w:val="22"/>
            <w:szCs w:val="22"/>
            <w:lang w:val="en-US" w:bidi="hi-IN"/>
          </w:rPr>
          <w:delText xml:space="preserve"> </w:delText>
        </w:r>
      </w:del>
      <w:r>
        <w:rPr>
          <w:rFonts w:ascii="Times New Roman" w:eastAsia="SimSun" w:hAnsi="Times New Roman" w:cs="Times New Roman"/>
          <w:kern w:val="2"/>
          <w:sz w:val="22"/>
          <w:szCs w:val="22"/>
          <w:lang w:val="en-US" w:bidi="hi-IN"/>
        </w:rPr>
        <w:t xml:space="preserve">sets. A concern with </w:t>
      </w:r>
      <w:proofErr w:type="spellStart"/>
      <w:r>
        <w:rPr>
          <w:rFonts w:ascii="Times New Roman" w:eastAsia="SimSun" w:hAnsi="Times New Roman" w:cs="Times New Roman"/>
          <w:i/>
          <w:kern w:val="2"/>
          <w:sz w:val="22"/>
          <w:szCs w:val="22"/>
          <w:lang w:val="en-US" w:bidi="hi-IN"/>
        </w:rPr>
        <w:t>AquaMap</w:t>
      </w:r>
      <w:r>
        <w:rPr>
          <w:rFonts w:ascii="Times New Roman" w:eastAsia="SimSun" w:hAnsi="Times New Roman" w:cs="Times New Roman"/>
          <w:kern w:val="2"/>
          <w:sz w:val="22"/>
          <w:szCs w:val="22"/>
          <w:lang w:val="en-US" w:bidi="hi-IN"/>
        </w:rPr>
        <w:t>s</w:t>
      </w:r>
      <w:proofErr w:type="spellEnd"/>
      <w:r>
        <w:rPr>
          <w:rFonts w:ascii="Times New Roman" w:eastAsia="SimSun" w:hAnsi="Times New Roman" w:cs="Times New Roman"/>
          <w:kern w:val="2"/>
          <w:sz w:val="22"/>
          <w:szCs w:val="22"/>
          <w:lang w:val="en-US" w:bidi="hi-IN"/>
        </w:rPr>
        <w:t xml:space="preserve"> has been relatively slow computation time and limited compatibility with open-source spatial software, both relating to the database format. </w:t>
      </w:r>
      <w:proofErr w:type="spellStart"/>
      <w:proofErr w:type="gramStart"/>
      <w:r>
        <w:rPr>
          <w:rFonts w:ascii="Times New Roman" w:eastAsia="SimSun" w:hAnsi="Times New Roman" w:cs="Times New Roman"/>
          <w:i/>
          <w:kern w:val="2"/>
          <w:sz w:val="22"/>
          <w:szCs w:val="22"/>
          <w:lang w:val="en-US" w:bidi="hi-IN"/>
        </w:rPr>
        <w:t>rAquaMaps</w:t>
      </w:r>
      <w:proofErr w:type="spellEnd"/>
      <w:proofErr w:type="gramEnd"/>
      <w:r>
        <w:rPr>
          <w:rFonts w:ascii="Times New Roman" w:eastAsia="SimSun" w:hAnsi="Times New Roman" w:cs="Times New Roman"/>
          <w:kern w:val="2"/>
          <w:sz w:val="22"/>
          <w:szCs w:val="22"/>
          <w:lang w:val="en-US" w:bidi="hi-IN"/>
        </w:rPr>
        <w:t xml:space="preserve"> – an R package based on the published </w:t>
      </w:r>
      <w:proofErr w:type="spellStart"/>
      <w:r>
        <w:rPr>
          <w:rFonts w:ascii="Times New Roman" w:eastAsia="SimSun" w:hAnsi="Times New Roman" w:cs="Times New Roman"/>
          <w:i/>
          <w:kern w:val="2"/>
          <w:sz w:val="22"/>
          <w:szCs w:val="22"/>
          <w:lang w:val="en-US" w:bidi="hi-IN"/>
        </w:rPr>
        <w:t>AquaMaps</w:t>
      </w:r>
      <w:proofErr w:type="spellEnd"/>
      <w:r>
        <w:rPr>
          <w:rFonts w:ascii="Times New Roman" w:eastAsia="SimSun" w:hAnsi="Times New Roman" w:cs="Times New Roman"/>
          <w:kern w:val="2"/>
          <w:sz w:val="22"/>
          <w:szCs w:val="22"/>
          <w:lang w:val="en-US" w:bidi="hi-IN"/>
        </w:rPr>
        <w:t xml:space="preserve"> algorithm and associated </w:t>
      </w:r>
      <w:proofErr w:type="spellStart"/>
      <w:r>
        <w:rPr>
          <w:rFonts w:ascii="Times New Roman" w:eastAsia="SimSun" w:hAnsi="Times New Roman" w:cs="Times New Roman"/>
          <w:kern w:val="2"/>
          <w:sz w:val="22"/>
          <w:szCs w:val="22"/>
          <w:lang w:val="en-US" w:bidi="hi-IN"/>
        </w:rPr>
        <w:t>datasources</w:t>
      </w:r>
      <w:proofErr w:type="spellEnd"/>
      <w:r>
        <w:rPr>
          <w:rFonts w:ascii="Times New Roman" w:eastAsia="SimSun" w:hAnsi="Times New Roman" w:cs="Times New Roman"/>
          <w:kern w:val="2"/>
          <w:sz w:val="22"/>
          <w:szCs w:val="22"/>
          <w:lang w:val="en-US" w:bidi="hi-IN"/>
        </w:rPr>
        <w:t xml:space="preserve"> – reduces computation time significantly and is built in an open framework, permitting maintenance and development even after the EU BON project. The </w:t>
      </w:r>
      <w:proofErr w:type="spellStart"/>
      <w:r>
        <w:rPr>
          <w:rFonts w:ascii="Times New Roman" w:eastAsia="SimSun" w:hAnsi="Times New Roman" w:cs="Times New Roman"/>
          <w:i/>
          <w:kern w:val="2"/>
          <w:sz w:val="22"/>
          <w:szCs w:val="22"/>
          <w:lang w:val="en-US" w:bidi="hi-IN"/>
        </w:rPr>
        <w:t>rAquaMaps</w:t>
      </w:r>
      <w:proofErr w:type="spellEnd"/>
      <w:r>
        <w:rPr>
          <w:rFonts w:ascii="Times New Roman" w:eastAsia="SimSun" w:hAnsi="Times New Roman" w:cs="Times New Roman"/>
          <w:kern w:val="2"/>
          <w:sz w:val="22"/>
          <w:szCs w:val="22"/>
          <w:lang w:val="en-US" w:bidi="hi-IN"/>
        </w:rPr>
        <w:t xml:space="preserve"> package permits advanced users great flexibility in modelling, e.g., modelling a single species or a big batch of species, using own input data, testing with optional environmental parameters, etc. </w:t>
      </w:r>
      <w:proofErr w:type="spellStart"/>
      <w:r>
        <w:rPr>
          <w:rFonts w:ascii="Times New Roman" w:hAnsi="Times New Roman" w:cs="Times New Roman"/>
          <w:bCs/>
          <w:i/>
          <w:sz w:val="22"/>
          <w:szCs w:val="22"/>
        </w:rPr>
        <w:t>rAquaMaps</w:t>
      </w:r>
      <w:proofErr w:type="spellEnd"/>
      <w:r>
        <w:rPr>
          <w:rFonts w:ascii="Times New Roman" w:hAnsi="Times New Roman" w:cs="Times New Roman"/>
          <w:b/>
          <w:bCs/>
          <w:i/>
          <w:iCs/>
          <w:sz w:val="22"/>
          <w:szCs w:val="22"/>
        </w:rPr>
        <w:t xml:space="preserve"> </w:t>
      </w:r>
      <w:r>
        <w:rPr>
          <w:rFonts w:ascii="Times New Roman" w:hAnsi="Times New Roman" w:cs="Times New Roman"/>
          <w:bCs/>
          <w:iCs/>
          <w:sz w:val="22"/>
          <w:szCs w:val="22"/>
        </w:rPr>
        <w:t xml:space="preserve">implements the </w:t>
      </w:r>
      <w:proofErr w:type="spellStart"/>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algorithm used to build an environmental envelope for each species, and uses web services and data harvesting tools implemented in R (</w:t>
      </w:r>
      <w:del w:id="86" w:author="Yoni Gavish" w:date="2016-03-08T12:14:00Z">
        <w:r w:rsidDel="00880C85">
          <w:rPr>
            <w:rFonts w:ascii="Times New Roman" w:hAnsi="Times New Roman" w:cs="Times New Roman"/>
            <w:bCs/>
            <w:i/>
            <w:sz w:val="22"/>
            <w:szCs w:val="22"/>
          </w:rPr>
          <w:delText>rAquaMaps</w:delText>
        </w:r>
        <w:r w:rsidDel="00880C85">
          <w:rPr>
            <w:rFonts w:ascii="Times New Roman" w:hAnsi="Times New Roman" w:cs="Times New Roman"/>
            <w:bCs/>
            <w:iCs/>
            <w:sz w:val="22"/>
            <w:szCs w:val="22"/>
          </w:rPr>
          <w:delText xml:space="preserve">, </w:delText>
        </w:r>
      </w:del>
      <w:ins w:id="87" w:author="Yoni Gavish" w:date="2016-03-08T12:14:00Z">
        <w:r w:rsidR="00880C85">
          <w:rPr>
            <w:rFonts w:ascii="Times New Roman" w:hAnsi="Times New Roman" w:cs="Times New Roman"/>
            <w:bCs/>
            <w:iCs/>
            <w:sz w:val="22"/>
            <w:szCs w:val="22"/>
          </w:rPr>
          <w:t xml:space="preserve">e.g., </w:t>
        </w:r>
      </w:ins>
      <w:proofErr w:type="spellStart"/>
      <w:r>
        <w:rPr>
          <w:rFonts w:ascii="Times New Roman" w:hAnsi="Times New Roman" w:cs="Times New Roman"/>
          <w:bCs/>
          <w:i/>
          <w:sz w:val="22"/>
          <w:szCs w:val="22"/>
        </w:rPr>
        <w:t>rGBIF</w:t>
      </w:r>
      <w:proofErr w:type="spellEnd"/>
      <w:r>
        <w:rPr>
          <w:rFonts w:ascii="Times New Roman" w:hAnsi="Times New Roman" w:cs="Times New Roman"/>
          <w:bCs/>
          <w:iCs/>
          <w:sz w:val="22"/>
          <w:szCs w:val="22"/>
        </w:rPr>
        <w:t xml:space="preserve">) to map species distributions and build environmental layers.  The </w:t>
      </w:r>
      <w:proofErr w:type="spellStart"/>
      <w:r>
        <w:rPr>
          <w:rFonts w:ascii="Times New Roman" w:hAnsi="Times New Roman" w:cs="Times New Roman"/>
          <w:bCs/>
          <w:i/>
          <w:iCs/>
          <w:sz w:val="22"/>
          <w:szCs w:val="22"/>
        </w:rPr>
        <w:t>rAquaMaps</w:t>
      </w:r>
      <w:proofErr w:type="spellEnd"/>
      <w:r>
        <w:rPr>
          <w:rFonts w:ascii="Times New Roman" w:hAnsi="Times New Roman" w:cs="Times New Roman"/>
          <w:bCs/>
          <w:iCs/>
          <w:sz w:val="22"/>
          <w:szCs w:val="22"/>
        </w:rPr>
        <w:t xml:space="preserve"> package can be built into other applications, run as a server application or as an independent desktop application. </w:t>
      </w:r>
      <w:del w:id="88" w:author="Yoni Gavish" w:date="2016-03-08T12:14:00Z">
        <w:r w:rsidDel="00880C85">
          <w:rPr>
            <w:rFonts w:ascii="Times New Roman" w:hAnsi="Times New Roman" w:cs="Times New Roman"/>
            <w:bCs/>
            <w:iCs/>
            <w:sz w:val="22"/>
            <w:szCs w:val="22"/>
          </w:rPr>
          <w:delText xml:space="preserve">The </w:delText>
        </w:r>
      </w:del>
      <w:ins w:id="89" w:author="Yoni Gavish" w:date="2016-03-08T12:14:00Z">
        <w:r w:rsidR="00880C85">
          <w:rPr>
            <w:rFonts w:ascii="Times New Roman" w:hAnsi="Times New Roman" w:cs="Times New Roman"/>
            <w:bCs/>
            <w:iCs/>
            <w:sz w:val="22"/>
            <w:szCs w:val="22"/>
          </w:rPr>
          <w:t xml:space="preserve">This </w:t>
        </w:r>
      </w:ins>
      <w:r>
        <w:rPr>
          <w:rFonts w:ascii="Times New Roman" w:hAnsi="Times New Roman" w:cs="Times New Roman"/>
          <w:bCs/>
          <w:iCs/>
          <w:sz w:val="22"/>
          <w:szCs w:val="22"/>
        </w:rPr>
        <w:t>deliverable</w:t>
      </w:r>
      <w:ins w:id="90" w:author="Yoni Gavish" w:date="2016-03-08T12:14:00Z">
        <w:r w:rsidR="00880C85">
          <w:rPr>
            <w:rFonts w:ascii="Times New Roman" w:hAnsi="Times New Roman" w:cs="Times New Roman"/>
            <w:bCs/>
            <w:iCs/>
            <w:sz w:val="22"/>
            <w:szCs w:val="22"/>
          </w:rPr>
          <w:t xml:space="preserve"> also</w:t>
        </w:r>
      </w:ins>
      <w:r>
        <w:rPr>
          <w:rFonts w:ascii="Times New Roman" w:hAnsi="Times New Roman" w:cs="Times New Roman"/>
          <w:bCs/>
          <w:iCs/>
          <w:sz w:val="22"/>
          <w:szCs w:val="22"/>
        </w:rPr>
        <w:t xml:space="preserve"> includes a complete web application</w:t>
      </w:r>
      <w:ins w:id="91" w:author="Yoni Gavish" w:date="2016-03-08T12:14:00Z">
        <w:r w:rsidR="00880C85">
          <w:rPr>
            <w:rFonts w:ascii="Times New Roman" w:hAnsi="Times New Roman" w:cs="Times New Roman"/>
            <w:bCs/>
            <w:iCs/>
            <w:sz w:val="22"/>
            <w:szCs w:val="22"/>
          </w:rPr>
          <w:t xml:space="preserve"> using Shiny</w:t>
        </w:r>
      </w:ins>
      <w:r>
        <w:rPr>
          <w:rFonts w:ascii="Times New Roman" w:hAnsi="Times New Roman" w:cs="Times New Roman"/>
          <w:bCs/>
          <w:iCs/>
          <w:sz w:val="22"/>
          <w:szCs w:val="22"/>
        </w:rPr>
        <w:t>.</w:t>
      </w:r>
    </w:p>
    <w:p w14:paraId="6E1F94CA" w14:textId="77777777" w:rsidR="002056A1" w:rsidRDefault="002056A1" w:rsidP="002056A1">
      <w:pPr>
        <w:tabs>
          <w:tab w:val="left" w:pos="1134"/>
        </w:tabs>
        <w:spacing w:line="360" w:lineRule="auto"/>
        <w:rPr>
          <w:rFonts w:ascii="Times New Roman" w:hAnsi="Times New Roman" w:cs="Times New Roman"/>
          <w:bCs/>
          <w:iCs/>
          <w:sz w:val="22"/>
          <w:szCs w:val="22"/>
          <w:lang w:eastAsia="zh-CN"/>
        </w:rPr>
      </w:pPr>
    </w:p>
    <w:p w14:paraId="4A7C4E09" w14:textId="77777777" w:rsidR="00282F42" w:rsidRPr="002B7CC0" w:rsidRDefault="003C209B" w:rsidP="00282F42">
      <w:pPr>
        <w:pStyle w:val="Style2"/>
      </w:pPr>
      <w:bookmarkStart w:id="92" w:name="_Toc445210667"/>
      <w:proofErr w:type="gramStart"/>
      <w:r>
        <w:t>3</w:t>
      </w:r>
      <w:r w:rsidR="00282F42" w:rsidRPr="002B7CC0">
        <w:t>.d</w:t>
      </w:r>
      <w:proofErr w:type="gramEnd"/>
      <w:r w:rsidR="00282F42" w:rsidRPr="002B7CC0">
        <w:t>:</w:t>
      </w:r>
      <w:r w:rsidR="00282F42" w:rsidRPr="002B7CC0">
        <w:tab/>
      </w:r>
      <w:r w:rsidR="00282F42">
        <w:t>Main functionalities of the R package</w:t>
      </w:r>
      <w:bookmarkEnd w:id="92"/>
    </w:p>
    <w:p w14:paraId="7DC16872" w14:textId="367881D6" w:rsidR="002056A1" w:rsidRDefault="002056A1" w:rsidP="00880C85">
      <w:pPr>
        <w:tabs>
          <w:tab w:val="left" w:pos="1134"/>
        </w:tabs>
        <w:spacing w:line="360" w:lineRule="auto"/>
        <w:rPr>
          <w:rFonts w:ascii="Times New Roman" w:hAnsi="Times New Roman" w:cs="Times New Roman"/>
          <w:bCs/>
          <w:i/>
          <w:sz w:val="22"/>
          <w:szCs w:val="22"/>
          <w:lang w:eastAsia="zh-CN"/>
        </w:rPr>
      </w:pPr>
      <w:proofErr w:type="spellStart"/>
      <w:r>
        <w:rPr>
          <w:rFonts w:ascii="Times New Roman" w:hAnsi="Times New Roman" w:cs="Times New Roman"/>
          <w:bCs/>
          <w:i/>
          <w:sz w:val="22"/>
          <w:szCs w:val="22"/>
        </w:rPr>
        <w:t>rAquaMaps</w:t>
      </w:r>
      <w:proofErr w:type="spellEnd"/>
      <w:r>
        <w:rPr>
          <w:rFonts w:ascii="Times New Roman" w:hAnsi="Times New Roman" w:cs="Times New Roman"/>
          <w:bCs/>
          <w:iCs/>
          <w:sz w:val="22"/>
          <w:szCs w:val="22"/>
        </w:rPr>
        <w:t xml:space="preserve"> includes the following components: (a) A global indexed grid of half or quarter degree cells based on the c-squares system of hierarchical numerical identifiers; (b) environmental </w:t>
      </w:r>
      <w:del w:id="93" w:author="Yoni Gavish" w:date="2016-03-08T12:15:00Z">
        <w:r w:rsidDel="00880C85">
          <w:rPr>
            <w:rFonts w:ascii="Times New Roman" w:hAnsi="Times New Roman" w:cs="Times New Roman"/>
            <w:bCs/>
            <w:iCs/>
            <w:sz w:val="22"/>
            <w:szCs w:val="22"/>
          </w:rPr>
          <w:delText xml:space="preserve">parameters </w:delText>
        </w:r>
      </w:del>
      <w:ins w:id="94" w:author="Yoni Gavish" w:date="2016-03-08T12:15:00Z">
        <w:r w:rsidR="00880C85">
          <w:rPr>
            <w:rFonts w:ascii="Times New Roman" w:hAnsi="Times New Roman" w:cs="Times New Roman"/>
            <w:bCs/>
            <w:iCs/>
            <w:sz w:val="22"/>
            <w:szCs w:val="22"/>
          </w:rPr>
          <w:t xml:space="preserve">predictors </w:t>
        </w:r>
      </w:ins>
      <w:r>
        <w:rPr>
          <w:rFonts w:ascii="Times New Roman" w:hAnsi="Times New Roman" w:cs="Times New Roman"/>
          <w:bCs/>
          <w:iCs/>
          <w:sz w:val="22"/>
          <w:szCs w:val="22"/>
        </w:rPr>
        <w:t>(e.g., temperature, precipitation, salinity, etc.) for each cell; (c) occurrence frequency for species in each cell; (d) known environmental envelope for each species calculated on the basis of occurrence data (environmental values in cells of occurrence) or using expert information. For each taxon analysed</w:t>
      </w:r>
      <w:ins w:id="95" w:author="Yoni Gavish" w:date="2016-03-08T12:15:00Z">
        <w:r w:rsidR="00880C85">
          <w:rPr>
            <w:rFonts w:ascii="Times New Roman" w:hAnsi="Times New Roman" w:cs="Times New Roman"/>
            <w:bCs/>
            <w:iCs/>
            <w:sz w:val="22"/>
            <w:szCs w:val="22"/>
          </w:rPr>
          <w:t>,</w:t>
        </w:r>
      </w:ins>
      <w:r>
        <w:rPr>
          <w:rFonts w:ascii="Times New Roman" w:hAnsi="Times New Roman" w:cs="Times New Roman"/>
          <w:bCs/>
          <w:iCs/>
          <w:sz w:val="22"/>
          <w:szCs w:val="22"/>
        </w:rPr>
        <w:t xml:space="preserve"> an envelope is calculated for each environmental </w:t>
      </w:r>
      <w:del w:id="96" w:author="Yoni Gavish" w:date="2016-03-08T12:15:00Z">
        <w:r w:rsidDel="00880C85">
          <w:rPr>
            <w:rFonts w:ascii="Times New Roman" w:hAnsi="Times New Roman" w:cs="Times New Roman"/>
            <w:bCs/>
            <w:iCs/>
            <w:sz w:val="22"/>
            <w:szCs w:val="22"/>
          </w:rPr>
          <w:delText>parameter</w:delText>
        </w:r>
      </w:del>
      <w:ins w:id="97" w:author="Yoni Gavish" w:date="2016-03-08T12:15:00Z">
        <w:r w:rsidR="00880C85">
          <w:rPr>
            <w:rFonts w:ascii="Times New Roman" w:hAnsi="Times New Roman" w:cs="Times New Roman"/>
            <w:bCs/>
            <w:iCs/>
            <w:sz w:val="22"/>
            <w:szCs w:val="22"/>
          </w:rPr>
          <w:t>predictor</w:t>
        </w:r>
      </w:ins>
      <w:r>
        <w:rPr>
          <w:rFonts w:ascii="Times New Roman" w:hAnsi="Times New Roman" w:cs="Times New Roman"/>
          <w:bCs/>
          <w:iCs/>
          <w:sz w:val="22"/>
          <w:szCs w:val="22"/>
        </w:rPr>
        <w:t xml:space="preserve">, which provides the upper and lower tolerance limits for the taxon. The probability of occurrence is then calculated for each </w:t>
      </w:r>
      <w:del w:id="98" w:author="Yoni Gavish" w:date="2016-03-08T12:15:00Z">
        <w:r w:rsidDel="00880C85">
          <w:rPr>
            <w:rFonts w:ascii="Times New Roman" w:hAnsi="Times New Roman" w:cs="Times New Roman"/>
            <w:bCs/>
            <w:iCs/>
            <w:sz w:val="22"/>
            <w:szCs w:val="22"/>
          </w:rPr>
          <w:delText xml:space="preserve">parameter </w:delText>
        </w:r>
      </w:del>
      <w:ins w:id="99" w:author="Yoni Gavish" w:date="2016-03-08T12:15:00Z">
        <w:r w:rsidR="00880C85">
          <w:rPr>
            <w:rFonts w:ascii="Times New Roman" w:hAnsi="Times New Roman" w:cs="Times New Roman"/>
            <w:bCs/>
            <w:iCs/>
            <w:sz w:val="22"/>
            <w:szCs w:val="22"/>
          </w:rPr>
          <w:t xml:space="preserve">predictor </w:t>
        </w:r>
      </w:ins>
      <w:r>
        <w:rPr>
          <w:rFonts w:ascii="Times New Roman" w:hAnsi="Times New Roman" w:cs="Times New Roman"/>
          <w:bCs/>
          <w:iCs/>
          <w:sz w:val="22"/>
          <w:szCs w:val="22"/>
        </w:rPr>
        <w:t xml:space="preserve">in each cell and may range from 0 to 1. The individual </w:t>
      </w:r>
      <w:del w:id="100" w:author="Yoni Gavish" w:date="2016-03-08T12:16:00Z">
        <w:r w:rsidDel="00880C85">
          <w:rPr>
            <w:rFonts w:ascii="Times New Roman" w:hAnsi="Times New Roman" w:cs="Times New Roman"/>
            <w:bCs/>
            <w:iCs/>
            <w:sz w:val="22"/>
            <w:szCs w:val="22"/>
          </w:rPr>
          <w:delText xml:space="preserve">parameter </w:delText>
        </w:r>
      </w:del>
      <w:ins w:id="101" w:author="Yoni Gavish" w:date="2016-03-08T12:16:00Z">
        <w:r w:rsidR="00880C85">
          <w:rPr>
            <w:rFonts w:ascii="Times New Roman" w:hAnsi="Times New Roman" w:cs="Times New Roman"/>
            <w:bCs/>
            <w:iCs/>
            <w:sz w:val="22"/>
            <w:szCs w:val="22"/>
          </w:rPr>
          <w:t xml:space="preserve">predictor </w:t>
        </w:r>
      </w:ins>
      <w:r>
        <w:rPr>
          <w:rFonts w:ascii="Times New Roman" w:hAnsi="Times New Roman" w:cs="Times New Roman"/>
          <w:bCs/>
          <w:iCs/>
          <w:sz w:val="22"/>
          <w:szCs w:val="22"/>
        </w:rPr>
        <w:t>probabilities are then multiplied to give the prediction of occurrence in the cell.</w:t>
      </w:r>
    </w:p>
    <w:p w14:paraId="7FD0CBEE" w14:textId="77777777" w:rsidR="002056A1" w:rsidRDefault="002056A1" w:rsidP="002056A1">
      <w:pPr>
        <w:tabs>
          <w:tab w:val="left" w:pos="1134"/>
        </w:tabs>
        <w:spacing w:line="360" w:lineRule="auto"/>
        <w:ind w:firstLine="284"/>
        <w:rPr>
          <w:rFonts w:ascii="Times New Roman" w:hAnsi="Times New Roman" w:cs="Times New Roman"/>
          <w:bCs/>
          <w:iCs/>
          <w:sz w:val="22"/>
          <w:szCs w:val="22"/>
        </w:rPr>
      </w:pPr>
      <w:proofErr w:type="spellStart"/>
      <w:proofErr w:type="gramStart"/>
      <w:r>
        <w:rPr>
          <w:rFonts w:ascii="Times New Roman" w:hAnsi="Times New Roman" w:cs="Times New Roman"/>
          <w:bCs/>
          <w:i/>
          <w:sz w:val="22"/>
          <w:szCs w:val="22"/>
        </w:rPr>
        <w:t>rAquaMaps</w:t>
      </w:r>
      <w:proofErr w:type="spellEnd"/>
      <w:proofErr w:type="gramEnd"/>
      <w:r>
        <w:rPr>
          <w:rFonts w:ascii="Times New Roman" w:hAnsi="Times New Roman" w:cs="Times New Roman"/>
          <w:bCs/>
          <w:iCs/>
          <w:sz w:val="22"/>
          <w:szCs w:val="22"/>
        </w:rPr>
        <w:t xml:space="preserve"> can show actual distribution (point data), projected distribution using the probabilities of occurrence (suitable habitat), or modelled actual distribution using a combination of probabilities and a system of bounding polygons that constrain the distribution to known areas of occurrence. The bounding polygons may be based on Fishery zones (FAO areas), watersheds or other geographical structures that limit taxon distribution in addition to ecological niche, or expert data. By adjusting the environmental data to IPCC models, </w:t>
      </w:r>
      <w:proofErr w:type="spellStart"/>
      <w:r>
        <w:rPr>
          <w:rFonts w:ascii="Times New Roman" w:hAnsi="Times New Roman" w:cs="Times New Roman"/>
          <w:bCs/>
          <w:i/>
          <w:iCs/>
          <w:sz w:val="22"/>
          <w:szCs w:val="22"/>
        </w:rPr>
        <w:t>r</w:t>
      </w:r>
      <w:r>
        <w:rPr>
          <w:rFonts w:ascii="Times New Roman" w:hAnsi="Times New Roman" w:cs="Times New Roman"/>
          <w:bCs/>
          <w:i/>
          <w:sz w:val="22"/>
          <w:szCs w:val="22"/>
        </w:rPr>
        <w:t>AquaMaps</w:t>
      </w:r>
      <w:proofErr w:type="spellEnd"/>
      <w:r>
        <w:rPr>
          <w:rFonts w:ascii="Times New Roman" w:hAnsi="Times New Roman" w:cs="Times New Roman"/>
          <w:bCs/>
          <w:iCs/>
          <w:sz w:val="22"/>
          <w:szCs w:val="22"/>
        </w:rPr>
        <w:t xml:space="preserve"> can also present projected distributions in the future </w:t>
      </w:r>
      <w:r>
        <w:rPr>
          <w:rFonts w:ascii="Times New Roman" w:hAnsi="Times New Roman" w:cs="Times New Roman"/>
          <w:bCs/>
          <w:iCs/>
          <w:sz w:val="22"/>
          <w:szCs w:val="22"/>
        </w:rPr>
        <w:lastRenderedPageBreak/>
        <w:t xml:space="preserve">according to global or regional warming scenarios. The tool can also be used for species richness maps, either using raw occurrence data or models showing constrained or absolute suitable habitats. Because </w:t>
      </w:r>
      <w:proofErr w:type="spellStart"/>
      <w:r>
        <w:rPr>
          <w:rFonts w:ascii="Times New Roman" w:hAnsi="Times New Roman" w:cs="Times New Roman"/>
          <w:bCs/>
          <w:i/>
          <w:sz w:val="22"/>
          <w:szCs w:val="22"/>
        </w:rPr>
        <w:t>rAquaMaps</w:t>
      </w:r>
      <w:proofErr w:type="spellEnd"/>
      <w:r>
        <w:rPr>
          <w:rFonts w:ascii="Times New Roman" w:hAnsi="Times New Roman" w:cs="Times New Roman"/>
          <w:bCs/>
          <w:iCs/>
          <w:sz w:val="22"/>
          <w:szCs w:val="22"/>
        </w:rPr>
        <w:t xml:space="preserve"> has probabilities of occurrence as end product, the graphic system and the underlying statistics tool in </w:t>
      </w:r>
      <w:proofErr w:type="spellStart"/>
      <w:r>
        <w:rPr>
          <w:rFonts w:ascii="Times New Roman" w:hAnsi="Times New Roman" w:cs="Times New Roman"/>
          <w:bCs/>
          <w:i/>
          <w:sz w:val="22"/>
          <w:szCs w:val="22"/>
        </w:rPr>
        <w:t>rAquaMaps</w:t>
      </w:r>
      <w:proofErr w:type="spellEnd"/>
      <w:r>
        <w:rPr>
          <w:rFonts w:ascii="Times New Roman" w:hAnsi="Times New Roman" w:cs="Times New Roman"/>
          <w:bCs/>
          <w:iCs/>
          <w:sz w:val="22"/>
          <w:szCs w:val="22"/>
        </w:rPr>
        <w:t xml:space="preserve"> can also be used to display results obtained with other modelling tools. </w:t>
      </w:r>
      <w:proofErr w:type="spellStart"/>
      <w:proofErr w:type="gramStart"/>
      <w:r>
        <w:rPr>
          <w:rFonts w:ascii="Times New Roman" w:hAnsi="Times New Roman" w:cs="Times New Roman"/>
          <w:bCs/>
          <w:i/>
          <w:iCs/>
          <w:sz w:val="22"/>
          <w:szCs w:val="22"/>
        </w:rPr>
        <w:t>r</w:t>
      </w:r>
      <w:r>
        <w:rPr>
          <w:rFonts w:ascii="Times New Roman" w:hAnsi="Times New Roman" w:cs="Times New Roman"/>
          <w:bCs/>
          <w:i/>
          <w:sz w:val="22"/>
          <w:szCs w:val="22"/>
        </w:rPr>
        <w:t>AquaMaps</w:t>
      </w:r>
      <w:proofErr w:type="spellEnd"/>
      <w:proofErr w:type="gramEnd"/>
      <w:r>
        <w:rPr>
          <w:rFonts w:ascii="Times New Roman" w:hAnsi="Times New Roman" w:cs="Times New Roman"/>
          <w:bCs/>
          <w:iCs/>
          <w:sz w:val="22"/>
          <w:szCs w:val="22"/>
        </w:rPr>
        <w:t xml:space="preserve"> works well with marine areas (Fig. 3.1), and has also been used to model continental scale terrestrial and freshwater distributions. The strength of the system is models of large scale patterns using low density </w:t>
      </w:r>
      <w:proofErr w:type="spellStart"/>
      <w:r>
        <w:rPr>
          <w:rFonts w:ascii="Times New Roman" w:hAnsi="Times New Roman" w:cs="Times New Roman"/>
          <w:bCs/>
          <w:iCs/>
          <w:sz w:val="22"/>
          <w:szCs w:val="22"/>
        </w:rPr>
        <w:t>datapoints</w:t>
      </w:r>
      <w:proofErr w:type="spellEnd"/>
      <w:r>
        <w:rPr>
          <w:rFonts w:ascii="Times New Roman" w:hAnsi="Times New Roman" w:cs="Times New Roman"/>
          <w:bCs/>
          <w:iCs/>
          <w:sz w:val="22"/>
          <w:szCs w:val="22"/>
        </w:rPr>
        <w:t>, e.g., at European level, and an obvious use is for evaluating potential invasive species.</w:t>
      </w:r>
    </w:p>
    <w:p w14:paraId="7D7D9B36" w14:textId="77777777" w:rsidR="00282F42" w:rsidRPr="00282F42" w:rsidRDefault="00282F42" w:rsidP="00282F42">
      <w:pPr>
        <w:tabs>
          <w:tab w:val="left" w:pos="1134"/>
        </w:tabs>
        <w:spacing w:line="360" w:lineRule="auto"/>
        <w:ind w:firstLine="284"/>
        <w:rPr>
          <w:rFonts w:ascii="Times New Roman" w:hAnsi="Times New Roman" w:cs="Times New Roman"/>
          <w:bCs/>
          <w:iCs/>
          <w:sz w:val="22"/>
          <w:szCs w:val="22"/>
        </w:rPr>
      </w:pPr>
    </w:p>
    <w:p w14:paraId="56B86F36" w14:textId="77777777" w:rsidR="00282F42" w:rsidRDefault="003C209B" w:rsidP="00282F42">
      <w:pPr>
        <w:pStyle w:val="Style2"/>
      </w:pPr>
      <w:bookmarkStart w:id="102" w:name="_Toc445210668"/>
      <w:proofErr w:type="gramStart"/>
      <w:r>
        <w:t>3</w:t>
      </w:r>
      <w:r w:rsidR="00282F42" w:rsidRPr="002B7CC0">
        <w:t>.</w:t>
      </w:r>
      <w:r w:rsidR="00282F42">
        <w:t>e</w:t>
      </w:r>
      <w:proofErr w:type="gramEnd"/>
      <w:r w:rsidR="00282F42" w:rsidRPr="002B7CC0">
        <w:t>:</w:t>
      </w:r>
      <w:r w:rsidR="00282F42" w:rsidRPr="002B7CC0">
        <w:tab/>
      </w:r>
      <w:r w:rsidR="00282F42">
        <w:t>Versions, installations, guides and recent changes</w:t>
      </w:r>
      <w:bookmarkEnd w:id="102"/>
    </w:p>
    <w:p w14:paraId="3A8BF65E" w14:textId="14FF2E94" w:rsidR="002056A1" w:rsidRDefault="002056A1" w:rsidP="002056A1">
      <w:pPr>
        <w:tabs>
          <w:tab w:val="left" w:pos="1134"/>
        </w:tabs>
        <w:spacing w:line="360" w:lineRule="auto"/>
        <w:rPr>
          <w:rFonts w:ascii="Times New Roman" w:hAnsi="Times New Roman" w:cs="Times New Roman"/>
          <w:bCs/>
          <w:iCs/>
          <w:sz w:val="22"/>
          <w:szCs w:val="22"/>
        </w:rPr>
      </w:pPr>
      <w:r>
        <w:rPr>
          <w:rFonts w:ascii="Times New Roman" w:hAnsi="Times New Roman" w:cs="Times New Roman"/>
          <w:bCs/>
          <w:iCs/>
          <w:sz w:val="22"/>
          <w:szCs w:val="22"/>
        </w:rPr>
        <w:t xml:space="preserve">Current releases of </w:t>
      </w:r>
      <w:proofErr w:type="spellStart"/>
      <w:r>
        <w:rPr>
          <w:rFonts w:ascii="Times New Roman" w:hAnsi="Times New Roman" w:cs="Times New Roman"/>
          <w:bCs/>
          <w:i/>
          <w:sz w:val="22"/>
          <w:szCs w:val="22"/>
        </w:rPr>
        <w:t>rAquaMaps</w:t>
      </w:r>
      <w:proofErr w:type="spellEnd"/>
      <w:r>
        <w:rPr>
          <w:rFonts w:ascii="Times New Roman" w:hAnsi="Times New Roman" w:cs="Times New Roman"/>
          <w:bCs/>
          <w:iCs/>
          <w:sz w:val="22"/>
          <w:szCs w:val="22"/>
        </w:rPr>
        <w:t xml:space="preserve"> are continuously built using Travis CI and made available with install instructions at </w:t>
      </w:r>
      <w:hyperlink r:id="rId40" w:history="1">
        <w:r>
          <w:rPr>
            <w:rStyle w:val="Hyperlink"/>
            <w:rFonts w:ascii="Times New Roman" w:hAnsi="Times New Roman" w:cs="Times New Roman"/>
            <w:bCs/>
            <w:iCs/>
            <w:sz w:val="22"/>
            <w:szCs w:val="22"/>
          </w:rPr>
          <w:t>https://github.com/raquamaps</w:t>
        </w:r>
      </w:hyperlink>
      <w:r>
        <w:rPr>
          <w:rFonts w:ascii="Times New Roman" w:hAnsi="Times New Roman" w:cs="Times New Roman"/>
          <w:bCs/>
          <w:iCs/>
          <w:sz w:val="22"/>
          <w:szCs w:val="22"/>
        </w:rPr>
        <w:t>. Manuals and documentation are provided for all functions and three vignettes are included – these are instructive tutorials that are provided within the package and gives elaborate usage exampl</w:t>
      </w:r>
      <w:r w:rsidR="002F188E">
        <w:rPr>
          <w:rFonts w:ascii="Times New Roman" w:hAnsi="Times New Roman" w:cs="Times New Roman"/>
          <w:bCs/>
          <w:iCs/>
          <w:sz w:val="22"/>
          <w:szCs w:val="22"/>
        </w:rPr>
        <w:t xml:space="preserve">es. </w:t>
      </w:r>
      <w:commentRangeStart w:id="103"/>
      <w:r w:rsidR="002F188E">
        <w:rPr>
          <w:rFonts w:ascii="Times New Roman" w:hAnsi="Times New Roman" w:cs="Times New Roman"/>
          <w:bCs/>
          <w:iCs/>
          <w:sz w:val="22"/>
          <w:szCs w:val="22"/>
        </w:rPr>
        <w:t>The three vignettes cover</w:t>
      </w:r>
      <w:r>
        <w:rPr>
          <w:rFonts w:ascii="Times New Roman" w:hAnsi="Times New Roman" w:cs="Times New Roman"/>
          <w:bCs/>
          <w:iCs/>
          <w:sz w:val="22"/>
          <w:szCs w:val="22"/>
        </w:rPr>
        <w:t>:</w:t>
      </w:r>
      <w:commentRangeEnd w:id="103"/>
      <w:r w:rsidR="00880C85">
        <w:rPr>
          <w:rStyle w:val="CommentReference"/>
        </w:rPr>
        <w:commentReference w:id="103"/>
      </w:r>
    </w:p>
    <w:p w14:paraId="53518066" w14:textId="225480E6" w:rsidR="002056A1" w:rsidRDefault="00311E5D" w:rsidP="000B0A46">
      <w:pPr>
        <w:pStyle w:val="ListParagraph"/>
        <w:numPr>
          <w:ilvl w:val="0"/>
          <w:numId w:val="28"/>
        </w:numPr>
        <w:tabs>
          <w:tab w:val="left" w:pos="3119"/>
        </w:tabs>
        <w:spacing w:line="360" w:lineRule="auto"/>
        <w:rPr>
          <w:rFonts w:ascii="Times New Roman" w:hAnsi="Times New Roman" w:cs="Times New Roman"/>
          <w:bCs/>
          <w:iCs/>
          <w:sz w:val="22"/>
          <w:szCs w:val="22"/>
          <w:lang w:eastAsia="zh-CN"/>
        </w:rPr>
      </w:pPr>
      <w:hyperlink r:id="rId41" w:tooltip="raquamaps-overview.Rmd" w:history="1">
        <w:proofErr w:type="spellStart"/>
        <w:proofErr w:type="gramStart"/>
        <w:r w:rsidR="002F188E">
          <w:rPr>
            <w:rStyle w:val="Hyperlink"/>
            <w:rFonts w:ascii="Helvetica" w:hAnsi="Helvetica"/>
            <w:color w:val="4078C0"/>
            <w:shd w:val="clear" w:color="auto" w:fill="FFFFFF"/>
          </w:rPr>
          <w:t>raquamaps-overview.Rmd</w:t>
        </w:r>
        <w:proofErr w:type="spellEnd"/>
        <w:proofErr w:type="gramEnd"/>
      </w:hyperlink>
      <w:r w:rsidR="002F188E">
        <w:t xml:space="preserve"> </w:t>
      </w:r>
      <w:r w:rsidR="002F188E">
        <w:tab/>
        <w:t xml:space="preserve">– </w:t>
      </w:r>
      <w:r w:rsidR="002F188E">
        <w:rPr>
          <w:rFonts w:ascii="Times New Roman" w:hAnsi="Times New Roman" w:cs="Times New Roman"/>
          <w:bCs/>
          <w:iCs/>
          <w:sz w:val="22"/>
          <w:szCs w:val="22"/>
        </w:rPr>
        <w:t>O</w:t>
      </w:r>
      <w:r w:rsidR="002056A1">
        <w:rPr>
          <w:rFonts w:ascii="Times New Roman" w:hAnsi="Times New Roman" w:cs="Times New Roman"/>
          <w:bCs/>
          <w:iCs/>
          <w:sz w:val="22"/>
          <w:szCs w:val="22"/>
        </w:rPr>
        <w:t>verview of the package</w:t>
      </w:r>
      <w:r w:rsidR="002F188E">
        <w:rPr>
          <w:rFonts w:ascii="Times New Roman" w:hAnsi="Times New Roman" w:cs="Times New Roman"/>
          <w:bCs/>
          <w:iCs/>
          <w:sz w:val="22"/>
          <w:szCs w:val="22"/>
        </w:rPr>
        <w:t>.</w:t>
      </w:r>
      <w:r w:rsidR="002056A1">
        <w:rPr>
          <w:rFonts w:ascii="Times New Roman" w:hAnsi="Times New Roman" w:cs="Times New Roman"/>
          <w:bCs/>
          <w:iCs/>
          <w:sz w:val="22"/>
          <w:szCs w:val="22"/>
        </w:rPr>
        <w:t xml:space="preserve"> </w:t>
      </w:r>
    </w:p>
    <w:p w14:paraId="405FE290" w14:textId="77696BAB" w:rsidR="002056A1" w:rsidRDefault="00311E5D" w:rsidP="000B0A46">
      <w:pPr>
        <w:pStyle w:val="ListParagraph"/>
        <w:numPr>
          <w:ilvl w:val="0"/>
          <w:numId w:val="28"/>
        </w:numPr>
        <w:tabs>
          <w:tab w:val="left" w:pos="3119"/>
        </w:tabs>
        <w:spacing w:line="360" w:lineRule="auto"/>
        <w:rPr>
          <w:rFonts w:ascii="Times New Roman" w:hAnsi="Times New Roman" w:cs="Times New Roman"/>
          <w:bCs/>
          <w:iCs/>
          <w:sz w:val="22"/>
          <w:szCs w:val="22"/>
          <w:lang w:eastAsia="zh-CN"/>
        </w:rPr>
      </w:pPr>
      <w:hyperlink r:id="rId42" w:tooltip="raquamaps-intro.Rmd" w:history="1">
        <w:proofErr w:type="spellStart"/>
        <w:proofErr w:type="gramStart"/>
        <w:r w:rsidR="002F188E">
          <w:rPr>
            <w:rStyle w:val="Hyperlink"/>
            <w:rFonts w:ascii="Helvetica" w:hAnsi="Helvetica"/>
            <w:color w:val="4078C0"/>
            <w:shd w:val="clear" w:color="auto" w:fill="FFFFFF"/>
          </w:rPr>
          <w:t>raquamaps-intro.Rmd</w:t>
        </w:r>
        <w:proofErr w:type="spellEnd"/>
        <w:proofErr w:type="gramEnd"/>
      </w:hyperlink>
      <w:r w:rsidR="002F188E">
        <w:t xml:space="preserve"> </w:t>
      </w:r>
      <w:r w:rsidR="002F188E">
        <w:tab/>
        <w:t xml:space="preserve">– </w:t>
      </w:r>
      <w:r w:rsidR="002056A1">
        <w:rPr>
          <w:rFonts w:ascii="Times New Roman" w:hAnsi="Times New Roman" w:cs="Times New Roman"/>
          <w:bCs/>
          <w:iCs/>
          <w:sz w:val="22"/>
          <w:szCs w:val="22"/>
        </w:rPr>
        <w:t>introduction</w:t>
      </w:r>
      <w:r w:rsidR="002F188E">
        <w:rPr>
          <w:rFonts w:ascii="Times New Roman" w:hAnsi="Times New Roman" w:cs="Times New Roman"/>
          <w:bCs/>
          <w:iCs/>
          <w:sz w:val="22"/>
          <w:szCs w:val="22"/>
        </w:rPr>
        <w:t xml:space="preserve"> to </w:t>
      </w:r>
      <w:proofErr w:type="spellStart"/>
      <w:r w:rsidR="002F188E" w:rsidRPr="002F188E">
        <w:rPr>
          <w:rFonts w:ascii="Times New Roman" w:hAnsi="Times New Roman" w:cs="Times New Roman"/>
          <w:bCs/>
          <w:i/>
          <w:sz w:val="22"/>
          <w:szCs w:val="22"/>
        </w:rPr>
        <w:t>rAquaMaps</w:t>
      </w:r>
      <w:proofErr w:type="spellEnd"/>
      <w:r w:rsidR="002F188E">
        <w:rPr>
          <w:rFonts w:ascii="Times New Roman" w:hAnsi="Times New Roman" w:cs="Times New Roman"/>
          <w:bCs/>
          <w:iCs/>
          <w:sz w:val="22"/>
          <w:szCs w:val="22"/>
        </w:rPr>
        <w:t>.</w:t>
      </w:r>
    </w:p>
    <w:p w14:paraId="0E5D0B36" w14:textId="596B9AEA" w:rsidR="002F188E" w:rsidRDefault="00311E5D" w:rsidP="000B0A46">
      <w:pPr>
        <w:pStyle w:val="ListParagraph"/>
        <w:numPr>
          <w:ilvl w:val="0"/>
          <w:numId w:val="28"/>
        </w:numPr>
        <w:tabs>
          <w:tab w:val="left" w:pos="1134"/>
          <w:tab w:val="left" w:pos="3119"/>
        </w:tabs>
        <w:spacing w:line="360" w:lineRule="auto"/>
        <w:rPr>
          <w:rFonts w:ascii="Times New Roman" w:hAnsi="Times New Roman" w:cs="Times New Roman"/>
          <w:bCs/>
          <w:iCs/>
          <w:sz w:val="22"/>
          <w:szCs w:val="22"/>
          <w:lang w:eastAsia="zh-CN"/>
        </w:rPr>
      </w:pPr>
      <w:hyperlink r:id="rId43" w:tooltip="raquamaps-usage.Rmd" w:history="1">
        <w:proofErr w:type="spellStart"/>
        <w:proofErr w:type="gramStart"/>
        <w:r w:rsidR="002F188E">
          <w:rPr>
            <w:rStyle w:val="Hyperlink"/>
            <w:rFonts w:ascii="Helvetica" w:hAnsi="Helvetica"/>
            <w:color w:val="4078C0"/>
            <w:shd w:val="clear" w:color="auto" w:fill="F5F5F5"/>
          </w:rPr>
          <w:t>raquamaps-usage.Rmd</w:t>
        </w:r>
        <w:proofErr w:type="spellEnd"/>
        <w:proofErr w:type="gramEnd"/>
      </w:hyperlink>
      <w:r w:rsidR="002F188E">
        <w:t xml:space="preserve"> </w:t>
      </w:r>
      <w:r w:rsidR="002F188E">
        <w:tab/>
        <w:t xml:space="preserve">– </w:t>
      </w:r>
      <w:r w:rsidR="002F188E">
        <w:rPr>
          <w:rFonts w:ascii="Times New Roman" w:hAnsi="Times New Roman" w:cs="Times New Roman"/>
          <w:bCs/>
          <w:iCs/>
          <w:sz w:val="22"/>
          <w:szCs w:val="22"/>
        </w:rPr>
        <w:t>v</w:t>
      </w:r>
      <w:r w:rsidR="002056A1" w:rsidRPr="002056A1">
        <w:rPr>
          <w:rFonts w:ascii="Times New Roman" w:hAnsi="Times New Roman" w:cs="Times New Roman"/>
          <w:bCs/>
          <w:iCs/>
          <w:sz w:val="22"/>
          <w:szCs w:val="22"/>
        </w:rPr>
        <w:t xml:space="preserve">arious usage examples covering some common use cases. </w:t>
      </w:r>
    </w:p>
    <w:p w14:paraId="3AFCEAD7" w14:textId="7BBF1BD5" w:rsidR="002056A1" w:rsidRPr="002F188E" w:rsidRDefault="002056A1" w:rsidP="002F188E">
      <w:pPr>
        <w:tabs>
          <w:tab w:val="left" w:pos="1134"/>
        </w:tabs>
        <w:spacing w:line="360" w:lineRule="auto"/>
        <w:rPr>
          <w:rFonts w:ascii="Times New Roman" w:hAnsi="Times New Roman" w:cs="Times New Roman"/>
          <w:bCs/>
          <w:iCs/>
          <w:sz w:val="22"/>
          <w:szCs w:val="22"/>
          <w:lang w:eastAsia="zh-CN"/>
        </w:rPr>
      </w:pPr>
      <w:r w:rsidRPr="002F188E">
        <w:rPr>
          <w:rFonts w:ascii="Times New Roman" w:hAnsi="Times New Roman" w:cs="Times New Roman"/>
          <w:bCs/>
          <w:iCs/>
          <w:sz w:val="22"/>
          <w:szCs w:val="22"/>
        </w:rPr>
        <w:t xml:space="preserve">In addition, we provide in Supporting Information </w:t>
      </w:r>
      <w:commentRangeStart w:id="104"/>
      <w:r w:rsidRPr="002F188E">
        <w:rPr>
          <w:rFonts w:ascii="Times New Roman" w:hAnsi="Times New Roman" w:cs="Times New Roman"/>
          <w:bCs/>
          <w:iCs/>
          <w:sz w:val="22"/>
          <w:szCs w:val="22"/>
        </w:rPr>
        <w:t>SI</w:t>
      </w:r>
      <w:r w:rsidR="002F188E">
        <w:rPr>
          <w:rFonts w:ascii="Times New Roman" w:hAnsi="Times New Roman" w:cs="Times New Roman"/>
          <w:bCs/>
          <w:iCs/>
          <w:sz w:val="22"/>
          <w:szCs w:val="22"/>
        </w:rPr>
        <w:t>3</w:t>
      </w:r>
      <w:r w:rsidRPr="002F188E">
        <w:rPr>
          <w:rFonts w:ascii="Times New Roman" w:hAnsi="Times New Roman" w:cs="Times New Roman"/>
          <w:bCs/>
          <w:iCs/>
          <w:sz w:val="22"/>
          <w:szCs w:val="22"/>
        </w:rPr>
        <w:t>.1</w:t>
      </w:r>
      <w:commentRangeEnd w:id="104"/>
      <w:r w:rsidR="00880C85">
        <w:rPr>
          <w:rStyle w:val="CommentReference"/>
        </w:rPr>
        <w:commentReference w:id="104"/>
      </w:r>
      <w:r w:rsidRPr="002F188E">
        <w:rPr>
          <w:rFonts w:ascii="Times New Roman" w:hAnsi="Times New Roman" w:cs="Times New Roman"/>
          <w:bCs/>
          <w:iCs/>
          <w:sz w:val="22"/>
          <w:szCs w:val="22"/>
        </w:rPr>
        <w:t xml:space="preserve"> the package’s help files, with clear description of each function and examples.</w:t>
      </w:r>
    </w:p>
    <w:p w14:paraId="490A6C7E" w14:textId="77777777" w:rsidR="002056A1" w:rsidRDefault="002056A1" w:rsidP="002056A1">
      <w:pPr>
        <w:tabs>
          <w:tab w:val="left" w:pos="1134"/>
        </w:tabs>
        <w:spacing w:line="360" w:lineRule="auto"/>
        <w:rPr>
          <w:rFonts w:ascii="Times New Roman" w:hAnsi="Times New Roman" w:cs="Times New Roman"/>
          <w:bCs/>
          <w:iCs/>
          <w:sz w:val="22"/>
          <w:szCs w:val="22"/>
        </w:rPr>
      </w:pPr>
    </w:p>
    <w:p w14:paraId="2FF0FF55" w14:textId="4AE72D3C" w:rsidR="002056A1" w:rsidRPr="002056A1" w:rsidRDefault="002056A1" w:rsidP="002056A1">
      <w:pPr>
        <w:pStyle w:val="Style2"/>
      </w:pPr>
      <w:bookmarkStart w:id="105" w:name="_Toc445210669"/>
      <w:proofErr w:type="gramStart"/>
      <w:r>
        <w:t>3</w:t>
      </w:r>
      <w:r w:rsidRPr="002B7CC0">
        <w:t>.</w:t>
      </w:r>
      <w:r>
        <w:t>e</w:t>
      </w:r>
      <w:proofErr w:type="gramEnd"/>
      <w:r w:rsidRPr="002B7CC0">
        <w:t>:</w:t>
      </w:r>
      <w:r w:rsidRPr="002B7CC0">
        <w:tab/>
      </w:r>
      <w:r>
        <w:t>Web-enabled usage of package features</w:t>
      </w:r>
      <w:bookmarkEnd w:id="105"/>
    </w:p>
    <w:p w14:paraId="4994A2A6" w14:textId="71EF5DBD" w:rsidR="002056A1" w:rsidRPr="004B6091" w:rsidRDefault="002056A1" w:rsidP="004B6091">
      <w:pPr>
        <w:spacing w:line="360" w:lineRule="auto"/>
        <w:rPr>
          <w:rFonts w:asciiTheme="majorBidi" w:hAnsiTheme="majorBidi" w:cstheme="majorBidi"/>
          <w:sz w:val="22"/>
          <w:szCs w:val="22"/>
        </w:rPr>
      </w:pPr>
      <w:r w:rsidRPr="002056A1">
        <w:rPr>
          <w:rFonts w:asciiTheme="majorBidi" w:hAnsiTheme="majorBidi" w:cstheme="majorBidi"/>
          <w:sz w:val="22"/>
          <w:szCs w:val="22"/>
        </w:rPr>
        <w:t>The development branch of the repository includes a web user interface similar to the AquaMaps.org Create Your Own Map feature, which runs using Shiny, the web application framework for R. After installing the package, this user interface can be l</w:t>
      </w:r>
      <w:r>
        <w:rPr>
          <w:rFonts w:asciiTheme="majorBidi" w:hAnsiTheme="majorBidi" w:cstheme="majorBidi"/>
          <w:sz w:val="22"/>
          <w:szCs w:val="22"/>
        </w:rPr>
        <w:t xml:space="preserve">aunched with a single command. </w:t>
      </w:r>
      <w:r w:rsidRPr="002056A1">
        <w:rPr>
          <w:rFonts w:asciiTheme="majorBidi" w:hAnsiTheme="majorBidi" w:cstheme="majorBidi"/>
          <w:sz w:val="22"/>
          <w:szCs w:val="22"/>
        </w:rPr>
        <w:t xml:space="preserve">Also, installation can be completely avoided, since the package can be distributed as a no-install web-enabled platform using </w:t>
      </w:r>
      <w:hyperlink r:id="rId44" w:history="1">
        <w:r w:rsidRPr="002056A1">
          <w:rPr>
            <w:rStyle w:val="Hyperlink"/>
            <w:rFonts w:asciiTheme="majorBidi" w:hAnsiTheme="majorBidi" w:cstheme="majorBidi"/>
            <w:sz w:val="22"/>
            <w:szCs w:val="22"/>
          </w:rPr>
          <w:t>https://github.com/raquamaps/mirroreum</w:t>
        </w:r>
      </w:hyperlink>
      <w:r w:rsidRPr="002056A1">
        <w:rPr>
          <w:rFonts w:asciiTheme="majorBidi" w:hAnsiTheme="majorBidi" w:cstheme="majorBidi"/>
          <w:sz w:val="22"/>
          <w:szCs w:val="22"/>
        </w:rPr>
        <w:t xml:space="preserve"> which provides a packaged system platform that runs anywhere using Docker (this solution extends </w:t>
      </w:r>
      <w:hyperlink r:id="rId45" w:history="1">
        <w:r w:rsidRPr="002056A1">
          <w:rPr>
            <w:rStyle w:val="Hyperlink"/>
            <w:rFonts w:asciiTheme="majorBidi" w:hAnsiTheme="majorBidi" w:cstheme="majorBidi"/>
            <w:sz w:val="22"/>
            <w:szCs w:val="22"/>
          </w:rPr>
          <w:t>https://hub.docker.com/r/rocker/ropensci</w:t>
        </w:r>
      </w:hyperlink>
      <w:r w:rsidRPr="002056A1">
        <w:rPr>
          <w:rFonts w:asciiTheme="majorBidi" w:hAnsiTheme="majorBidi" w:cstheme="majorBidi"/>
          <w:sz w:val="22"/>
          <w:szCs w:val="22"/>
        </w:rPr>
        <w:t>, please find details here: https://github.com/rocker-org/rocker/wiki). Note that any other R packages can be added to this setup in order to provide a similar web-enablement. The only requirement for use then becomes an up-to-date web browser.</w:t>
      </w:r>
    </w:p>
    <w:p w14:paraId="1E7539E2" w14:textId="0E796459" w:rsidR="000B65CC" w:rsidRDefault="002056A1" w:rsidP="002056A1">
      <w:pPr>
        <w:tabs>
          <w:tab w:val="left" w:pos="1134"/>
        </w:tabs>
        <w:spacing w:line="360" w:lineRule="auto"/>
        <w:rPr>
          <w:rFonts w:ascii="Times New Roman" w:hAnsi="Times New Roman" w:cs="Times New Roman"/>
          <w:bCs/>
          <w:iCs/>
          <w:sz w:val="22"/>
          <w:szCs w:val="22"/>
        </w:rPr>
      </w:pPr>
      <w:r>
        <w:rPr>
          <w:rFonts w:ascii="Times New Roman" w:hAnsi="Times New Roman" w:cs="Times New Roman"/>
          <w:bCs/>
          <w:iCs/>
          <w:sz w:val="22"/>
          <w:szCs w:val="22"/>
        </w:rPr>
        <w:t xml:space="preserve"> </w:t>
      </w:r>
    </w:p>
    <w:p w14:paraId="70F552E1" w14:textId="69541D48" w:rsidR="002056A1" w:rsidRPr="000B65CC" w:rsidRDefault="000B65CC" w:rsidP="000B65CC">
      <w:pPr>
        <w:rPr>
          <w:rFonts w:ascii="Times New Roman" w:hAnsi="Times New Roman" w:cs="Times New Roman"/>
          <w:bCs/>
          <w:iCs/>
          <w:sz w:val="22"/>
          <w:szCs w:val="22"/>
        </w:rPr>
      </w:pPr>
      <w:r>
        <w:rPr>
          <w:rFonts w:ascii="Times New Roman" w:hAnsi="Times New Roman" w:cs="Times New Roman"/>
          <w:bCs/>
          <w:iCs/>
          <w:sz w:val="22"/>
          <w:szCs w:val="22"/>
        </w:rPr>
        <w:br w:type="page"/>
      </w:r>
    </w:p>
    <w:p w14:paraId="76D0321F" w14:textId="77777777" w:rsidR="00282F42" w:rsidRDefault="003C209B" w:rsidP="00E51FB4">
      <w:pPr>
        <w:pStyle w:val="Style1"/>
      </w:pPr>
      <w:bookmarkStart w:id="106" w:name="_Toc445210670"/>
      <w:r>
        <w:lastRenderedPageBreak/>
        <w:t>4</w:t>
      </w:r>
      <w:r w:rsidR="00282F42">
        <w:t>:</w:t>
      </w:r>
      <w:r w:rsidR="00282F42">
        <w:tab/>
        <w:t xml:space="preserve">Hybrid </w:t>
      </w:r>
      <w:r w:rsidR="00E51FB4">
        <w:t>Species Distribution</w:t>
      </w:r>
      <w:r w:rsidR="00282F42">
        <w:t xml:space="preserve"> Model</w:t>
      </w:r>
      <w:r w:rsidR="00E51FB4">
        <w:t>s</w:t>
      </w:r>
      <w:bookmarkEnd w:id="106"/>
    </w:p>
    <w:p w14:paraId="2C1FCBB8" w14:textId="77777777" w:rsidR="00282F42" w:rsidRDefault="003C209B" w:rsidP="00282F42">
      <w:pPr>
        <w:pStyle w:val="Style2"/>
      </w:pPr>
      <w:bookmarkStart w:id="107" w:name="_Toc445210671"/>
      <w:proofErr w:type="gramStart"/>
      <w:r>
        <w:t>4</w:t>
      </w:r>
      <w:r w:rsidR="00282F42">
        <w:t>.a</w:t>
      </w:r>
      <w:proofErr w:type="gramEnd"/>
      <w:r w:rsidR="00282F42">
        <w:t>:</w:t>
      </w:r>
      <w:r w:rsidR="00282F42">
        <w:tab/>
        <w:t>Aim</w:t>
      </w:r>
      <w:bookmarkEnd w:id="107"/>
      <w:r w:rsidR="00282F42">
        <w:t xml:space="preserve"> </w:t>
      </w:r>
      <w:r w:rsidR="00282F42">
        <w:tab/>
      </w:r>
    </w:p>
    <w:p w14:paraId="5AD72071" w14:textId="77777777" w:rsidR="00282F42" w:rsidRPr="00282F42" w:rsidRDefault="00282F42" w:rsidP="00282F42">
      <w:pPr>
        <w:spacing w:line="360" w:lineRule="auto"/>
        <w:rPr>
          <w:rFonts w:ascii="Times New Roman" w:hAnsi="Times New Roman" w:cs="Times New Roman"/>
          <w:sz w:val="32"/>
          <w:szCs w:val="32"/>
        </w:rPr>
      </w:pPr>
      <w:r w:rsidRPr="00282F42">
        <w:rPr>
          <w:rFonts w:ascii="Times New Roman" w:hAnsi="Times New Roman" w:cs="Times New Roman"/>
          <w:sz w:val="22"/>
          <w:szCs w:val="22"/>
        </w:rPr>
        <w:t>To predict species distribution at various grains and extents, while accounting for both environmental and spatial aspects.</w:t>
      </w:r>
    </w:p>
    <w:p w14:paraId="0A047DA6" w14:textId="77777777" w:rsidR="00282F42" w:rsidRPr="00282F42" w:rsidRDefault="00282F42" w:rsidP="00282F42">
      <w:pPr>
        <w:spacing w:line="360" w:lineRule="auto"/>
        <w:rPr>
          <w:rFonts w:ascii="Times New Roman" w:eastAsia="SimSun" w:hAnsi="Times New Roman" w:cs="Times New Roman"/>
          <w:kern w:val="3"/>
          <w:sz w:val="22"/>
          <w:szCs w:val="22"/>
          <w:lang w:val="en-US" w:eastAsia="zh-CN" w:bidi="hi-IN"/>
        </w:rPr>
      </w:pPr>
    </w:p>
    <w:p w14:paraId="695500AD" w14:textId="77777777" w:rsidR="00282F42" w:rsidRPr="005245D0" w:rsidRDefault="003C209B" w:rsidP="00282F42">
      <w:pPr>
        <w:pStyle w:val="Style2"/>
      </w:pPr>
      <w:bookmarkStart w:id="108" w:name="_Toc445210672"/>
      <w:proofErr w:type="gramStart"/>
      <w:r>
        <w:t>4</w:t>
      </w:r>
      <w:r w:rsidR="00282F42">
        <w:t>.b</w:t>
      </w:r>
      <w:proofErr w:type="gramEnd"/>
      <w:r w:rsidR="00282F42">
        <w:t>:</w:t>
      </w:r>
      <w:r w:rsidR="00282F42">
        <w:tab/>
        <w:t>Introduction</w:t>
      </w:r>
      <w:bookmarkEnd w:id="108"/>
    </w:p>
    <w:p w14:paraId="7D07CF9A" w14:textId="01C28F6A" w:rsidR="00282F42" w:rsidRPr="00282F42" w:rsidRDefault="00282F42" w:rsidP="00282F42">
      <w:pPr>
        <w:spacing w:line="360" w:lineRule="auto"/>
        <w:rPr>
          <w:rFonts w:ascii="Times New Roman" w:hAnsi="Times New Roman" w:cs="Times New Roman"/>
          <w:sz w:val="22"/>
          <w:szCs w:val="22"/>
        </w:rPr>
      </w:pPr>
      <w:r w:rsidRPr="00282F42">
        <w:rPr>
          <w:rFonts w:ascii="Times New Roman" w:hAnsi="Times New Roman" w:cs="Times New Roman"/>
          <w:sz w:val="22"/>
          <w:szCs w:val="22"/>
        </w:rPr>
        <w:t>Fine scale occurrence data is widely available for many species, either from monitoring programs or from repositories (e.g., GBIF). Despite the fact that only a small fraction of the species’ distributional range is sampled at fine resolution, the occurrence data can provide information on the species distribution via two main methods. First, the fine-scale occurrence data can be coarsened to a large grain size, thereby producing atlas maps. Alternatively, species distribution model</w:t>
      </w:r>
      <w:r w:rsidR="005A72EB">
        <w:rPr>
          <w:rFonts w:ascii="Times New Roman" w:hAnsi="Times New Roman" w:cs="Times New Roman"/>
          <w:sz w:val="22"/>
          <w:szCs w:val="22"/>
        </w:rPr>
        <w:t>s (SDMs) that relate the specie</w:t>
      </w:r>
      <w:r w:rsidRPr="00282F42">
        <w:rPr>
          <w:rFonts w:ascii="Times New Roman" w:hAnsi="Times New Roman" w:cs="Times New Roman"/>
          <w:sz w:val="22"/>
          <w:szCs w:val="22"/>
        </w:rPr>
        <w:t>s</w:t>
      </w:r>
      <w:r w:rsidR="005A72EB">
        <w:rPr>
          <w:rFonts w:ascii="Times New Roman" w:hAnsi="Times New Roman" w:cs="Times New Roman"/>
          <w:sz w:val="22"/>
          <w:szCs w:val="22"/>
        </w:rPr>
        <w:t>’</w:t>
      </w:r>
      <w:r w:rsidRPr="00282F42">
        <w:rPr>
          <w:rFonts w:ascii="Times New Roman" w:hAnsi="Times New Roman" w:cs="Times New Roman"/>
          <w:sz w:val="22"/>
          <w:szCs w:val="22"/>
        </w:rPr>
        <w:t xml:space="preserve"> known presences (and absences) to environmental data can be made, thereby producing a fine-scale probability of occurrence (</w:t>
      </w:r>
      <w:proofErr w:type="spellStart"/>
      <w:r w:rsidRPr="00282F42">
        <w:rPr>
          <w:rFonts w:ascii="Times New Roman" w:hAnsi="Times New Roman" w:cs="Times New Roman"/>
          <w:sz w:val="22"/>
          <w:szCs w:val="22"/>
        </w:rPr>
        <w:t>PoO</w:t>
      </w:r>
      <w:proofErr w:type="spellEnd"/>
      <w:r w:rsidRPr="00282F42">
        <w:rPr>
          <w:rFonts w:ascii="Times New Roman" w:hAnsi="Times New Roman" w:cs="Times New Roman"/>
          <w:sz w:val="22"/>
          <w:szCs w:val="22"/>
        </w:rPr>
        <w:t>) map.</w:t>
      </w:r>
    </w:p>
    <w:p w14:paraId="2FB43039" w14:textId="10240ECE" w:rsidR="00282F42" w:rsidRPr="00282F42" w:rsidRDefault="00282F42" w:rsidP="00E31158">
      <w:pPr>
        <w:spacing w:line="360" w:lineRule="auto"/>
        <w:ind w:firstLine="284"/>
        <w:rPr>
          <w:rFonts w:ascii="Times New Roman" w:hAnsi="Times New Roman" w:cs="Times New Roman"/>
          <w:sz w:val="22"/>
          <w:szCs w:val="22"/>
        </w:rPr>
      </w:pPr>
      <w:r w:rsidRPr="00282F42">
        <w:rPr>
          <w:rFonts w:ascii="Times New Roman" w:hAnsi="Times New Roman" w:cs="Times New Roman"/>
          <w:sz w:val="22"/>
          <w:szCs w:val="22"/>
        </w:rPr>
        <w:t xml:space="preserve">The advantage of the first method is that each coarse grain cell accumulates information from many potential fine scale samples, such that the probability of correctly </w:t>
      </w:r>
      <w:r w:rsidR="005A72EB">
        <w:rPr>
          <w:rFonts w:ascii="Times New Roman" w:hAnsi="Times New Roman" w:cs="Times New Roman"/>
          <w:sz w:val="22"/>
          <w:szCs w:val="22"/>
        </w:rPr>
        <w:t xml:space="preserve">assigning </w:t>
      </w:r>
      <w:r w:rsidRPr="00282F42">
        <w:rPr>
          <w:rFonts w:ascii="Times New Roman" w:hAnsi="Times New Roman" w:cs="Times New Roman"/>
          <w:sz w:val="22"/>
          <w:szCs w:val="22"/>
        </w:rPr>
        <w:t>a cell as presence or absence increases. On the other hand, in many cases atlas data is too coarse to provide valuable information at a resolution relevant to conservation and management. Downscaling models that predict the proportion of occupied cells at fine resolution based on geometrical scaling properties of the coarse scale distribution</w:t>
      </w:r>
      <w:r w:rsidR="00EB158D">
        <w:rPr>
          <w:rFonts w:ascii="Times New Roman" w:hAnsi="Times New Roman" w:cs="Times New Roman"/>
          <w:sz w:val="22"/>
          <w:szCs w:val="22"/>
        </w:rPr>
        <w:t xml:space="preserve"> </w:t>
      </w:r>
      <w:r w:rsidR="00EB158D">
        <w:rPr>
          <w:rFonts w:ascii="Times New Roman" w:hAnsi="Times New Roman" w:cs="Times New Roman"/>
          <w:sz w:val="22"/>
          <w:szCs w:val="22"/>
        </w:rPr>
        <w:fldChar w:fldCharType="begin">
          <w:fldData xml:space="preserve">PEVuZE5vdGU+PENpdGU+PEF1dGhvcj5BemFlbGU8L0F1dGhvcj48WWVhcj4yMDEyPC9ZZWFyPjxS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</w:fldData>
        </w:fldChar>
      </w:r>
      <w:r w:rsidR="00EB158D">
        <w:rPr>
          <w:rFonts w:ascii="Times New Roman" w:hAnsi="Times New Roman" w:cs="Times New Roman"/>
          <w:sz w:val="22"/>
          <w:szCs w:val="22"/>
        </w:rPr>
        <w:instrText xml:space="preserve"> ADDIN EN.CITE </w:instrText>
      </w:r>
      <w:r w:rsidR="00EB158D">
        <w:rPr>
          <w:rFonts w:ascii="Times New Roman" w:hAnsi="Times New Roman" w:cs="Times New Roman"/>
          <w:sz w:val="22"/>
          <w:szCs w:val="22"/>
        </w:rPr>
        <w:fldChar w:fldCharType="begin">
          <w:fldData xml:space="preserve">PEVuZE5vdGU+PENpdGU+PEF1dGhvcj5BemFlbGU8L0F1dGhvcj48WWVhcj4yMDEyPC9ZZWFyPjxS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</w:fldData>
        </w:fldChar>
      </w:r>
      <w:r w:rsidR="00EB158D">
        <w:rPr>
          <w:rFonts w:ascii="Times New Roman" w:hAnsi="Times New Roman" w:cs="Times New Roman"/>
          <w:sz w:val="22"/>
          <w:szCs w:val="22"/>
        </w:rPr>
        <w:instrText xml:space="preserve"> ADDIN EN.CITE.DATA </w:instrText>
      </w:r>
      <w:r w:rsidR="00EB158D">
        <w:rPr>
          <w:rFonts w:ascii="Times New Roman" w:hAnsi="Times New Roman" w:cs="Times New Roman"/>
          <w:sz w:val="22"/>
          <w:szCs w:val="22"/>
        </w:rPr>
      </w:r>
      <w:r w:rsidR="00EB158D">
        <w:rPr>
          <w:rFonts w:ascii="Times New Roman" w:hAnsi="Times New Roman" w:cs="Times New Roman"/>
          <w:sz w:val="22"/>
          <w:szCs w:val="22"/>
        </w:rPr>
        <w:fldChar w:fldCharType="end"/>
      </w:r>
      <w:r w:rsidR="00EB158D">
        <w:rPr>
          <w:rFonts w:ascii="Times New Roman" w:hAnsi="Times New Roman" w:cs="Times New Roman"/>
          <w:sz w:val="22"/>
          <w:szCs w:val="22"/>
        </w:rPr>
        <w:fldChar w:fldCharType="separate"/>
      </w:r>
      <w:r w:rsidR="00EB158D">
        <w:rPr>
          <w:rFonts w:ascii="Times New Roman" w:hAnsi="Times New Roman" w:cs="Times New Roman"/>
          <w:noProof/>
          <w:sz w:val="22"/>
          <w:szCs w:val="22"/>
        </w:rPr>
        <w:t>(</w:t>
      </w:r>
      <w:hyperlink w:anchor="_ENREF_22" w:tooltip="Kunin, 1998 #764" w:history="1">
        <w:r w:rsidR="00E123C7">
          <w:rPr>
            <w:rFonts w:ascii="Times New Roman" w:hAnsi="Times New Roman" w:cs="Times New Roman"/>
            <w:noProof/>
            <w:sz w:val="22"/>
            <w:szCs w:val="22"/>
          </w:rPr>
          <w:t>Kunin 1998</w:t>
        </w:r>
      </w:hyperlink>
      <w:r w:rsidR="00EB158D">
        <w:rPr>
          <w:rFonts w:ascii="Times New Roman" w:hAnsi="Times New Roman" w:cs="Times New Roman"/>
          <w:noProof/>
          <w:sz w:val="22"/>
          <w:szCs w:val="22"/>
        </w:rPr>
        <w:t xml:space="preserve">, </w:t>
      </w:r>
      <w:hyperlink w:anchor="_ENREF_17" w:tooltip="Hui, 2006 #1031" w:history="1">
        <w:r w:rsidR="00E123C7">
          <w:rPr>
            <w:rFonts w:ascii="Times New Roman" w:hAnsi="Times New Roman" w:cs="Times New Roman"/>
            <w:noProof/>
            <w:sz w:val="22"/>
            <w:szCs w:val="22"/>
          </w:rPr>
          <w:t>Hui et al. 2006</w:t>
        </w:r>
      </w:hyperlink>
      <w:r w:rsidR="00EB158D">
        <w:rPr>
          <w:rFonts w:ascii="Times New Roman" w:hAnsi="Times New Roman" w:cs="Times New Roman"/>
          <w:noProof/>
          <w:sz w:val="22"/>
          <w:szCs w:val="22"/>
        </w:rPr>
        <w:t xml:space="preserve">, </w:t>
      </w:r>
      <w:hyperlink w:anchor="_ENREF_4" w:tooltip="Azaele, 2012 #1177" w:history="1">
        <w:r w:rsidR="00E123C7">
          <w:rPr>
            <w:rFonts w:ascii="Times New Roman" w:hAnsi="Times New Roman" w:cs="Times New Roman"/>
            <w:noProof/>
            <w:sz w:val="22"/>
            <w:szCs w:val="22"/>
          </w:rPr>
          <w:t>Azaele et al. 2012</w:t>
        </w:r>
      </w:hyperlink>
      <w:r w:rsidR="00EB158D">
        <w:rPr>
          <w:rFonts w:ascii="Times New Roman" w:hAnsi="Times New Roman" w:cs="Times New Roman"/>
          <w:noProof/>
          <w:sz w:val="22"/>
          <w:szCs w:val="22"/>
        </w:rPr>
        <w:t xml:space="preserve">, </w:t>
      </w:r>
      <w:hyperlink w:anchor="_ENREF_6" w:tooltip="Barwell, 2014 #1362" w:history="1">
        <w:r w:rsidR="00E123C7">
          <w:rPr>
            <w:rFonts w:ascii="Times New Roman" w:hAnsi="Times New Roman" w:cs="Times New Roman"/>
            <w:noProof/>
            <w:sz w:val="22"/>
            <w:szCs w:val="22"/>
          </w:rPr>
          <w:t>Barwell et al. 2014</w:t>
        </w:r>
      </w:hyperlink>
      <w:r w:rsidR="00EB158D">
        <w:rPr>
          <w:rFonts w:ascii="Times New Roman" w:hAnsi="Times New Roman" w:cs="Times New Roman"/>
          <w:noProof/>
          <w:sz w:val="22"/>
          <w:szCs w:val="22"/>
        </w:rPr>
        <w:t>)</w:t>
      </w:r>
      <w:r w:rsidR="00EB158D">
        <w:rPr>
          <w:rFonts w:ascii="Times New Roman" w:hAnsi="Times New Roman" w:cs="Times New Roman"/>
          <w:sz w:val="22"/>
          <w:szCs w:val="22"/>
        </w:rPr>
        <w:fldChar w:fldCharType="end"/>
      </w:r>
      <w:r w:rsidRPr="00282F42">
        <w:rPr>
          <w:rFonts w:ascii="Times New Roman" w:hAnsi="Times New Roman" w:cs="Times New Roman"/>
          <w:sz w:val="22"/>
          <w:szCs w:val="22"/>
        </w:rPr>
        <w:t xml:space="preserve"> </w:t>
      </w:r>
      <w:r w:rsidR="00B662C9">
        <w:rPr>
          <w:rFonts w:ascii="Times New Roman" w:hAnsi="Times New Roman" w:cs="Times New Roman"/>
          <w:sz w:val="22"/>
          <w:szCs w:val="22"/>
        </w:rPr>
        <w:t>(</w:t>
      </w:r>
      <w:r w:rsidR="00E31158">
        <w:rPr>
          <w:rFonts w:ascii="Times New Roman" w:hAnsi="Times New Roman" w:cs="Times New Roman"/>
          <w:sz w:val="22"/>
          <w:szCs w:val="22"/>
          <w:highlight w:val="yellow"/>
        </w:rPr>
        <w:t>#</w:t>
      </w:r>
      <w:r w:rsidR="00F5069E" w:rsidRPr="00F5069E">
        <w:rPr>
          <w:rFonts w:ascii="Times New Roman" w:hAnsi="Times New Roman" w:cs="Times New Roman"/>
          <w:sz w:val="22"/>
          <w:szCs w:val="22"/>
          <w:highlight w:val="yellow"/>
        </w:rPr>
        <w:t xml:space="preserve">1177, </w:t>
      </w:r>
      <w:r w:rsidR="00E31158">
        <w:rPr>
          <w:rFonts w:ascii="Times New Roman" w:hAnsi="Times New Roman" w:cs="Times New Roman"/>
          <w:sz w:val="22"/>
          <w:szCs w:val="22"/>
          <w:highlight w:val="yellow"/>
        </w:rPr>
        <w:t>#</w:t>
      </w:r>
      <w:r w:rsidR="00F5069E" w:rsidRPr="00F5069E">
        <w:rPr>
          <w:rFonts w:ascii="Times New Roman" w:hAnsi="Times New Roman" w:cs="Times New Roman"/>
          <w:sz w:val="22"/>
          <w:szCs w:val="22"/>
          <w:highlight w:val="yellow"/>
        </w:rPr>
        <w:t xml:space="preserve">1362, </w:t>
      </w:r>
      <w:r w:rsidR="00E31158">
        <w:rPr>
          <w:rFonts w:ascii="Times New Roman" w:hAnsi="Times New Roman" w:cs="Times New Roman"/>
          <w:sz w:val="22"/>
          <w:szCs w:val="22"/>
          <w:highlight w:val="yellow"/>
        </w:rPr>
        <w:t>#</w:t>
      </w:r>
      <w:r w:rsidR="00F5069E" w:rsidRPr="00F5069E">
        <w:rPr>
          <w:rFonts w:ascii="Times New Roman" w:hAnsi="Times New Roman" w:cs="Times New Roman"/>
          <w:sz w:val="22"/>
          <w:szCs w:val="22"/>
          <w:highlight w:val="yellow"/>
        </w:rPr>
        <w:t xml:space="preserve">1031, </w:t>
      </w:r>
      <w:r w:rsidR="00E31158">
        <w:rPr>
          <w:rFonts w:ascii="Times New Roman" w:hAnsi="Times New Roman" w:cs="Times New Roman"/>
          <w:sz w:val="22"/>
          <w:szCs w:val="22"/>
          <w:highlight w:val="yellow"/>
        </w:rPr>
        <w:t>#</w:t>
      </w:r>
      <w:r w:rsidR="00F5069E" w:rsidRPr="00F5069E">
        <w:rPr>
          <w:rFonts w:ascii="Times New Roman" w:hAnsi="Times New Roman" w:cs="Times New Roman"/>
          <w:sz w:val="22"/>
          <w:szCs w:val="22"/>
          <w:highlight w:val="yellow"/>
        </w:rPr>
        <w:t>764</w:t>
      </w:r>
      <w:r w:rsidR="00B662C9">
        <w:rPr>
          <w:rFonts w:ascii="Times New Roman" w:hAnsi="Times New Roman" w:cs="Times New Roman"/>
          <w:sz w:val="22"/>
          <w:szCs w:val="22"/>
        </w:rPr>
        <w:t>)</w:t>
      </w:r>
      <w:r w:rsidR="004415E5">
        <w:rPr>
          <w:rFonts w:ascii="Times New Roman" w:hAnsi="Times New Roman" w:cs="Times New Roman"/>
          <w:sz w:val="22"/>
          <w:szCs w:val="22"/>
        </w:rPr>
        <w:t xml:space="preserve"> </w:t>
      </w:r>
      <w:r w:rsidRPr="00282F42">
        <w:rPr>
          <w:rFonts w:ascii="Times New Roman" w:hAnsi="Times New Roman" w:cs="Times New Roman"/>
          <w:sz w:val="22"/>
          <w:szCs w:val="22"/>
        </w:rPr>
        <w:t xml:space="preserve">may perhaps bridge the gap back to finer scales by modelling the occupancy-area relationship (OAR): as grain size increases area of occupancy also increases. Once a model has been fitted to the coarse-scale data it may be extrapolated to predict the total area of occupancy of a species at the fine grain sizes of the SDM. However, these downscaling models do not account for environmental aspects and provide information only on the number of occupied cells at fine resolution, but not on their locations. </w:t>
      </w:r>
    </w:p>
    <w:p w14:paraId="162B5526" w14:textId="331E309A" w:rsidR="005A72EB" w:rsidRDefault="005A72EB" w:rsidP="00E123C7">
      <w:pPr>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Alternatively, SDMs are widely used in conservation and management to extrapolate from known occurrences to </w:t>
      </w:r>
      <w:proofErr w:type="spellStart"/>
      <w:r>
        <w:rPr>
          <w:rFonts w:ascii="Times New Roman" w:hAnsi="Times New Roman" w:cs="Times New Roman"/>
          <w:sz w:val="22"/>
          <w:szCs w:val="22"/>
        </w:rPr>
        <w:t>unsampled</w:t>
      </w:r>
      <w:proofErr w:type="spellEnd"/>
      <w:r>
        <w:rPr>
          <w:rFonts w:ascii="Times New Roman" w:hAnsi="Times New Roman" w:cs="Times New Roman"/>
          <w:sz w:val="22"/>
          <w:szCs w:val="22"/>
        </w:rPr>
        <w:t xml:space="preserve"> locations, based on the species environmental preference at a fine scale. However, there remain several issues that are unresolved in SDM application. First, SDMs ignore the effect of biotic interactions on the predicted distribution</w:t>
      </w:r>
      <w:r w:rsidR="00EB158D" w:rsidRPr="00EB158D">
        <w:t xml:space="preserve"> </w:t>
      </w:r>
      <w:r w:rsidR="00EB158D">
        <w:rPr>
          <w:rFonts w:ascii="Times New Roman" w:hAnsi="Times New Roman" w:cs="Times New Roman"/>
          <w:sz w:val="22"/>
          <w:szCs w:val="22"/>
        </w:rPr>
        <w:fldChar w:fldCharType="begin">
          <w:fldData xml:space="preserve">PEVuZE5vdGU+PENpdGU+PEF1dGhvcj5CYXNlbGdhPC9BdXRob3I+PFllYXI+MjAwOTwvWWVhcj48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</w:fldData>
        </w:fldChar>
      </w:r>
      <w:r w:rsidR="00EB158D">
        <w:rPr>
          <w:rFonts w:ascii="Times New Roman" w:hAnsi="Times New Roman" w:cs="Times New Roman"/>
          <w:sz w:val="22"/>
          <w:szCs w:val="22"/>
        </w:rPr>
        <w:instrText xml:space="preserve"> ADDIN EN.CITE </w:instrText>
      </w:r>
      <w:r w:rsidR="00EB158D">
        <w:rPr>
          <w:rFonts w:ascii="Times New Roman" w:hAnsi="Times New Roman" w:cs="Times New Roman"/>
          <w:sz w:val="22"/>
          <w:szCs w:val="22"/>
        </w:rPr>
        <w:fldChar w:fldCharType="begin">
          <w:fldData xml:space="preserve">PEVuZE5vdGU+PENpdGU+PEF1dGhvcj5CYXNlbGdhPC9BdXRob3I+PFllYXI+MjAwOTwvWWVhcj48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</w:fldData>
        </w:fldChar>
      </w:r>
      <w:r w:rsidR="00EB158D">
        <w:rPr>
          <w:rFonts w:ascii="Times New Roman" w:hAnsi="Times New Roman" w:cs="Times New Roman"/>
          <w:sz w:val="22"/>
          <w:szCs w:val="22"/>
        </w:rPr>
        <w:instrText xml:space="preserve"> ADDIN EN.CITE.DATA </w:instrText>
      </w:r>
      <w:r w:rsidR="00EB158D">
        <w:rPr>
          <w:rFonts w:ascii="Times New Roman" w:hAnsi="Times New Roman" w:cs="Times New Roman"/>
          <w:sz w:val="22"/>
          <w:szCs w:val="22"/>
        </w:rPr>
      </w:r>
      <w:r w:rsidR="00EB158D">
        <w:rPr>
          <w:rFonts w:ascii="Times New Roman" w:hAnsi="Times New Roman" w:cs="Times New Roman"/>
          <w:sz w:val="22"/>
          <w:szCs w:val="22"/>
        </w:rPr>
        <w:fldChar w:fldCharType="end"/>
      </w:r>
      <w:r w:rsidR="00EB158D">
        <w:rPr>
          <w:rFonts w:ascii="Times New Roman" w:hAnsi="Times New Roman" w:cs="Times New Roman"/>
          <w:sz w:val="22"/>
          <w:szCs w:val="22"/>
        </w:rPr>
        <w:fldChar w:fldCharType="separate"/>
      </w:r>
      <w:r w:rsidR="00EB158D">
        <w:rPr>
          <w:rFonts w:ascii="Times New Roman" w:hAnsi="Times New Roman" w:cs="Times New Roman"/>
          <w:noProof/>
          <w:sz w:val="22"/>
          <w:szCs w:val="22"/>
        </w:rPr>
        <w:t xml:space="preserve">(but see: </w:t>
      </w:r>
      <w:hyperlink w:anchor="_ENREF_15" w:tooltip="Heikkinen, 2007 #1639" w:history="1">
        <w:r w:rsidR="00E123C7">
          <w:rPr>
            <w:rFonts w:ascii="Times New Roman" w:hAnsi="Times New Roman" w:cs="Times New Roman"/>
            <w:noProof/>
            <w:sz w:val="22"/>
            <w:szCs w:val="22"/>
          </w:rPr>
          <w:t>Heikkinen et al. 2007</w:t>
        </w:r>
      </w:hyperlink>
      <w:r w:rsidR="00EB158D">
        <w:rPr>
          <w:rFonts w:ascii="Times New Roman" w:hAnsi="Times New Roman" w:cs="Times New Roman"/>
          <w:noProof/>
          <w:sz w:val="22"/>
          <w:szCs w:val="22"/>
        </w:rPr>
        <w:t xml:space="preserve">, </w:t>
      </w:r>
      <w:hyperlink w:anchor="_ENREF_7" w:tooltip="Baselga, 2009 #1447" w:history="1">
        <w:r w:rsidR="00E123C7">
          <w:rPr>
            <w:rFonts w:ascii="Times New Roman" w:hAnsi="Times New Roman" w:cs="Times New Roman"/>
            <w:noProof/>
            <w:sz w:val="22"/>
            <w:szCs w:val="22"/>
          </w:rPr>
          <w:t>Baselga and Araújo 2009</w:t>
        </w:r>
      </w:hyperlink>
      <w:r w:rsidR="00EB158D">
        <w:rPr>
          <w:rFonts w:ascii="Times New Roman" w:hAnsi="Times New Roman" w:cs="Times New Roman"/>
          <w:noProof/>
          <w:sz w:val="22"/>
          <w:szCs w:val="22"/>
        </w:rPr>
        <w:t xml:space="preserve">, </w:t>
      </w:r>
      <w:hyperlink w:anchor="_ENREF_24" w:tooltip="Pellissier, 2010 #1579" w:history="1">
        <w:r w:rsidR="00E123C7">
          <w:rPr>
            <w:rFonts w:ascii="Times New Roman" w:hAnsi="Times New Roman" w:cs="Times New Roman"/>
            <w:noProof/>
            <w:sz w:val="22"/>
            <w:szCs w:val="22"/>
          </w:rPr>
          <w:t>Pellissier et al. 2010</w:t>
        </w:r>
      </w:hyperlink>
      <w:r w:rsidR="00EB158D">
        <w:rPr>
          <w:rFonts w:ascii="Times New Roman" w:hAnsi="Times New Roman" w:cs="Times New Roman"/>
          <w:noProof/>
          <w:sz w:val="22"/>
          <w:szCs w:val="22"/>
        </w:rPr>
        <w:t xml:space="preserve">, </w:t>
      </w:r>
      <w:hyperlink w:anchor="_ENREF_14" w:tooltip="Guisan, 2011 #1561" w:history="1">
        <w:r w:rsidR="00E123C7">
          <w:rPr>
            <w:rFonts w:ascii="Times New Roman" w:hAnsi="Times New Roman" w:cs="Times New Roman"/>
            <w:noProof/>
            <w:sz w:val="22"/>
            <w:szCs w:val="22"/>
          </w:rPr>
          <w:t>Guisan and Rahbek 2011</w:t>
        </w:r>
      </w:hyperlink>
      <w:r w:rsidR="00EB158D">
        <w:rPr>
          <w:rFonts w:ascii="Times New Roman" w:hAnsi="Times New Roman" w:cs="Times New Roman"/>
          <w:noProof/>
          <w:sz w:val="22"/>
          <w:szCs w:val="22"/>
        </w:rPr>
        <w:t xml:space="preserve">, </w:t>
      </w:r>
      <w:hyperlink w:anchor="_ENREF_9" w:tooltip="Calabrese, 2014 #1460" w:history="1">
        <w:r w:rsidR="00E123C7">
          <w:rPr>
            <w:rFonts w:ascii="Times New Roman" w:hAnsi="Times New Roman" w:cs="Times New Roman"/>
            <w:noProof/>
            <w:sz w:val="22"/>
            <w:szCs w:val="22"/>
          </w:rPr>
          <w:t>Calabrese et al. 2014</w:t>
        </w:r>
      </w:hyperlink>
      <w:r w:rsidR="00EB158D">
        <w:rPr>
          <w:rFonts w:ascii="Times New Roman" w:hAnsi="Times New Roman" w:cs="Times New Roman"/>
          <w:noProof/>
          <w:sz w:val="22"/>
          <w:szCs w:val="22"/>
        </w:rPr>
        <w:t xml:space="preserve">, </w:t>
      </w:r>
      <w:hyperlink w:anchor="_ENREF_28" w:tooltip="Trainor, 2014 #1536" w:history="1">
        <w:r w:rsidR="00E123C7">
          <w:rPr>
            <w:rFonts w:ascii="Times New Roman" w:hAnsi="Times New Roman" w:cs="Times New Roman"/>
            <w:noProof/>
            <w:sz w:val="22"/>
            <w:szCs w:val="22"/>
          </w:rPr>
          <w:t>Trainor and Schmitz 2014</w:t>
        </w:r>
      </w:hyperlink>
      <w:r w:rsidR="00EB158D">
        <w:rPr>
          <w:rFonts w:ascii="Times New Roman" w:hAnsi="Times New Roman" w:cs="Times New Roman"/>
          <w:noProof/>
          <w:sz w:val="22"/>
          <w:szCs w:val="22"/>
        </w:rPr>
        <w:t xml:space="preserve">, </w:t>
      </w:r>
      <w:hyperlink w:anchor="_ENREF_10" w:tooltip="D'Amen, 2015 #1640" w:history="1">
        <w:r w:rsidR="00E123C7">
          <w:rPr>
            <w:rFonts w:ascii="Times New Roman" w:hAnsi="Times New Roman" w:cs="Times New Roman"/>
            <w:noProof/>
            <w:sz w:val="22"/>
            <w:szCs w:val="22"/>
          </w:rPr>
          <w:t>D'Amen et al. 2015</w:t>
        </w:r>
      </w:hyperlink>
      <w:r w:rsidR="00EB158D">
        <w:rPr>
          <w:rFonts w:ascii="Times New Roman" w:hAnsi="Times New Roman" w:cs="Times New Roman"/>
          <w:noProof/>
          <w:sz w:val="22"/>
          <w:szCs w:val="22"/>
        </w:rPr>
        <w:t>)</w:t>
      </w:r>
      <w:r w:rsidR="00EB158D">
        <w:rPr>
          <w:rFonts w:ascii="Times New Roman" w:hAnsi="Times New Roman" w:cs="Times New Roman"/>
          <w:sz w:val="22"/>
          <w:szCs w:val="22"/>
        </w:rPr>
        <w:fldChar w:fldCharType="end"/>
      </w:r>
      <w:r>
        <w:rPr>
          <w:rFonts w:ascii="Times New Roman" w:hAnsi="Times New Roman" w:cs="Times New Roman"/>
          <w:sz w:val="22"/>
          <w:szCs w:val="22"/>
        </w:rPr>
        <w:t xml:space="preserve"> </w:t>
      </w:r>
      <w:r>
        <w:rPr>
          <w:rFonts w:ascii="Times New Roman" w:hAnsi="Times New Roman" w:cs="Times New Roman"/>
          <w:sz w:val="22"/>
          <w:szCs w:val="22"/>
          <w:highlight w:val="yellow"/>
        </w:rPr>
        <w:t xml:space="preserve">(but see: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1579,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1639,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1536,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1447,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1561,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 xml:space="preserve">1640, </w:t>
      </w:r>
      <w:r w:rsidR="00E31158">
        <w:rPr>
          <w:rFonts w:ascii="Times New Roman" w:hAnsi="Times New Roman" w:cs="Times New Roman"/>
          <w:sz w:val="22"/>
          <w:szCs w:val="22"/>
          <w:highlight w:val="yellow"/>
        </w:rPr>
        <w:t>#</w:t>
      </w:r>
      <w:r>
        <w:rPr>
          <w:rFonts w:ascii="Times New Roman" w:hAnsi="Times New Roman" w:cs="Times New Roman"/>
          <w:sz w:val="22"/>
          <w:szCs w:val="22"/>
          <w:highlight w:val="yellow"/>
        </w:rPr>
        <w:t>1460</w:t>
      </w:r>
      <w:r>
        <w:rPr>
          <w:rFonts w:ascii="Times New Roman" w:hAnsi="Times New Roman" w:cs="Times New Roman"/>
          <w:sz w:val="22"/>
          <w:szCs w:val="22"/>
        </w:rPr>
        <w:t xml:space="preserve">). Second, spatial biases in sampling locations and variation in detectability rates can lead to unreliable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maps, and if these same biases exist in testing data may also lead to unreliable model evaluation</w:t>
      </w:r>
      <w:r w:rsidR="00EB158D">
        <w:rPr>
          <w:rFonts w:ascii="Times New Roman" w:hAnsi="Times New Roman" w:cs="Times New Roman"/>
          <w:sz w:val="22"/>
          <w:szCs w:val="22"/>
        </w:rPr>
        <w:t xml:space="preserve"> </w:t>
      </w:r>
      <w:r w:rsidR="00EB158D">
        <w:rPr>
          <w:rFonts w:ascii="Times New Roman" w:hAnsi="Times New Roman" w:cs="Times New Roman"/>
          <w:sz w:val="22"/>
          <w:szCs w:val="22"/>
        </w:rPr>
        <w:fldChar w:fldCharType="begin"/>
      </w:r>
      <w:r w:rsidR="00EB158D">
        <w:rPr>
          <w:rFonts w:ascii="Times New Roman" w:hAnsi="Times New Roman" w:cs="Times New Roman"/>
          <w:sz w:val="22"/>
          <w:szCs w:val="22"/>
        </w:rPr>
        <w:instrText xml:space="preserve"> ADDIN EN.CITE &lt;EndNote&gt;&lt;Cite&gt;&lt;Author&gt;Guillera-Arroita&lt;/Author&gt;&lt;Year&gt;2015&lt;/Year&gt;&lt;RecNum&gt;1586&lt;/RecNum&gt;&lt;DisplayText&gt;(Guillera-Arroita et al. 2015)&lt;/DisplayText&gt;&lt;record&gt;&lt;rec-number&gt;1586&lt;/rec-number&gt;&lt;foreign-keys&gt;&lt;key app="EN" db-id="2pz9xze02x9awte9pxsvv02fr290paparpvt"&gt;1586&lt;/key&gt;&lt;/foreign-keys&gt;&lt;ref-type name="Journal Article"&gt;17&lt;/ref-type&gt;&lt;contributors&gt;&lt;authors&gt;&lt;author&gt;Guillera-Arroita, G.&lt;/author&gt;&lt;author&gt;Lahoz-Monfort, J. J.&lt;/author&gt;&lt;author&gt;Elith, J.&lt;/author&gt;&lt;author&gt;Gordon, A.&lt;/author&gt;&lt;author&gt;Kujala, H.&lt;/author&gt;&lt;author&gt;Lentini, P. E.&lt;/author&gt;&lt;author&gt;McCarthy, M. A.&lt;/author&gt;&lt;author&gt;Tingley, R.&lt;/author&gt;&lt;author&gt;Wintle, B. A.&lt;/author&gt;&lt;/authors&gt;&lt;/contributors&gt;&lt;titles&gt;&lt;title&gt;Is my species distribution model fit for purpose? Matching data and models to applications&lt;/title&gt;&lt;secondary-title&gt;Global Ecology and Biogeography&lt;/secondary-title&gt;&lt;/titles&gt;&lt;periodical&gt;&lt;full-title&gt;Global Ecology and Biogeography&lt;/full-title&gt;&lt;abbr-1&gt;Glob. Ecol. Biogeogr.&lt;/abbr-1&gt;&lt;/periodical&gt;&lt;pages&gt;276-292&lt;/pages&gt;&lt;volume&gt;24&lt;/volume&gt;&lt;number&gt;3&lt;/number&gt;&lt;keywords&gt;&lt;keyword&gt;Ecological niche model&lt;/keyword&gt;&lt;keyword&gt;habitat model&lt;/keyword&gt;&lt;keyword&gt;imperfect detection&lt;/keyword&gt;&lt;keyword&gt;presence–absence&lt;/keyword&gt;&lt;keyword&gt;presence-background&lt;/keyword&gt;&lt;keyword&gt;presence-only&lt;/keyword&gt;&lt;keyword&gt;prevalence&lt;/keyword&gt;&lt;keyword&gt;sampling bias&lt;/keyword&gt;&lt;/keywords&gt;&lt;dates&gt;&lt;year&gt;2015&lt;/year&gt;&lt;/dates&gt;&lt;isbn&gt;1466-8238&lt;/isbn&gt;&lt;label&gt;+ / -&lt;/label&gt;&lt;urls&gt;&lt;related-urls&gt;&lt;url&gt;http://dx.doi.org/10.1111/geb.12268&lt;/url&gt;&lt;/related-urls&gt;&lt;/urls&gt;&lt;electronic-resource-num&gt;10.1111/geb.12268&lt;/electronic-resource-num&gt;&lt;research-notes&gt;SDM, important,&lt;/research-notes&gt;&lt;/record&gt;&lt;/Cite&gt;&lt;/EndNote&gt;</w:instrText>
      </w:r>
      <w:r w:rsidR="00EB158D">
        <w:rPr>
          <w:rFonts w:ascii="Times New Roman" w:hAnsi="Times New Roman" w:cs="Times New Roman"/>
          <w:sz w:val="22"/>
          <w:szCs w:val="22"/>
        </w:rPr>
        <w:fldChar w:fldCharType="separate"/>
      </w:r>
      <w:r w:rsidR="00EB158D">
        <w:rPr>
          <w:rFonts w:ascii="Times New Roman" w:hAnsi="Times New Roman" w:cs="Times New Roman"/>
          <w:noProof/>
          <w:sz w:val="22"/>
          <w:szCs w:val="22"/>
        </w:rPr>
        <w:t>(</w:t>
      </w:r>
      <w:hyperlink w:anchor="_ENREF_13" w:tooltip="Guillera-Arroita, 2015 #1586" w:history="1">
        <w:r w:rsidR="00E123C7">
          <w:rPr>
            <w:rFonts w:ascii="Times New Roman" w:hAnsi="Times New Roman" w:cs="Times New Roman"/>
            <w:noProof/>
            <w:sz w:val="22"/>
            <w:szCs w:val="22"/>
          </w:rPr>
          <w:t>Guillera-Arroita et al. 2015</w:t>
        </w:r>
      </w:hyperlink>
      <w:r w:rsidR="00EB158D">
        <w:rPr>
          <w:rFonts w:ascii="Times New Roman" w:hAnsi="Times New Roman" w:cs="Times New Roman"/>
          <w:noProof/>
          <w:sz w:val="22"/>
          <w:szCs w:val="22"/>
        </w:rPr>
        <w:t>)</w:t>
      </w:r>
      <w:r w:rsidR="00EB158D">
        <w:rPr>
          <w:rFonts w:ascii="Times New Roman" w:hAnsi="Times New Roman" w:cs="Times New Roman"/>
          <w:sz w:val="22"/>
          <w:szCs w:val="22"/>
        </w:rPr>
        <w:fldChar w:fldCharType="end"/>
      </w:r>
      <w:r>
        <w:rPr>
          <w:rFonts w:ascii="Times New Roman" w:hAnsi="Times New Roman" w:cs="Times New Roman"/>
          <w:sz w:val="22"/>
          <w:szCs w:val="22"/>
        </w:rPr>
        <w:t xml:space="preserve"> </w:t>
      </w:r>
      <w:r>
        <w:rPr>
          <w:rFonts w:ascii="Times New Roman" w:hAnsi="Times New Roman" w:cs="Times New Roman"/>
          <w:noProof/>
          <w:sz w:val="22"/>
          <w:szCs w:val="22"/>
        </w:rPr>
        <w:t>(</w:t>
      </w:r>
      <w:r w:rsidR="00E31158" w:rsidRPr="00E31158">
        <w:rPr>
          <w:rFonts w:ascii="Times New Roman" w:hAnsi="Times New Roman" w:cs="Times New Roman"/>
          <w:noProof/>
          <w:sz w:val="22"/>
          <w:szCs w:val="22"/>
          <w:highlight w:val="yellow"/>
        </w:rPr>
        <w:t>#</w:t>
      </w:r>
      <w:r w:rsidRPr="00E31158">
        <w:rPr>
          <w:rFonts w:ascii="Times New Roman" w:hAnsi="Times New Roman" w:cs="Times New Roman"/>
          <w:noProof/>
          <w:sz w:val="22"/>
          <w:szCs w:val="22"/>
          <w:highlight w:val="yellow"/>
        </w:rPr>
        <w:t>1586</w:t>
      </w:r>
      <w:r>
        <w:rPr>
          <w:rFonts w:ascii="Times New Roman" w:hAnsi="Times New Roman" w:cs="Times New Roman"/>
          <w:noProof/>
          <w:sz w:val="22"/>
          <w:szCs w:val="22"/>
        </w:rPr>
        <w:t>)</w:t>
      </w:r>
      <w:r>
        <w:rPr>
          <w:rFonts w:ascii="Times New Roman" w:hAnsi="Times New Roman" w:cs="Times New Roman"/>
          <w:sz w:val="22"/>
          <w:szCs w:val="22"/>
        </w:rPr>
        <w:t>. Third, SDMs ignore the spatial aspects important for structuring a species distribution that are independent of environmental filtering</w:t>
      </w:r>
      <w:r w:rsidR="00EB158D" w:rsidRPr="00EB158D">
        <w:t xml:space="preserve"> </w:t>
      </w:r>
      <w:r w:rsidR="00EB158D">
        <w:rPr>
          <w:rFonts w:ascii="Times New Roman" w:hAnsi="Times New Roman" w:cs="Times New Roman"/>
          <w:sz w:val="22"/>
          <w:szCs w:val="22"/>
        </w:rPr>
        <w:fldChar w:fldCharType="begin">
          <w:fldData xml:space="preserve">PEVuZE5vdGU+PENpdGU+PEF1dGhvcj5CYWhuPC9BdXRob3I+PFllYXI+MjAwNzwvWWVhcj48UmVj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=
</w:fldData>
        </w:fldChar>
      </w:r>
      <w:r w:rsidR="00EB158D">
        <w:rPr>
          <w:rFonts w:ascii="Times New Roman" w:hAnsi="Times New Roman" w:cs="Times New Roman"/>
          <w:sz w:val="22"/>
          <w:szCs w:val="22"/>
        </w:rPr>
        <w:instrText xml:space="preserve"> ADDIN EN.CITE </w:instrText>
      </w:r>
      <w:r w:rsidR="00EB158D">
        <w:rPr>
          <w:rFonts w:ascii="Times New Roman" w:hAnsi="Times New Roman" w:cs="Times New Roman"/>
          <w:sz w:val="22"/>
          <w:szCs w:val="22"/>
        </w:rPr>
        <w:fldChar w:fldCharType="begin">
          <w:fldData xml:space="preserve">PEVuZE5vdGU+PENpdGU+PEF1dGhvcj5CYWhuPC9BdXRob3I+PFllYXI+MjAwNzwvWWVhcj48UmVj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=
</w:fldData>
        </w:fldChar>
      </w:r>
      <w:r w:rsidR="00EB158D">
        <w:rPr>
          <w:rFonts w:ascii="Times New Roman" w:hAnsi="Times New Roman" w:cs="Times New Roman"/>
          <w:sz w:val="22"/>
          <w:szCs w:val="22"/>
        </w:rPr>
        <w:instrText xml:space="preserve"> ADDIN EN.CITE.DATA </w:instrText>
      </w:r>
      <w:r w:rsidR="00EB158D">
        <w:rPr>
          <w:rFonts w:ascii="Times New Roman" w:hAnsi="Times New Roman" w:cs="Times New Roman"/>
          <w:sz w:val="22"/>
          <w:szCs w:val="22"/>
        </w:rPr>
      </w:r>
      <w:r w:rsidR="00EB158D">
        <w:rPr>
          <w:rFonts w:ascii="Times New Roman" w:hAnsi="Times New Roman" w:cs="Times New Roman"/>
          <w:sz w:val="22"/>
          <w:szCs w:val="22"/>
        </w:rPr>
        <w:fldChar w:fldCharType="end"/>
      </w:r>
      <w:r w:rsidR="00EB158D">
        <w:rPr>
          <w:rFonts w:ascii="Times New Roman" w:hAnsi="Times New Roman" w:cs="Times New Roman"/>
          <w:sz w:val="22"/>
          <w:szCs w:val="22"/>
        </w:rPr>
        <w:fldChar w:fldCharType="separate"/>
      </w:r>
      <w:r w:rsidR="00EB158D">
        <w:rPr>
          <w:rFonts w:ascii="Times New Roman" w:hAnsi="Times New Roman" w:cs="Times New Roman"/>
          <w:noProof/>
          <w:sz w:val="22"/>
          <w:szCs w:val="22"/>
        </w:rPr>
        <w:t>(</w:t>
      </w:r>
      <w:hyperlink w:anchor="_ENREF_5" w:tooltip="Bahn, 2007 #1183" w:history="1">
        <w:r w:rsidR="00E123C7">
          <w:rPr>
            <w:rFonts w:ascii="Times New Roman" w:hAnsi="Times New Roman" w:cs="Times New Roman"/>
            <w:noProof/>
            <w:sz w:val="22"/>
            <w:szCs w:val="22"/>
          </w:rPr>
          <w:t>Bahn and McGill 2007</w:t>
        </w:r>
      </w:hyperlink>
      <w:r w:rsidR="00EB158D">
        <w:rPr>
          <w:rFonts w:ascii="Times New Roman" w:hAnsi="Times New Roman" w:cs="Times New Roman"/>
          <w:noProof/>
          <w:sz w:val="22"/>
          <w:szCs w:val="22"/>
        </w:rPr>
        <w:t>)</w:t>
      </w:r>
      <w:r w:rsidR="00EB158D">
        <w:rPr>
          <w:rFonts w:ascii="Times New Roman" w:hAnsi="Times New Roman" w:cs="Times New Roman"/>
          <w:sz w:val="22"/>
          <w:szCs w:val="22"/>
        </w:rPr>
        <w:fldChar w:fldCharType="end"/>
      </w:r>
      <w:r>
        <w:rPr>
          <w:rFonts w:ascii="Times New Roman" w:hAnsi="Times New Roman" w:cs="Times New Roman"/>
          <w:sz w:val="22"/>
          <w:szCs w:val="22"/>
        </w:rPr>
        <w:t xml:space="preserve"> (</w:t>
      </w:r>
      <w:r w:rsidR="00E31158" w:rsidRPr="00E31158">
        <w:rPr>
          <w:rFonts w:ascii="Times New Roman" w:hAnsi="Times New Roman" w:cs="Times New Roman"/>
          <w:sz w:val="22"/>
          <w:szCs w:val="22"/>
          <w:highlight w:val="yellow"/>
        </w:rPr>
        <w:t>#</w:t>
      </w:r>
      <w:r>
        <w:rPr>
          <w:rFonts w:ascii="Times New Roman" w:hAnsi="Times New Roman" w:cs="Times New Roman"/>
          <w:sz w:val="22"/>
          <w:szCs w:val="22"/>
          <w:highlight w:val="yellow"/>
        </w:rPr>
        <w:t>1183</w:t>
      </w:r>
      <w:r>
        <w:rPr>
          <w:rFonts w:ascii="Times New Roman" w:hAnsi="Times New Roman" w:cs="Times New Roman"/>
          <w:sz w:val="22"/>
          <w:szCs w:val="22"/>
        </w:rPr>
        <w:t xml:space="preserve">). For example, SDMS cannot identify as absences areas of high environmental </w:t>
      </w:r>
      <w:r>
        <w:rPr>
          <w:rFonts w:ascii="Times New Roman" w:hAnsi="Times New Roman" w:cs="Times New Roman"/>
          <w:sz w:val="22"/>
          <w:szCs w:val="22"/>
        </w:rPr>
        <w:lastRenderedPageBreak/>
        <w:t xml:space="preserve">suitability that remain unoccupied due to dispersal barriers or due to historical effects such as disturbance history. Furthermore, in SDMs each cell is modelled separately and the probability with which it is associated is independent of its neighbourhood, while in reality a cell of certain suitability is more likely to be occupied if surrounded by high suitability cells than by low suitability cells due to dispersal and </w:t>
      </w:r>
      <w:proofErr w:type="spellStart"/>
      <w:r>
        <w:rPr>
          <w:rFonts w:ascii="Times New Roman" w:hAnsi="Times New Roman" w:cs="Times New Roman"/>
          <w:sz w:val="22"/>
          <w:szCs w:val="22"/>
        </w:rPr>
        <w:t>metapopulation</w:t>
      </w:r>
      <w:proofErr w:type="spellEnd"/>
      <w:r>
        <w:rPr>
          <w:rFonts w:ascii="Times New Roman" w:hAnsi="Times New Roman" w:cs="Times New Roman"/>
          <w:sz w:val="22"/>
          <w:szCs w:val="22"/>
        </w:rPr>
        <w:t xml:space="preserve"> dynamics. Finally, even in absence of sampling bias and detectability issues, SDMs produce maps of probability values and not binary presence /absence (P/A) maps. Translating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values to a binary map requires selecting a threshold, such that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larger or smaller than the threshold are converted to presences and absences, respectively. However, there are a plethora of different ways to select a single global threshold, with little consensus over the suggested ones</w:t>
      </w:r>
      <w:r w:rsidR="00EB158D">
        <w:rPr>
          <w:rFonts w:ascii="Times New Roman" w:hAnsi="Times New Roman" w:cs="Times New Roman"/>
          <w:sz w:val="22"/>
          <w:szCs w:val="22"/>
        </w:rPr>
        <w:t xml:space="preserve"> </w:t>
      </w:r>
      <w:r w:rsidR="00EB158D">
        <w:rPr>
          <w:rFonts w:ascii="Times New Roman" w:hAnsi="Times New Roman" w:cs="Times New Roman"/>
          <w:sz w:val="22"/>
          <w:szCs w:val="22"/>
        </w:rPr>
        <w:fldChar w:fldCharType="begin"/>
      </w:r>
      <w:r w:rsidR="00EB158D">
        <w:rPr>
          <w:rFonts w:ascii="Times New Roman" w:hAnsi="Times New Roman" w:cs="Times New Roman"/>
          <w:sz w:val="22"/>
          <w:szCs w:val="22"/>
        </w:rPr>
        <w:instrText xml:space="preserve"> ADDIN EN.CITE &lt;EndNote&gt;&lt;Cite&gt;&lt;Author&gt;Liu&lt;/Author&gt;&lt;Year&gt;2005&lt;/Year&gt;&lt;RecNum&gt;1444&lt;/RecNum&gt;&lt;Prefix&gt;e.g.`, &lt;/Prefix&gt;&lt;DisplayText&gt;(e.g., Liu et al. 2005)&lt;/DisplayText&gt;&lt;record&gt;&lt;rec-number&gt;1444&lt;/rec-number&gt;&lt;foreign-keys&gt;&lt;key app="EN" db-id="2pz9xze02x9awte9pxsvv02fr290paparpvt"&gt;1444&lt;/key&gt;&lt;/foreign-keys&gt;&lt;ref-type name="Journal Article"&gt;17&lt;/ref-type&gt;&lt;contributors&gt;&lt;authors&gt;&lt;author&gt;Liu, Canran&lt;/author&gt;&lt;author&gt;Berry, Pam M.&lt;/author&gt;&lt;author&gt;Dawson, Terence P.&lt;/author&gt;&lt;author&gt;Pearson, Richard G.&lt;/author&gt;&lt;/authors&gt;&lt;/contributors&gt;&lt;titles&gt;&lt;title&gt;Selecting thresholds of occurrence in the prediction of species distributions&lt;/title&gt;&lt;secondary-title&gt;Ecography&lt;/secondary-title&gt;&lt;/titles&gt;&lt;periodical&gt;&lt;full-title&gt;Ecography&lt;/full-title&gt;&lt;abbr-1&gt;Ecography&lt;/abbr-1&gt;&lt;/periodical&gt;&lt;pages&gt;385-393&lt;/pages&gt;&lt;volume&gt;28&lt;/volume&gt;&lt;number&gt;3&lt;/number&gt;&lt;dates&gt;&lt;year&gt;2005&lt;/year&gt;&lt;/dates&gt;&lt;publisher&gt;Munksgaard International Publishers&lt;/publisher&gt;&lt;isbn&gt;1600-0587&lt;/isbn&gt;&lt;label&gt;+ / -&lt;/label&gt;&lt;urls&gt;&lt;related-urls&gt;&lt;url&gt;http://dx.doi.org/10.1111/j.0906-7590.2005.03957.x&lt;/url&gt;&lt;/related-urls&gt;&lt;/urls&gt;&lt;electronic-resource-num&gt;10.1111/j.0906-7590.2005.03957.x&lt;/electronic-resource-num&gt;&lt;research-notes&gt;EU-BON, task 2, up-scaling, SDM, review&lt;/research-notes&gt;&lt;/record&gt;&lt;/Cite&gt;&lt;/EndNote&gt;</w:instrText>
      </w:r>
      <w:r w:rsidR="00EB158D">
        <w:rPr>
          <w:rFonts w:ascii="Times New Roman" w:hAnsi="Times New Roman" w:cs="Times New Roman"/>
          <w:sz w:val="22"/>
          <w:szCs w:val="22"/>
        </w:rPr>
        <w:fldChar w:fldCharType="separate"/>
      </w:r>
      <w:r w:rsidR="00EB158D">
        <w:rPr>
          <w:rFonts w:ascii="Times New Roman" w:hAnsi="Times New Roman" w:cs="Times New Roman"/>
          <w:noProof/>
          <w:sz w:val="22"/>
          <w:szCs w:val="22"/>
        </w:rPr>
        <w:t>(</w:t>
      </w:r>
      <w:hyperlink w:anchor="_ENREF_23" w:tooltip="Liu, 2005 #1444" w:history="1">
        <w:r w:rsidR="00E123C7">
          <w:rPr>
            <w:rFonts w:ascii="Times New Roman" w:hAnsi="Times New Roman" w:cs="Times New Roman"/>
            <w:noProof/>
            <w:sz w:val="22"/>
            <w:szCs w:val="22"/>
          </w:rPr>
          <w:t>e.g., Liu et al. 2005</w:t>
        </w:r>
      </w:hyperlink>
      <w:r w:rsidR="00EB158D">
        <w:rPr>
          <w:rFonts w:ascii="Times New Roman" w:hAnsi="Times New Roman" w:cs="Times New Roman"/>
          <w:noProof/>
          <w:sz w:val="22"/>
          <w:szCs w:val="22"/>
        </w:rPr>
        <w:t>)</w:t>
      </w:r>
      <w:r w:rsidR="00EB158D">
        <w:rPr>
          <w:rFonts w:ascii="Times New Roman" w:hAnsi="Times New Roman" w:cs="Times New Roman"/>
          <w:sz w:val="22"/>
          <w:szCs w:val="22"/>
        </w:rPr>
        <w:fldChar w:fldCharType="end"/>
      </w:r>
      <w:r>
        <w:rPr>
          <w:rFonts w:ascii="Times New Roman" w:hAnsi="Times New Roman" w:cs="Times New Roman"/>
          <w:sz w:val="22"/>
          <w:szCs w:val="22"/>
        </w:rPr>
        <w:t xml:space="preserve"> </w:t>
      </w:r>
      <w:r>
        <w:rPr>
          <w:rFonts w:ascii="Times New Roman" w:hAnsi="Times New Roman" w:cs="Times New Roman"/>
          <w:noProof/>
          <w:sz w:val="22"/>
          <w:szCs w:val="22"/>
          <w:highlight w:val="yellow"/>
        </w:rPr>
        <w:t xml:space="preserve">(e.g., </w:t>
      </w:r>
      <w:r w:rsidR="00E31158">
        <w:rPr>
          <w:rFonts w:ascii="Times New Roman" w:hAnsi="Times New Roman" w:cs="Times New Roman"/>
          <w:noProof/>
          <w:sz w:val="22"/>
          <w:szCs w:val="22"/>
          <w:highlight w:val="yellow"/>
        </w:rPr>
        <w:t>#</w:t>
      </w:r>
      <w:r>
        <w:rPr>
          <w:rFonts w:ascii="Times New Roman" w:hAnsi="Times New Roman" w:cs="Times New Roman"/>
          <w:noProof/>
          <w:sz w:val="22"/>
          <w:szCs w:val="22"/>
          <w:highlight w:val="yellow"/>
        </w:rPr>
        <w:t>1444</w:t>
      </w:r>
      <w:r>
        <w:rPr>
          <w:rFonts w:ascii="Times New Roman" w:hAnsi="Times New Roman" w:cs="Times New Roman"/>
          <w:noProof/>
          <w:sz w:val="22"/>
          <w:szCs w:val="22"/>
        </w:rPr>
        <w:t>), although in general a threshold that maximises accuracy to the training data is preferred</w:t>
      </w:r>
      <w:r>
        <w:rPr>
          <w:rFonts w:ascii="Times New Roman" w:hAnsi="Times New Roman" w:cs="Times New Roman"/>
          <w:sz w:val="22"/>
          <w:szCs w:val="22"/>
        </w:rPr>
        <w:t xml:space="preserve">. Interestingly, once a threshold is selected, the resulting presence/absence map can be up-grained to any resolution, thereby creating a predicted OAR comparable to those created by downscaling atlas data. </w:t>
      </w:r>
    </w:p>
    <w:p w14:paraId="6619C509" w14:textId="775816FB" w:rsidR="00E61088" w:rsidRDefault="00E61088" w:rsidP="005A72EB">
      <w:pPr>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As part of task 3.3 of WP3, </w:t>
      </w:r>
      <w:proofErr w:type="spellStart"/>
      <w:r w:rsidRPr="00A66ED7">
        <w:rPr>
          <w:rFonts w:ascii="Times New Roman" w:hAnsi="Times New Roman" w:cs="Times New Roman"/>
          <w:sz w:val="22"/>
          <w:szCs w:val="22"/>
        </w:rPr>
        <w:t>UnivLeeds</w:t>
      </w:r>
      <w:proofErr w:type="spellEnd"/>
      <w:r>
        <w:rPr>
          <w:rFonts w:ascii="Times New Roman" w:hAnsi="Times New Roman" w:cs="Times New Roman"/>
          <w:sz w:val="22"/>
          <w:szCs w:val="22"/>
        </w:rPr>
        <w:t xml:space="preserve"> aimed to develop enhanced SDMs methods that will simultaneously account for spatial aspects and species habitat preferences. In the ne</w:t>
      </w:r>
      <w:r w:rsidR="00177E96">
        <w:rPr>
          <w:rFonts w:ascii="Times New Roman" w:hAnsi="Times New Roman" w:cs="Times New Roman"/>
          <w:sz w:val="22"/>
          <w:szCs w:val="22"/>
        </w:rPr>
        <w:t>x</w:t>
      </w:r>
      <w:r>
        <w:rPr>
          <w:rFonts w:ascii="Times New Roman" w:hAnsi="Times New Roman" w:cs="Times New Roman"/>
          <w:sz w:val="22"/>
          <w:szCs w:val="22"/>
        </w:rPr>
        <w:t xml:space="preserve">t section we first introduce the main idea behind </w:t>
      </w:r>
      <w:r w:rsidR="005A72EB">
        <w:rPr>
          <w:rFonts w:ascii="Times New Roman" w:hAnsi="Times New Roman" w:cs="Times New Roman"/>
          <w:sz w:val="22"/>
          <w:szCs w:val="22"/>
        </w:rPr>
        <w:t>four</w:t>
      </w:r>
      <w:r>
        <w:rPr>
          <w:rFonts w:ascii="Times New Roman" w:hAnsi="Times New Roman" w:cs="Times New Roman"/>
          <w:sz w:val="22"/>
          <w:szCs w:val="22"/>
        </w:rPr>
        <w:t xml:space="preserve"> different hybrid models.</w:t>
      </w:r>
      <w:r w:rsidR="00D30C74">
        <w:rPr>
          <w:rFonts w:ascii="Times New Roman" w:hAnsi="Times New Roman" w:cs="Times New Roman"/>
          <w:sz w:val="22"/>
          <w:szCs w:val="22"/>
        </w:rPr>
        <w:t xml:space="preserve"> </w:t>
      </w:r>
      <w:r w:rsidR="00585240">
        <w:rPr>
          <w:rFonts w:ascii="Times New Roman" w:hAnsi="Times New Roman" w:cs="Times New Roman"/>
          <w:sz w:val="22"/>
          <w:szCs w:val="22"/>
        </w:rPr>
        <w:t>Thereafter</w:t>
      </w:r>
      <w:r w:rsidR="00D30C74">
        <w:rPr>
          <w:rFonts w:ascii="Times New Roman" w:hAnsi="Times New Roman" w:cs="Times New Roman"/>
          <w:sz w:val="22"/>
          <w:szCs w:val="22"/>
        </w:rPr>
        <w:t>, we dedicate a section to the breeding bird dataset from Wallonia (in collaboration with EBCC) and to the yellow wagtail (</w:t>
      </w:r>
      <w:proofErr w:type="spellStart"/>
      <w:r w:rsidR="00D30C74" w:rsidRPr="00D30C74">
        <w:rPr>
          <w:rFonts w:ascii="Times New Roman" w:hAnsi="Times New Roman" w:cs="Times New Roman"/>
          <w:i/>
          <w:iCs/>
          <w:sz w:val="22"/>
          <w:szCs w:val="22"/>
        </w:rPr>
        <w:t>Motacilla</w:t>
      </w:r>
      <w:proofErr w:type="spellEnd"/>
      <w:r w:rsidR="00D30C74" w:rsidRPr="00D30C74">
        <w:rPr>
          <w:rFonts w:ascii="Times New Roman" w:hAnsi="Times New Roman" w:cs="Times New Roman"/>
          <w:i/>
          <w:iCs/>
          <w:sz w:val="22"/>
          <w:szCs w:val="22"/>
        </w:rPr>
        <w:t xml:space="preserve"> </w:t>
      </w:r>
      <w:proofErr w:type="spellStart"/>
      <w:r w:rsidR="00D30C74" w:rsidRPr="00D30C74">
        <w:rPr>
          <w:rFonts w:ascii="Times New Roman" w:hAnsi="Times New Roman" w:cs="Times New Roman"/>
          <w:i/>
          <w:iCs/>
          <w:sz w:val="22"/>
          <w:szCs w:val="22"/>
        </w:rPr>
        <w:t>Flava</w:t>
      </w:r>
      <w:proofErr w:type="spellEnd"/>
      <w:r w:rsidR="00D30C74">
        <w:rPr>
          <w:rFonts w:ascii="Times New Roman" w:hAnsi="Times New Roman" w:cs="Times New Roman"/>
          <w:sz w:val="22"/>
          <w:szCs w:val="22"/>
        </w:rPr>
        <w:t>)</w:t>
      </w:r>
      <w:r w:rsidR="00AB3EF8">
        <w:rPr>
          <w:rFonts w:ascii="Times New Roman" w:hAnsi="Times New Roman" w:cs="Times New Roman"/>
          <w:sz w:val="22"/>
          <w:szCs w:val="22"/>
        </w:rPr>
        <w:t>,</w:t>
      </w:r>
      <w:r w:rsidR="00D30C74">
        <w:rPr>
          <w:rFonts w:ascii="Times New Roman" w:hAnsi="Times New Roman" w:cs="Times New Roman"/>
          <w:sz w:val="22"/>
          <w:szCs w:val="22"/>
        </w:rPr>
        <w:t xml:space="preserve"> which serves as a case study in all the examples.  </w:t>
      </w:r>
      <w:r w:rsidR="00585240">
        <w:rPr>
          <w:rFonts w:ascii="Times New Roman" w:hAnsi="Times New Roman" w:cs="Times New Roman"/>
          <w:sz w:val="22"/>
          <w:szCs w:val="22"/>
        </w:rPr>
        <w:t xml:space="preserve">This is followed by </w:t>
      </w:r>
      <w:r w:rsidR="005A72EB">
        <w:rPr>
          <w:rFonts w:ascii="Times New Roman" w:hAnsi="Times New Roman" w:cs="Times New Roman"/>
          <w:sz w:val="22"/>
          <w:szCs w:val="22"/>
        </w:rPr>
        <w:t>four</w:t>
      </w:r>
      <w:r w:rsidR="00585240">
        <w:rPr>
          <w:rFonts w:ascii="Times New Roman" w:hAnsi="Times New Roman" w:cs="Times New Roman"/>
          <w:sz w:val="22"/>
          <w:szCs w:val="22"/>
        </w:rPr>
        <w:t xml:space="preserve"> chapters, one for each </w:t>
      </w:r>
      <w:r w:rsidR="00AB3EF8">
        <w:rPr>
          <w:rFonts w:ascii="Times New Roman" w:hAnsi="Times New Roman" w:cs="Times New Roman"/>
          <w:sz w:val="22"/>
          <w:szCs w:val="22"/>
        </w:rPr>
        <w:t xml:space="preserve">hybrid </w:t>
      </w:r>
      <w:r w:rsidR="00585240">
        <w:rPr>
          <w:rFonts w:ascii="Times New Roman" w:hAnsi="Times New Roman" w:cs="Times New Roman"/>
          <w:sz w:val="22"/>
          <w:szCs w:val="22"/>
        </w:rPr>
        <w:t xml:space="preserve">model, in which we more thoroughly describe the rationale of the model, its R application and the results obtained for </w:t>
      </w:r>
      <w:r w:rsidR="00585240" w:rsidRPr="00585240">
        <w:rPr>
          <w:rFonts w:ascii="Times New Roman" w:hAnsi="Times New Roman" w:cs="Times New Roman"/>
          <w:i/>
          <w:iCs/>
          <w:sz w:val="22"/>
          <w:szCs w:val="22"/>
        </w:rPr>
        <w:t xml:space="preserve">M. </w:t>
      </w:r>
      <w:proofErr w:type="spellStart"/>
      <w:r w:rsidR="00585240" w:rsidRPr="00585240">
        <w:rPr>
          <w:rFonts w:ascii="Times New Roman" w:hAnsi="Times New Roman" w:cs="Times New Roman"/>
          <w:i/>
          <w:iCs/>
          <w:sz w:val="22"/>
          <w:szCs w:val="22"/>
        </w:rPr>
        <w:t>Flava</w:t>
      </w:r>
      <w:proofErr w:type="spellEnd"/>
      <w:r w:rsidR="00585240">
        <w:rPr>
          <w:rFonts w:ascii="Times New Roman" w:hAnsi="Times New Roman" w:cs="Times New Roman"/>
          <w:sz w:val="22"/>
          <w:szCs w:val="22"/>
        </w:rPr>
        <w:t>. W</w:t>
      </w:r>
      <w:r>
        <w:rPr>
          <w:rFonts w:ascii="Times New Roman" w:hAnsi="Times New Roman" w:cs="Times New Roman"/>
          <w:sz w:val="22"/>
          <w:szCs w:val="22"/>
        </w:rPr>
        <w:t xml:space="preserve">e </w:t>
      </w:r>
      <w:r w:rsidR="00AB3EF8">
        <w:rPr>
          <w:rFonts w:ascii="Times New Roman" w:hAnsi="Times New Roman" w:cs="Times New Roman"/>
          <w:sz w:val="22"/>
          <w:szCs w:val="22"/>
        </w:rPr>
        <w:t>end with</w:t>
      </w:r>
      <w:r w:rsidR="00D30C74">
        <w:rPr>
          <w:rFonts w:ascii="Times New Roman" w:hAnsi="Times New Roman" w:cs="Times New Roman"/>
          <w:sz w:val="22"/>
          <w:szCs w:val="22"/>
        </w:rPr>
        <w:t xml:space="preserve"> section</w:t>
      </w:r>
      <w:r w:rsidR="00AB3EF8">
        <w:rPr>
          <w:rFonts w:ascii="Times New Roman" w:hAnsi="Times New Roman" w:cs="Times New Roman"/>
          <w:sz w:val="22"/>
          <w:szCs w:val="22"/>
        </w:rPr>
        <w:t>s</w:t>
      </w:r>
      <w:r w:rsidR="00D30C74">
        <w:rPr>
          <w:rFonts w:ascii="Times New Roman" w:hAnsi="Times New Roman" w:cs="Times New Roman"/>
          <w:sz w:val="22"/>
          <w:szCs w:val="22"/>
        </w:rPr>
        <w:t xml:space="preserve"> that compares the different models and </w:t>
      </w:r>
      <w:r w:rsidR="00AB3EF8">
        <w:rPr>
          <w:rFonts w:ascii="Times New Roman" w:hAnsi="Times New Roman" w:cs="Times New Roman"/>
          <w:sz w:val="22"/>
          <w:szCs w:val="22"/>
        </w:rPr>
        <w:t>final conclusions</w:t>
      </w:r>
      <w:r w:rsidR="00D30C74">
        <w:rPr>
          <w:rFonts w:ascii="Times New Roman" w:hAnsi="Times New Roman" w:cs="Times New Roman"/>
          <w:sz w:val="22"/>
          <w:szCs w:val="22"/>
        </w:rPr>
        <w:t xml:space="preserve">. </w:t>
      </w:r>
    </w:p>
    <w:p w14:paraId="05A8DB31" w14:textId="77777777" w:rsidR="00585240" w:rsidRPr="00282F42" w:rsidRDefault="00585240" w:rsidP="00177E96">
      <w:pPr>
        <w:spacing w:line="360" w:lineRule="auto"/>
        <w:ind w:firstLine="284"/>
        <w:rPr>
          <w:rFonts w:ascii="Times New Roman" w:hAnsi="Times New Roman" w:cs="Times New Roman"/>
          <w:sz w:val="22"/>
          <w:szCs w:val="22"/>
        </w:rPr>
      </w:pPr>
    </w:p>
    <w:p w14:paraId="39ED9003" w14:textId="77777777" w:rsidR="00282F42" w:rsidRDefault="003C209B" w:rsidP="00282F42">
      <w:pPr>
        <w:pStyle w:val="Style2"/>
      </w:pPr>
      <w:bookmarkStart w:id="109" w:name="_Toc445210673"/>
      <w:proofErr w:type="gramStart"/>
      <w:r>
        <w:t>4</w:t>
      </w:r>
      <w:r w:rsidR="00282F42" w:rsidRPr="005245D0">
        <w:t>.c</w:t>
      </w:r>
      <w:proofErr w:type="gramEnd"/>
      <w:r w:rsidR="00282F42" w:rsidRPr="005245D0">
        <w:t>:</w:t>
      </w:r>
      <w:r w:rsidR="00282F42" w:rsidRPr="005245D0">
        <w:tab/>
        <w:t>Approach</w:t>
      </w:r>
      <w:bookmarkEnd w:id="109"/>
    </w:p>
    <w:p w14:paraId="69BA992E" w14:textId="4E8A047D" w:rsidR="00230EB8" w:rsidRDefault="00177E96" w:rsidP="00317987">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As mentioned above, </w:t>
      </w:r>
      <w:proofErr w:type="spellStart"/>
      <w:r w:rsidRPr="00A66ED7">
        <w:rPr>
          <w:rFonts w:ascii="Times New Roman" w:hAnsi="Times New Roman" w:cs="Times New Roman"/>
          <w:sz w:val="22"/>
          <w:szCs w:val="22"/>
        </w:rPr>
        <w:t>UnivLeeds</w:t>
      </w:r>
      <w:proofErr w:type="spellEnd"/>
      <w:r>
        <w:rPr>
          <w:rFonts w:ascii="Times New Roman" w:hAnsi="Times New Roman" w:cs="Times New Roman"/>
          <w:sz w:val="22"/>
          <w:szCs w:val="22"/>
        </w:rPr>
        <w:t xml:space="preserve"> developed </w:t>
      </w:r>
      <w:r w:rsidR="006D52EC">
        <w:rPr>
          <w:rFonts w:ascii="Times New Roman" w:hAnsi="Times New Roman" w:cs="Times New Roman"/>
          <w:sz w:val="22"/>
          <w:szCs w:val="22"/>
        </w:rPr>
        <w:t>four</w:t>
      </w:r>
      <w:r>
        <w:rPr>
          <w:rFonts w:ascii="Times New Roman" w:hAnsi="Times New Roman" w:cs="Times New Roman"/>
          <w:sz w:val="22"/>
          <w:szCs w:val="22"/>
        </w:rPr>
        <w:t xml:space="preserve"> hybrid models</w:t>
      </w:r>
      <w:r w:rsidR="00817276">
        <w:rPr>
          <w:rFonts w:ascii="Times New Roman" w:hAnsi="Times New Roman" w:cs="Times New Roman"/>
          <w:sz w:val="22"/>
          <w:szCs w:val="22"/>
        </w:rPr>
        <w:t xml:space="preserve">, </w:t>
      </w:r>
      <w:r w:rsidR="00896548">
        <w:rPr>
          <w:rFonts w:ascii="Times New Roman" w:hAnsi="Times New Roman" w:cs="Times New Roman"/>
          <w:sz w:val="22"/>
          <w:szCs w:val="22"/>
        </w:rPr>
        <w:t>differing</w:t>
      </w:r>
      <w:r w:rsidR="00817276">
        <w:rPr>
          <w:rFonts w:ascii="Times New Roman" w:hAnsi="Times New Roman" w:cs="Times New Roman"/>
          <w:sz w:val="22"/>
          <w:szCs w:val="22"/>
        </w:rPr>
        <w:t xml:space="preserve"> from one another in</w:t>
      </w:r>
      <w:r w:rsidR="00896548">
        <w:rPr>
          <w:rFonts w:ascii="Times New Roman" w:hAnsi="Times New Roman" w:cs="Times New Roman"/>
          <w:sz w:val="22"/>
          <w:szCs w:val="22"/>
        </w:rPr>
        <w:t xml:space="preserve"> </w:t>
      </w:r>
      <w:r w:rsidR="00817276">
        <w:rPr>
          <w:rFonts w:ascii="Times New Roman" w:hAnsi="Times New Roman" w:cs="Times New Roman"/>
          <w:sz w:val="22"/>
          <w:szCs w:val="22"/>
        </w:rPr>
        <w:t xml:space="preserve">several </w:t>
      </w:r>
      <w:r w:rsidR="00817276" w:rsidRPr="00B43044">
        <w:rPr>
          <w:rFonts w:ascii="Times New Roman" w:hAnsi="Times New Roman" w:cs="Times New Roman"/>
          <w:sz w:val="22"/>
          <w:szCs w:val="22"/>
        </w:rPr>
        <w:t>aspects (Table 4.1)</w:t>
      </w:r>
      <w:r w:rsidRPr="00B43044">
        <w:rPr>
          <w:rFonts w:ascii="Times New Roman" w:hAnsi="Times New Roman" w:cs="Times New Roman"/>
          <w:sz w:val="22"/>
          <w:szCs w:val="22"/>
        </w:rPr>
        <w:t>.</w:t>
      </w:r>
      <w:r>
        <w:rPr>
          <w:rFonts w:ascii="Times New Roman" w:hAnsi="Times New Roman" w:cs="Times New Roman"/>
          <w:sz w:val="22"/>
          <w:szCs w:val="22"/>
        </w:rPr>
        <w:t xml:space="preserve"> </w:t>
      </w:r>
      <w:r w:rsidR="005A72EB">
        <w:rPr>
          <w:rFonts w:ascii="Times New Roman" w:hAnsi="Times New Roman" w:cs="Times New Roman"/>
          <w:sz w:val="22"/>
          <w:szCs w:val="22"/>
        </w:rPr>
        <w:t xml:space="preserve">All models are made available as R functions for ease of application. Each model starts with predicted </w:t>
      </w:r>
      <w:proofErr w:type="spellStart"/>
      <w:r w:rsidR="005A72EB">
        <w:rPr>
          <w:rFonts w:ascii="Times New Roman" w:hAnsi="Times New Roman" w:cs="Times New Roman"/>
          <w:sz w:val="22"/>
          <w:szCs w:val="22"/>
        </w:rPr>
        <w:t>PoO</w:t>
      </w:r>
      <w:proofErr w:type="spellEnd"/>
      <w:r w:rsidR="005A72EB">
        <w:rPr>
          <w:rFonts w:ascii="Times New Roman" w:hAnsi="Times New Roman" w:cs="Times New Roman"/>
          <w:sz w:val="22"/>
          <w:szCs w:val="22"/>
        </w:rPr>
        <w:t xml:space="preserve"> from an SDM at a fine scale, however each incorporates information at coarser spatial scales. The models differ in the relative emphasis between the fine-scale SDM and the multi-scale spatial information, and the method of thresholding to convert the </w:t>
      </w:r>
      <w:proofErr w:type="spellStart"/>
      <w:r w:rsidR="005A72EB">
        <w:rPr>
          <w:rFonts w:ascii="Times New Roman" w:hAnsi="Times New Roman" w:cs="Times New Roman"/>
          <w:sz w:val="22"/>
          <w:szCs w:val="22"/>
        </w:rPr>
        <w:t>PoO</w:t>
      </w:r>
      <w:proofErr w:type="spellEnd"/>
      <w:r w:rsidR="005A72EB">
        <w:rPr>
          <w:rFonts w:ascii="Times New Roman" w:hAnsi="Times New Roman" w:cs="Times New Roman"/>
          <w:sz w:val="22"/>
          <w:szCs w:val="22"/>
        </w:rPr>
        <w:t xml:space="preserve"> map to a P/A map.  </w:t>
      </w:r>
      <w:r w:rsidR="004D3633">
        <w:rPr>
          <w:rFonts w:ascii="Times New Roman" w:hAnsi="Times New Roman" w:cs="Times New Roman"/>
          <w:sz w:val="22"/>
          <w:szCs w:val="22"/>
        </w:rPr>
        <w:t xml:space="preserve">The first model, the </w:t>
      </w:r>
      <w:r w:rsidR="004D3633" w:rsidRPr="00F86C1D">
        <w:rPr>
          <w:rFonts w:ascii="Times New Roman" w:hAnsi="Times New Roman" w:cs="Times New Roman"/>
          <w:i/>
          <w:iCs/>
          <w:sz w:val="22"/>
          <w:szCs w:val="22"/>
        </w:rPr>
        <w:t>Moving Window SDM</w:t>
      </w:r>
      <w:r w:rsidR="004D3633" w:rsidRPr="004D3633">
        <w:rPr>
          <w:rFonts w:ascii="Times New Roman" w:hAnsi="Times New Roman" w:cs="Times New Roman"/>
          <w:b/>
          <w:bCs/>
          <w:i/>
          <w:iCs/>
          <w:sz w:val="22"/>
          <w:szCs w:val="22"/>
        </w:rPr>
        <w:t>,</w:t>
      </w:r>
      <w:r w:rsidR="004D3633">
        <w:rPr>
          <w:rFonts w:ascii="Times New Roman" w:hAnsi="Times New Roman" w:cs="Times New Roman"/>
          <w:sz w:val="22"/>
          <w:szCs w:val="22"/>
        </w:rPr>
        <w:t xml:space="preserve"> estimate</w:t>
      </w:r>
      <w:r w:rsidR="005A72EB">
        <w:rPr>
          <w:rFonts w:ascii="Times New Roman" w:hAnsi="Times New Roman" w:cs="Times New Roman"/>
          <w:sz w:val="22"/>
          <w:szCs w:val="22"/>
        </w:rPr>
        <w:t>s</w:t>
      </w:r>
      <w:r w:rsidR="004D3633">
        <w:rPr>
          <w:rFonts w:ascii="Times New Roman" w:hAnsi="Times New Roman" w:cs="Times New Roman"/>
          <w:sz w:val="22"/>
          <w:szCs w:val="22"/>
        </w:rPr>
        <w:t xml:space="preserve"> the mean </w:t>
      </w:r>
      <w:proofErr w:type="spellStart"/>
      <w:r w:rsidR="004D3633">
        <w:rPr>
          <w:rFonts w:ascii="Times New Roman" w:hAnsi="Times New Roman" w:cs="Times New Roman"/>
          <w:sz w:val="22"/>
          <w:szCs w:val="22"/>
        </w:rPr>
        <w:t>PoO</w:t>
      </w:r>
      <w:proofErr w:type="spellEnd"/>
      <w:r w:rsidR="004D3633">
        <w:rPr>
          <w:rFonts w:ascii="Times New Roman" w:hAnsi="Times New Roman" w:cs="Times New Roman"/>
          <w:sz w:val="22"/>
          <w:szCs w:val="22"/>
        </w:rPr>
        <w:t xml:space="preserve"> at increasingly large window sizes around every </w:t>
      </w:r>
      <w:r w:rsidR="00230EB8">
        <w:rPr>
          <w:rFonts w:ascii="Times New Roman" w:hAnsi="Times New Roman" w:cs="Times New Roman"/>
          <w:sz w:val="22"/>
          <w:szCs w:val="22"/>
        </w:rPr>
        <w:t>cell</w:t>
      </w:r>
      <w:r w:rsidR="004D3633">
        <w:rPr>
          <w:rFonts w:ascii="Times New Roman" w:hAnsi="Times New Roman" w:cs="Times New Roman"/>
          <w:sz w:val="22"/>
          <w:szCs w:val="22"/>
        </w:rPr>
        <w:t>. Then,</w:t>
      </w:r>
      <w:r w:rsidR="00AE5BAB">
        <w:rPr>
          <w:rFonts w:ascii="Times New Roman" w:hAnsi="Times New Roman" w:cs="Times New Roman"/>
          <w:sz w:val="22"/>
          <w:szCs w:val="22"/>
        </w:rPr>
        <w:t xml:space="preserve"> a second SDM </w:t>
      </w:r>
      <w:r w:rsidR="004D3633">
        <w:rPr>
          <w:rFonts w:ascii="Times New Roman" w:hAnsi="Times New Roman" w:cs="Times New Roman"/>
          <w:sz w:val="22"/>
          <w:szCs w:val="22"/>
        </w:rPr>
        <w:t xml:space="preserve">is fitted </w:t>
      </w:r>
      <w:r w:rsidR="00AE5BAB">
        <w:rPr>
          <w:rFonts w:ascii="Times New Roman" w:hAnsi="Times New Roman" w:cs="Times New Roman"/>
          <w:sz w:val="22"/>
          <w:szCs w:val="22"/>
        </w:rPr>
        <w:t>while including</w:t>
      </w:r>
      <w:r w:rsidR="004D3633">
        <w:rPr>
          <w:rFonts w:ascii="Times New Roman" w:hAnsi="Times New Roman" w:cs="Times New Roman"/>
          <w:sz w:val="22"/>
          <w:szCs w:val="22"/>
        </w:rPr>
        <w:t xml:space="preserve"> the mean </w:t>
      </w:r>
      <w:proofErr w:type="spellStart"/>
      <w:r w:rsidR="001409CE">
        <w:rPr>
          <w:rFonts w:ascii="Times New Roman" w:hAnsi="Times New Roman" w:cs="Times New Roman"/>
          <w:sz w:val="22"/>
          <w:szCs w:val="22"/>
        </w:rPr>
        <w:t>PoO</w:t>
      </w:r>
      <w:proofErr w:type="spellEnd"/>
      <w:r w:rsidR="004D3633">
        <w:rPr>
          <w:rFonts w:ascii="Times New Roman" w:hAnsi="Times New Roman" w:cs="Times New Roman"/>
          <w:sz w:val="22"/>
          <w:szCs w:val="22"/>
        </w:rPr>
        <w:t xml:space="preserve"> at the different windows sizes as additional explanatory variables</w:t>
      </w:r>
      <w:r w:rsidR="005A72EB">
        <w:rPr>
          <w:rFonts w:ascii="Times New Roman" w:hAnsi="Times New Roman" w:cs="Times New Roman"/>
          <w:sz w:val="22"/>
          <w:szCs w:val="22"/>
        </w:rPr>
        <w:t xml:space="preserve"> along with the environmental variables or the original </w:t>
      </w:r>
      <w:proofErr w:type="spellStart"/>
      <w:r w:rsidR="005A72EB">
        <w:rPr>
          <w:rFonts w:ascii="Times New Roman" w:hAnsi="Times New Roman" w:cs="Times New Roman"/>
          <w:sz w:val="22"/>
          <w:szCs w:val="22"/>
        </w:rPr>
        <w:t>PoO</w:t>
      </w:r>
      <w:proofErr w:type="spellEnd"/>
      <w:r w:rsidR="004D3633">
        <w:rPr>
          <w:rFonts w:ascii="Times New Roman" w:hAnsi="Times New Roman" w:cs="Times New Roman"/>
          <w:sz w:val="22"/>
          <w:szCs w:val="22"/>
        </w:rPr>
        <w:t xml:space="preserve">. Thus, the model </w:t>
      </w:r>
      <w:r w:rsidR="00317987">
        <w:rPr>
          <w:rFonts w:ascii="Times New Roman" w:hAnsi="Times New Roman" w:cs="Times New Roman"/>
          <w:sz w:val="22"/>
          <w:szCs w:val="22"/>
        </w:rPr>
        <w:t>adjusts the</w:t>
      </w:r>
      <w:r w:rsidR="004D3633">
        <w:rPr>
          <w:rFonts w:ascii="Times New Roman" w:hAnsi="Times New Roman" w:cs="Times New Roman"/>
          <w:sz w:val="22"/>
          <w:szCs w:val="22"/>
        </w:rPr>
        <w:t xml:space="preserve"> local </w:t>
      </w:r>
      <w:proofErr w:type="spellStart"/>
      <w:r w:rsidR="004D3633">
        <w:rPr>
          <w:rFonts w:ascii="Times New Roman" w:hAnsi="Times New Roman" w:cs="Times New Roman"/>
          <w:sz w:val="22"/>
          <w:szCs w:val="22"/>
        </w:rPr>
        <w:t>PoO</w:t>
      </w:r>
      <w:proofErr w:type="spellEnd"/>
      <w:r w:rsidR="004D3633">
        <w:rPr>
          <w:rFonts w:ascii="Times New Roman" w:hAnsi="Times New Roman" w:cs="Times New Roman"/>
          <w:sz w:val="22"/>
          <w:szCs w:val="22"/>
        </w:rPr>
        <w:t xml:space="preserve"> values</w:t>
      </w:r>
      <w:r w:rsidR="00317987">
        <w:rPr>
          <w:rFonts w:ascii="Times New Roman" w:hAnsi="Times New Roman" w:cs="Times New Roman"/>
          <w:sz w:val="22"/>
          <w:szCs w:val="22"/>
        </w:rPr>
        <w:t xml:space="preserve"> according to the</w:t>
      </w:r>
      <w:r w:rsidR="004D3633">
        <w:rPr>
          <w:rFonts w:ascii="Times New Roman" w:hAnsi="Times New Roman" w:cs="Times New Roman"/>
          <w:sz w:val="22"/>
          <w:szCs w:val="22"/>
        </w:rPr>
        <w:t xml:space="preserve"> habitat suitability context</w:t>
      </w:r>
      <w:r w:rsidR="00817276">
        <w:rPr>
          <w:rFonts w:ascii="Times New Roman" w:hAnsi="Times New Roman" w:cs="Times New Roman"/>
          <w:sz w:val="22"/>
          <w:szCs w:val="22"/>
        </w:rPr>
        <w:t xml:space="preserve"> at the landscape scale</w:t>
      </w:r>
      <w:r w:rsidR="004D3633">
        <w:rPr>
          <w:rFonts w:ascii="Times New Roman" w:hAnsi="Times New Roman" w:cs="Times New Roman"/>
          <w:sz w:val="22"/>
          <w:szCs w:val="22"/>
        </w:rPr>
        <w:t>.</w:t>
      </w:r>
      <w:r w:rsidR="00817276">
        <w:rPr>
          <w:rFonts w:ascii="Times New Roman" w:hAnsi="Times New Roman" w:cs="Times New Roman"/>
          <w:sz w:val="22"/>
          <w:szCs w:val="22"/>
        </w:rPr>
        <w:t xml:space="preserve"> In this model,</w:t>
      </w:r>
      <w:r w:rsidR="004D3633">
        <w:rPr>
          <w:rFonts w:ascii="Times New Roman" w:hAnsi="Times New Roman" w:cs="Times New Roman"/>
          <w:sz w:val="22"/>
          <w:szCs w:val="22"/>
        </w:rPr>
        <w:t xml:space="preserve"> </w:t>
      </w:r>
      <w:r w:rsidR="00817276">
        <w:rPr>
          <w:rFonts w:ascii="Times New Roman" w:hAnsi="Times New Roman" w:cs="Times New Roman"/>
          <w:sz w:val="22"/>
          <w:szCs w:val="22"/>
        </w:rPr>
        <w:t xml:space="preserve">the </w:t>
      </w:r>
      <w:proofErr w:type="spellStart"/>
      <w:r w:rsidR="00817276">
        <w:rPr>
          <w:rFonts w:ascii="Times New Roman" w:hAnsi="Times New Roman" w:cs="Times New Roman"/>
          <w:sz w:val="22"/>
          <w:szCs w:val="22"/>
        </w:rPr>
        <w:t>PoO</w:t>
      </w:r>
      <w:proofErr w:type="spellEnd"/>
      <w:r w:rsidR="00817276">
        <w:rPr>
          <w:rFonts w:ascii="Times New Roman" w:hAnsi="Times New Roman" w:cs="Times New Roman"/>
          <w:sz w:val="22"/>
          <w:szCs w:val="22"/>
        </w:rPr>
        <w:t xml:space="preserve"> map is translated to P/A map by selecting a single global threshold that optimize the performance of the model at fine-scale.  </w:t>
      </w:r>
      <w:r w:rsidR="00230EB8">
        <w:rPr>
          <w:rFonts w:ascii="Times New Roman" w:hAnsi="Times New Roman" w:cs="Times New Roman"/>
          <w:sz w:val="22"/>
          <w:szCs w:val="22"/>
        </w:rPr>
        <w:t>The model makes no use of information from downscaling models.</w:t>
      </w:r>
    </w:p>
    <w:p w14:paraId="308AF22C" w14:textId="1357443E" w:rsidR="00317987" w:rsidRDefault="00317987" w:rsidP="00317987">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Unlike the </w:t>
      </w:r>
      <w:r>
        <w:rPr>
          <w:rFonts w:ascii="Times New Roman" w:hAnsi="Times New Roman" w:cs="Times New Roman"/>
          <w:i/>
          <w:iCs/>
          <w:sz w:val="22"/>
          <w:szCs w:val="22"/>
        </w:rPr>
        <w:t>Moving Window SDM</w:t>
      </w:r>
      <w:r>
        <w:rPr>
          <w:rFonts w:ascii="Times New Roman" w:hAnsi="Times New Roman" w:cs="Times New Roman"/>
          <w:sz w:val="22"/>
          <w:szCs w:val="22"/>
        </w:rPr>
        <w:t xml:space="preserve">, the three additional models incorporate additional information from downscaling models. The simplest of them is the </w:t>
      </w:r>
      <w:r>
        <w:rPr>
          <w:rFonts w:ascii="Times New Roman" w:hAnsi="Times New Roman" w:cs="Times New Roman"/>
          <w:i/>
          <w:iCs/>
          <w:sz w:val="22"/>
          <w:szCs w:val="22"/>
        </w:rPr>
        <w:t>Top X</w:t>
      </w:r>
      <w:r>
        <w:rPr>
          <w:rFonts w:ascii="Times New Roman" w:hAnsi="Times New Roman" w:cs="Times New Roman"/>
          <w:sz w:val="22"/>
          <w:szCs w:val="22"/>
        </w:rPr>
        <w:t xml:space="preserve"> model. The model makes no adjustment </w:t>
      </w:r>
      <w:r>
        <w:rPr>
          <w:rFonts w:ascii="Times New Roman" w:hAnsi="Times New Roman" w:cs="Times New Roman"/>
          <w:sz w:val="22"/>
          <w:szCs w:val="22"/>
        </w:rPr>
        <w:lastRenderedPageBreak/>
        <w:t xml:space="preserve">of the predicted probabilities. </w:t>
      </w:r>
      <w:proofErr w:type="gramStart"/>
      <w:r>
        <w:rPr>
          <w:rFonts w:ascii="Times New Roman" w:hAnsi="Times New Roman" w:cs="Times New Roman"/>
          <w:sz w:val="22"/>
          <w:szCs w:val="22"/>
        </w:rPr>
        <w:t>but</w:t>
      </w:r>
      <w:proofErr w:type="gramEnd"/>
      <w:r>
        <w:rPr>
          <w:rFonts w:ascii="Times New Roman" w:hAnsi="Times New Roman" w:cs="Times New Roman"/>
          <w:sz w:val="22"/>
          <w:szCs w:val="22"/>
        </w:rPr>
        <w:t xml:space="preserve"> simply identifies the threshold that will create the number of occupied cells predicted by the downscaling model at the SDM resolution.</w:t>
      </w:r>
    </w:p>
    <w:p w14:paraId="41883C6B" w14:textId="1A604A41" w:rsidR="00317987" w:rsidRDefault="00AE5BAB" w:rsidP="00317987">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The third hybrid model, the </w:t>
      </w:r>
      <w:proofErr w:type="spellStart"/>
      <w:r w:rsidRPr="00F86C1D">
        <w:rPr>
          <w:rFonts w:ascii="Times New Roman" w:hAnsi="Times New Roman" w:cs="Times New Roman"/>
          <w:i/>
          <w:iCs/>
          <w:sz w:val="22"/>
          <w:szCs w:val="22"/>
        </w:rPr>
        <w:t>TopDown</w:t>
      </w:r>
      <w:proofErr w:type="spellEnd"/>
      <w:r w:rsidRPr="00F86C1D">
        <w:rPr>
          <w:rFonts w:ascii="Times New Roman" w:hAnsi="Times New Roman" w:cs="Times New Roman"/>
          <w:i/>
          <w:iCs/>
          <w:sz w:val="22"/>
          <w:szCs w:val="22"/>
        </w:rPr>
        <w:t xml:space="preserve"> </w:t>
      </w:r>
      <w:proofErr w:type="spellStart"/>
      <w:r w:rsidRPr="00F86C1D">
        <w:rPr>
          <w:rFonts w:ascii="Times New Roman" w:hAnsi="Times New Roman" w:cs="Times New Roman"/>
          <w:i/>
          <w:iCs/>
          <w:sz w:val="22"/>
          <w:szCs w:val="22"/>
        </w:rPr>
        <w:t>PoO</w:t>
      </w:r>
      <w:proofErr w:type="spellEnd"/>
      <w:r>
        <w:rPr>
          <w:rFonts w:ascii="Times New Roman" w:hAnsi="Times New Roman" w:cs="Times New Roman"/>
          <w:sz w:val="22"/>
          <w:szCs w:val="22"/>
        </w:rPr>
        <w:t xml:space="preserve"> model, incorporate</w:t>
      </w:r>
      <w:r w:rsidR="00317987">
        <w:rPr>
          <w:rFonts w:ascii="Times New Roman" w:hAnsi="Times New Roman" w:cs="Times New Roman"/>
          <w:sz w:val="22"/>
          <w:szCs w:val="22"/>
        </w:rPr>
        <w:t>s</w:t>
      </w:r>
      <w:r>
        <w:rPr>
          <w:rFonts w:ascii="Times New Roman" w:hAnsi="Times New Roman" w:cs="Times New Roman"/>
          <w:sz w:val="22"/>
          <w:szCs w:val="22"/>
        </w:rPr>
        <w:t xml:space="preserve"> information from the downscaling models at </w:t>
      </w:r>
      <w:r w:rsidR="00317987">
        <w:rPr>
          <w:rFonts w:ascii="Times New Roman" w:hAnsi="Times New Roman" w:cs="Times New Roman"/>
          <w:sz w:val="22"/>
          <w:szCs w:val="22"/>
        </w:rPr>
        <w:t>multiple</w:t>
      </w:r>
      <w:r>
        <w:rPr>
          <w:rFonts w:ascii="Times New Roman" w:hAnsi="Times New Roman" w:cs="Times New Roman"/>
          <w:sz w:val="22"/>
          <w:szCs w:val="22"/>
        </w:rPr>
        <w:t xml:space="preserve"> scales. </w:t>
      </w:r>
      <w:r w:rsidR="00B65521">
        <w:rPr>
          <w:rFonts w:ascii="Times New Roman" w:hAnsi="Times New Roman" w:cs="Times New Roman"/>
          <w:sz w:val="22"/>
          <w:szCs w:val="22"/>
        </w:rPr>
        <w:t>Although the model does not modify the original SDM</w:t>
      </w:r>
      <w:r w:rsidR="00B014D1">
        <w:rPr>
          <w:rFonts w:ascii="Times New Roman" w:hAnsi="Times New Roman" w:cs="Times New Roman"/>
          <w:sz w:val="22"/>
          <w:szCs w:val="22"/>
        </w:rPr>
        <w:t>’s</w:t>
      </w:r>
      <w:r w:rsidR="00B65521">
        <w:rPr>
          <w:rFonts w:ascii="Times New Roman" w:hAnsi="Times New Roman" w:cs="Times New Roman"/>
          <w:sz w:val="22"/>
          <w:szCs w:val="22"/>
        </w:rPr>
        <w:t xml:space="preserve"> </w:t>
      </w:r>
      <w:proofErr w:type="spellStart"/>
      <w:r w:rsidR="00B65521">
        <w:rPr>
          <w:rFonts w:ascii="Times New Roman" w:hAnsi="Times New Roman" w:cs="Times New Roman"/>
          <w:sz w:val="22"/>
          <w:szCs w:val="22"/>
        </w:rPr>
        <w:t>PoO</w:t>
      </w:r>
      <w:proofErr w:type="spellEnd"/>
      <w:r w:rsidR="00B65521">
        <w:rPr>
          <w:rFonts w:ascii="Times New Roman" w:hAnsi="Times New Roman" w:cs="Times New Roman"/>
          <w:sz w:val="22"/>
          <w:szCs w:val="22"/>
        </w:rPr>
        <w:t xml:space="preserve"> at the </w:t>
      </w:r>
      <w:r w:rsidR="00317987">
        <w:rPr>
          <w:rFonts w:ascii="Times New Roman" w:hAnsi="Times New Roman" w:cs="Times New Roman"/>
          <w:sz w:val="22"/>
          <w:szCs w:val="22"/>
        </w:rPr>
        <w:t>fine-</w:t>
      </w:r>
      <w:r w:rsidR="00B65521">
        <w:rPr>
          <w:rFonts w:ascii="Times New Roman" w:hAnsi="Times New Roman" w:cs="Times New Roman"/>
          <w:sz w:val="22"/>
          <w:szCs w:val="22"/>
        </w:rPr>
        <w:t xml:space="preserve">scale, it relies on the mean </w:t>
      </w:r>
      <w:proofErr w:type="spellStart"/>
      <w:r w:rsidR="00B65521">
        <w:rPr>
          <w:rFonts w:ascii="Times New Roman" w:hAnsi="Times New Roman" w:cs="Times New Roman"/>
          <w:sz w:val="22"/>
          <w:szCs w:val="22"/>
        </w:rPr>
        <w:t>PoO</w:t>
      </w:r>
      <w:proofErr w:type="spellEnd"/>
      <w:r w:rsidR="00B65521">
        <w:rPr>
          <w:rFonts w:ascii="Times New Roman" w:hAnsi="Times New Roman" w:cs="Times New Roman"/>
          <w:sz w:val="22"/>
          <w:szCs w:val="22"/>
        </w:rPr>
        <w:t xml:space="preserve"> at larger grain sizes. </w:t>
      </w:r>
      <w:r w:rsidR="00E657B2">
        <w:rPr>
          <w:rFonts w:ascii="Times New Roman" w:hAnsi="Times New Roman" w:cs="Times New Roman"/>
          <w:sz w:val="22"/>
          <w:szCs w:val="22"/>
        </w:rPr>
        <w:t xml:space="preserve">The </w:t>
      </w:r>
      <w:r w:rsidR="00DD1F90">
        <w:rPr>
          <w:rFonts w:ascii="Times New Roman" w:hAnsi="Times New Roman" w:cs="Times New Roman"/>
          <w:sz w:val="22"/>
          <w:szCs w:val="22"/>
        </w:rPr>
        <w:t>algorithm</w:t>
      </w:r>
      <w:r w:rsidR="00E657B2">
        <w:rPr>
          <w:rFonts w:ascii="Times New Roman" w:hAnsi="Times New Roman" w:cs="Times New Roman"/>
          <w:sz w:val="22"/>
          <w:szCs w:val="22"/>
        </w:rPr>
        <w:t xml:space="preserve"> s</w:t>
      </w:r>
      <w:r w:rsidR="00741068">
        <w:rPr>
          <w:rFonts w:ascii="Times New Roman" w:hAnsi="Times New Roman" w:cs="Times New Roman"/>
          <w:sz w:val="22"/>
          <w:szCs w:val="22"/>
        </w:rPr>
        <w:t>tarts at the coarsest</w:t>
      </w:r>
      <w:r w:rsidR="00DD1F90">
        <w:rPr>
          <w:rFonts w:ascii="Times New Roman" w:hAnsi="Times New Roman" w:cs="Times New Roman"/>
          <w:sz w:val="22"/>
          <w:szCs w:val="22"/>
        </w:rPr>
        <w:t xml:space="preserve"> resolution</w:t>
      </w:r>
      <w:r w:rsidR="00E657B2">
        <w:rPr>
          <w:rFonts w:ascii="Times New Roman" w:hAnsi="Times New Roman" w:cs="Times New Roman"/>
          <w:sz w:val="22"/>
          <w:szCs w:val="22"/>
        </w:rPr>
        <w:t xml:space="preserve">, and identifies </w:t>
      </w:r>
      <w:r w:rsidR="00317987">
        <w:rPr>
          <w:rFonts w:ascii="Times New Roman" w:hAnsi="Times New Roman" w:cs="Times New Roman"/>
          <w:sz w:val="22"/>
          <w:szCs w:val="22"/>
        </w:rPr>
        <w:t>which</w:t>
      </w:r>
      <w:r w:rsidR="00E657B2">
        <w:rPr>
          <w:rFonts w:ascii="Times New Roman" w:hAnsi="Times New Roman" w:cs="Times New Roman"/>
          <w:sz w:val="22"/>
          <w:szCs w:val="22"/>
        </w:rPr>
        <w:t xml:space="preserve"> </w:t>
      </w:r>
      <w:r w:rsidR="00E657B2" w:rsidRPr="00F6703C">
        <w:rPr>
          <w:rFonts w:ascii="Times New Roman" w:hAnsi="Times New Roman" w:cs="Times New Roman"/>
          <w:i/>
          <w:iCs/>
          <w:sz w:val="22"/>
          <w:szCs w:val="22"/>
        </w:rPr>
        <w:t>x</w:t>
      </w:r>
      <w:r w:rsidR="00DD1F90" w:rsidRPr="00F6703C">
        <w:rPr>
          <w:rFonts w:ascii="Times New Roman" w:hAnsi="Times New Roman" w:cs="Times New Roman"/>
          <w:i/>
          <w:iCs/>
          <w:sz w:val="22"/>
          <w:szCs w:val="22"/>
          <w:vertAlign w:val="subscript"/>
        </w:rPr>
        <w:t>i</w:t>
      </w:r>
      <w:r w:rsidR="00E657B2">
        <w:rPr>
          <w:rFonts w:ascii="Times New Roman" w:hAnsi="Times New Roman" w:cs="Times New Roman"/>
          <w:sz w:val="22"/>
          <w:szCs w:val="22"/>
        </w:rPr>
        <w:t xml:space="preserve"> cells </w:t>
      </w:r>
      <w:r w:rsidR="00317987">
        <w:rPr>
          <w:rFonts w:ascii="Times New Roman" w:hAnsi="Times New Roman" w:cs="Times New Roman"/>
          <w:sz w:val="22"/>
          <w:szCs w:val="22"/>
        </w:rPr>
        <w:t>have</w:t>
      </w:r>
      <w:r w:rsidR="00E657B2">
        <w:rPr>
          <w:rFonts w:ascii="Times New Roman" w:hAnsi="Times New Roman" w:cs="Times New Roman"/>
          <w:sz w:val="22"/>
          <w:szCs w:val="22"/>
        </w:rPr>
        <w:t xml:space="preserve"> the highest mean </w:t>
      </w:r>
      <w:proofErr w:type="spellStart"/>
      <w:r w:rsidR="00E657B2">
        <w:rPr>
          <w:rFonts w:ascii="Times New Roman" w:hAnsi="Times New Roman" w:cs="Times New Roman"/>
          <w:sz w:val="22"/>
          <w:szCs w:val="22"/>
        </w:rPr>
        <w:t>PoO</w:t>
      </w:r>
      <w:proofErr w:type="spellEnd"/>
      <w:r w:rsidR="00E657B2">
        <w:rPr>
          <w:rFonts w:ascii="Times New Roman" w:hAnsi="Times New Roman" w:cs="Times New Roman"/>
          <w:sz w:val="22"/>
          <w:szCs w:val="22"/>
        </w:rPr>
        <w:t xml:space="preserve"> (</w:t>
      </w:r>
      <w:r w:rsidR="00E657B2" w:rsidRPr="00F6703C">
        <w:rPr>
          <w:rFonts w:ascii="Times New Roman" w:hAnsi="Times New Roman" w:cs="Times New Roman"/>
          <w:i/>
          <w:iCs/>
          <w:sz w:val="22"/>
          <w:szCs w:val="22"/>
        </w:rPr>
        <w:t>x</w:t>
      </w:r>
      <w:r w:rsidR="00DD1F90" w:rsidRPr="00F6703C">
        <w:rPr>
          <w:rFonts w:ascii="Times New Roman" w:hAnsi="Times New Roman" w:cs="Times New Roman"/>
          <w:i/>
          <w:iCs/>
          <w:sz w:val="22"/>
          <w:szCs w:val="22"/>
          <w:vertAlign w:val="subscript"/>
        </w:rPr>
        <w:t>i</w:t>
      </w:r>
      <w:r w:rsidR="00E657B2">
        <w:rPr>
          <w:rFonts w:ascii="Times New Roman" w:hAnsi="Times New Roman" w:cs="Times New Roman"/>
          <w:sz w:val="22"/>
          <w:szCs w:val="22"/>
        </w:rPr>
        <w:t xml:space="preserve"> being the number of cells predicted to be occupied at scale</w:t>
      </w:r>
      <w:r w:rsidR="00DD1F90">
        <w:rPr>
          <w:rFonts w:ascii="Times New Roman" w:hAnsi="Times New Roman" w:cs="Times New Roman"/>
          <w:sz w:val="22"/>
          <w:szCs w:val="22"/>
        </w:rPr>
        <w:t xml:space="preserve"> </w:t>
      </w:r>
      <w:proofErr w:type="spellStart"/>
      <w:r w:rsidR="00317987">
        <w:rPr>
          <w:rFonts w:ascii="Times New Roman" w:hAnsi="Times New Roman" w:cs="Times New Roman"/>
          <w:i/>
          <w:iCs/>
          <w:sz w:val="22"/>
          <w:szCs w:val="22"/>
        </w:rPr>
        <w:t>i</w:t>
      </w:r>
      <w:proofErr w:type="spellEnd"/>
      <w:r w:rsidR="00317987">
        <w:rPr>
          <w:rFonts w:ascii="Times New Roman" w:hAnsi="Times New Roman" w:cs="Times New Roman"/>
          <w:sz w:val="22"/>
          <w:szCs w:val="22"/>
        </w:rPr>
        <w:t xml:space="preserve"> from the downscaling models</w:t>
      </w:r>
      <w:r w:rsidR="00E657B2">
        <w:rPr>
          <w:rFonts w:ascii="Times New Roman" w:hAnsi="Times New Roman" w:cs="Times New Roman"/>
          <w:sz w:val="22"/>
          <w:szCs w:val="22"/>
        </w:rPr>
        <w:t xml:space="preserve">). </w:t>
      </w:r>
      <w:r w:rsidR="00317987">
        <w:rPr>
          <w:rFonts w:ascii="Times New Roman" w:hAnsi="Times New Roman" w:cs="Times New Roman"/>
          <w:sz w:val="22"/>
          <w:szCs w:val="22"/>
        </w:rPr>
        <w:t xml:space="preserve">Then, the algorithm jumps to the fine-scale SDM resolution and within each selected coarse-scale cell, the fine-scale cell with the highest </w:t>
      </w:r>
      <w:proofErr w:type="spellStart"/>
      <w:r w:rsidR="00317987">
        <w:rPr>
          <w:rFonts w:ascii="Times New Roman" w:hAnsi="Times New Roman" w:cs="Times New Roman"/>
          <w:sz w:val="22"/>
          <w:szCs w:val="22"/>
        </w:rPr>
        <w:t>PoO</w:t>
      </w:r>
      <w:proofErr w:type="spellEnd"/>
      <w:r w:rsidR="00317987">
        <w:rPr>
          <w:rFonts w:ascii="Times New Roman" w:hAnsi="Times New Roman" w:cs="Times New Roman"/>
          <w:sz w:val="22"/>
          <w:szCs w:val="22"/>
        </w:rPr>
        <w:t xml:space="preserve"> is assigned as occupied. The occupancy status at all larger resolutions is then updated and the procedure repeated for the second-largest scale and so-on for all scales. Thus, the output of the model is a P/A map at the SDM resolution, which contains the exact number of occupancies according to the downscaling model at all resolutions. Since the </w:t>
      </w:r>
      <w:proofErr w:type="spellStart"/>
      <w:r w:rsidR="00317987">
        <w:rPr>
          <w:rFonts w:ascii="Times New Roman" w:hAnsi="Times New Roman" w:cs="Times New Roman"/>
          <w:i/>
          <w:iCs/>
          <w:sz w:val="22"/>
          <w:szCs w:val="22"/>
        </w:rPr>
        <w:t>TopDown</w:t>
      </w:r>
      <w:proofErr w:type="spellEnd"/>
      <w:r w:rsidR="00317987">
        <w:rPr>
          <w:rFonts w:ascii="Times New Roman" w:hAnsi="Times New Roman" w:cs="Times New Roman"/>
          <w:i/>
          <w:iCs/>
          <w:sz w:val="22"/>
          <w:szCs w:val="22"/>
        </w:rPr>
        <w:t xml:space="preserve"> </w:t>
      </w:r>
      <w:proofErr w:type="spellStart"/>
      <w:r w:rsidR="00317987">
        <w:rPr>
          <w:rFonts w:ascii="Times New Roman" w:hAnsi="Times New Roman" w:cs="Times New Roman"/>
          <w:i/>
          <w:iCs/>
          <w:sz w:val="22"/>
          <w:szCs w:val="22"/>
        </w:rPr>
        <w:t>PoO</w:t>
      </w:r>
      <w:proofErr w:type="spellEnd"/>
      <w:r w:rsidR="00317987">
        <w:rPr>
          <w:rFonts w:ascii="Times New Roman" w:hAnsi="Times New Roman" w:cs="Times New Roman"/>
          <w:sz w:val="22"/>
          <w:szCs w:val="22"/>
        </w:rPr>
        <w:t xml:space="preserve"> model relies on the mean </w:t>
      </w:r>
      <w:proofErr w:type="spellStart"/>
      <w:r w:rsidR="00317987">
        <w:rPr>
          <w:rFonts w:ascii="Times New Roman" w:hAnsi="Times New Roman" w:cs="Times New Roman"/>
          <w:sz w:val="22"/>
          <w:szCs w:val="22"/>
        </w:rPr>
        <w:t>PoO</w:t>
      </w:r>
      <w:proofErr w:type="spellEnd"/>
      <w:r w:rsidR="00317987">
        <w:rPr>
          <w:rFonts w:ascii="Times New Roman" w:hAnsi="Times New Roman" w:cs="Times New Roman"/>
          <w:sz w:val="22"/>
          <w:szCs w:val="22"/>
        </w:rPr>
        <w:t xml:space="preserve"> at various resolution, it should account for landscape context affect in a similar way as the </w:t>
      </w:r>
      <w:r w:rsidR="00317987">
        <w:rPr>
          <w:rFonts w:ascii="Times New Roman" w:hAnsi="Times New Roman" w:cs="Times New Roman"/>
          <w:i/>
          <w:iCs/>
          <w:sz w:val="22"/>
          <w:szCs w:val="22"/>
        </w:rPr>
        <w:t>Moving Window SDM</w:t>
      </w:r>
      <w:r w:rsidR="00317987">
        <w:rPr>
          <w:rFonts w:ascii="Times New Roman" w:hAnsi="Times New Roman" w:cs="Times New Roman"/>
          <w:iCs/>
          <w:sz w:val="22"/>
          <w:szCs w:val="22"/>
        </w:rPr>
        <w:t xml:space="preserve"> but also for the shape of the OAR</w:t>
      </w:r>
      <w:r w:rsidR="00317987">
        <w:rPr>
          <w:rFonts w:ascii="Times New Roman" w:hAnsi="Times New Roman" w:cs="Times New Roman"/>
          <w:sz w:val="22"/>
          <w:szCs w:val="22"/>
        </w:rPr>
        <w:t xml:space="preserve">. </w:t>
      </w:r>
    </w:p>
    <w:p w14:paraId="259A3AC5" w14:textId="77777777" w:rsidR="00317987" w:rsidRDefault="00317987" w:rsidP="00317987">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The fourth model, the </w:t>
      </w:r>
      <w:proofErr w:type="spellStart"/>
      <w:r>
        <w:rPr>
          <w:rFonts w:ascii="Times New Roman" w:hAnsi="Times New Roman" w:cs="Times New Roman"/>
          <w:i/>
          <w:iCs/>
          <w:sz w:val="22"/>
          <w:szCs w:val="22"/>
        </w:rPr>
        <w:t>SpaNiche</w:t>
      </w:r>
      <w:proofErr w:type="spellEnd"/>
      <w:r>
        <w:rPr>
          <w:rFonts w:ascii="Times New Roman" w:hAnsi="Times New Roman" w:cs="Times New Roman"/>
          <w:sz w:val="22"/>
          <w:szCs w:val="22"/>
        </w:rPr>
        <w:t xml:space="preserve"> model, aims to select a threshold that maintains accuracy at fine resolutions, while remaining spatially-consistent with the spatial patterns at coarse-grain size (i.e., at scales in which we have less uncertainty regarding the ‘true’ distribution). It does not modify the original SDM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The model takes as input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and the predicted occupancy at various scales from downscaling models of the coarse-scale atlas data. First, the model applies various threshold values to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maps to generate P/A maps at the SDM scale. Each generated P/A map is then evaluated in two ways: a) we estimate the fine-scale accuracy against the test data. </w:t>
      </w:r>
      <w:proofErr w:type="gramStart"/>
      <w:r>
        <w:rPr>
          <w:rFonts w:ascii="Times New Roman" w:hAnsi="Times New Roman" w:cs="Times New Roman"/>
          <w:sz w:val="22"/>
          <w:szCs w:val="22"/>
        </w:rPr>
        <w:t>;;</w:t>
      </w:r>
      <w:proofErr w:type="gramEnd"/>
      <w:r>
        <w:rPr>
          <w:rFonts w:ascii="Times New Roman" w:hAnsi="Times New Roman" w:cs="Times New Roman"/>
          <w:sz w:val="22"/>
          <w:szCs w:val="22"/>
        </w:rPr>
        <w:t xml:space="preserve"> and b) we assess  the ‘spatial consistency’ by converting them to multiple larger scales to create an OAR and comparing them to the OAR of the downscaling models. Fine-scale accuracy is then plotted against spatial consistency for all thresholds, and the threshold that yields an optimal balance between the two is selected. </w:t>
      </w:r>
    </w:p>
    <w:p w14:paraId="3BC4BC5B" w14:textId="77777777" w:rsidR="00317987" w:rsidRDefault="00317987" w:rsidP="00980E18">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Among the four hybrid models developed in tasks 3.2, three make use of coarse resolution atlas data, while assuming that it contains reliable absence data. If indeed the atlas data is reliable, then masking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with the atlas data by setting the probabilities of any fine-scale cell that falls within an atlas scale absence to 0 should increase the models performance by removing false presences. Thus, for each of the four models and for the original SDM we also explored the effect of atlas masking, for a total of nine hybrid </w:t>
      </w:r>
      <w:r w:rsidRPr="00B43044">
        <w:rPr>
          <w:rFonts w:ascii="Times New Roman" w:hAnsi="Times New Roman" w:cs="Times New Roman"/>
          <w:sz w:val="22"/>
          <w:szCs w:val="22"/>
        </w:rPr>
        <w:t>models (table 4.1).</w:t>
      </w:r>
    </w:p>
    <w:p w14:paraId="3E28F405" w14:textId="057ACD66" w:rsidR="00980E18" w:rsidRDefault="00980E18" w:rsidP="00980E18">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Most models covered in this section</w:t>
      </w:r>
      <w:r w:rsidRPr="00282F42">
        <w:rPr>
          <w:rFonts w:ascii="Times New Roman" w:hAnsi="Times New Roman" w:cs="Times New Roman"/>
          <w:sz w:val="22"/>
          <w:szCs w:val="22"/>
        </w:rPr>
        <w:t xml:space="preserve"> rely on the ‘</w:t>
      </w:r>
      <w:r w:rsidRPr="00282F42">
        <w:rPr>
          <w:rFonts w:ascii="Times New Roman" w:hAnsi="Times New Roman" w:cs="Times New Roman"/>
          <w:i/>
          <w:iCs/>
          <w:sz w:val="22"/>
          <w:szCs w:val="22"/>
        </w:rPr>
        <w:t>downscale</w:t>
      </w:r>
      <w:r w:rsidRPr="00282F42">
        <w:rPr>
          <w:rFonts w:ascii="Times New Roman" w:hAnsi="Times New Roman" w:cs="Times New Roman"/>
          <w:sz w:val="22"/>
          <w:szCs w:val="22"/>
        </w:rPr>
        <w:t xml:space="preserve">’ R package, developed by </w:t>
      </w:r>
      <w:proofErr w:type="spellStart"/>
      <w:r w:rsidRPr="00A66ED7">
        <w:rPr>
          <w:rFonts w:ascii="Times New Roman" w:hAnsi="Times New Roman" w:cs="Times New Roman"/>
          <w:sz w:val="22"/>
          <w:szCs w:val="22"/>
        </w:rPr>
        <w:t>UnivLeeds</w:t>
      </w:r>
      <w:proofErr w:type="spellEnd"/>
      <w:r w:rsidRPr="00282F42">
        <w:rPr>
          <w:rFonts w:ascii="Times New Roman" w:hAnsi="Times New Roman" w:cs="Times New Roman"/>
          <w:sz w:val="22"/>
          <w:szCs w:val="22"/>
        </w:rPr>
        <w:t xml:space="preserve"> under task 3.2 of WP3. Although this package is described in details in deliverable </w:t>
      </w:r>
      <w:r w:rsidR="00683374">
        <w:rPr>
          <w:rFonts w:ascii="Times New Roman" w:hAnsi="Times New Roman" w:cs="Times New Roman"/>
          <w:sz w:val="22"/>
          <w:szCs w:val="22"/>
        </w:rPr>
        <w:t>D</w:t>
      </w:r>
      <w:r w:rsidRPr="00282F42">
        <w:rPr>
          <w:rFonts w:ascii="Times New Roman" w:hAnsi="Times New Roman" w:cs="Times New Roman"/>
          <w:sz w:val="22"/>
          <w:szCs w:val="22"/>
        </w:rPr>
        <w:t xml:space="preserve">3.1, we note here that it covers 10 leading downscaling models along with an ensemble model. The package also includes an </w:t>
      </w:r>
      <w:proofErr w:type="spellStart"/>
      <w:r w:rsidRPr="00282F42">
        <w:rPr>
          <w:rFonts w:ascii="Times New Roman" w:hAnsi="Times New Roman" w:cs="Times New Roman"/>
          <w:sz w:val="22"/>
          <w:szCs w:val="22"/>
        </w:rPr>
        <w:t>upgraining</w:t>
      </w:r>
      <w:proofErr w:type="spellEnd"/>
      <w:r w:rsidRPr="00282F42">
        <w:rPr>
          <w:rFonts w:ascii="Times New Roman" w:hAnsi="Times New Roman" w:cs="Times New Roman"/>
          <w:sz w:val="22"/>
          <w:szCs w:val="22"/>
        </w:rPr>
        <w:t xml:space="preserve"> function to create atlas data from occurrence data</w:t>
      </w:r>
      <w:r>
        <w:rPr>
          <w:rFonts w:ascii="Times New Roman" w:hAnsi="Times New Roman" w:cs="Times New Roman"/>
          <w:sz w:val="22"/>
          <w:szCs w:val="22"/>
        </w:rPr>
        <w:t xml:space="preserve">, diagnostic tools for </w:t>
      </w:r>
      <w:proofErr w:type="spellStart"/>
      <w:r>
        <w:rPr>
          <w:rFonts w:ascii="Times New Roman" w:hAnsi="Times New Roman" w:cs="Times New Roman"/>
          <w:sz w:val="22"/>
          <w:szCs w:val="22"/>
        </w:rPr>
        <w:t>upgraining</w:t>
      </w:r>
      <w:proofErr w:type="spellEnd"/>
      <w:r>
        <w:rPr>
          <w:rFonts w:ascii="Times New Roman" w:hAnsi="Times New Roman" w:cs="Times New Roman"/>
          <w:sz w:val="22"/>
          <w:szCs w:val="22"/>
        </w:rPr>
        <w:t xml:space="preserve">, </w:t>
      </w:r>
      <w:r w:rsidRPr="00282F42">
        <w:rPr>
          <w:rFonts w:ascii="Times New Roman" w:hAnsi="Times New Roman" w:cs="Times New Roman"/>
          <w:sz w:val="22"/>
          <w:szCs w:val="22"/>
        </w:rPr>
        <w:t>and additional plotting and predicting functions</w:t>
      </w:r>
      <w:r>
        <w:rPr>
          <w:rFonts w:ascii="Times New Roman" w:hAnsi="Times New Roman" w:cs="Times New Roman"/>
          <w:sz w:val="22"/>
          <w:szCs w:val="22"/>
        </w:rPr>
        <w:t xml:space="preserve">. The package is </w:t>
      </w:r>
      <w:r w:rsidR="00DE4792">
        <w:rPr>
          <w:rFonts w:ascii="Times New Roman" w:hAnsi="Times New Roman" w:cs="Times New Roman"/>
          <w:sz w:val="22"/>
          <w:szCs w:val="22"/>
        </w:rPr>
        <w:t>available</w:t>
      </w:r>
      <w:r>
        <w:rPr>
          <w:rFonts w:ascii="Times New Roman" w:hAnsi="Times New Roman" w:cs="Times New Roman"/>
          <w:sz w:val="22"/>
          <w:szCs w:val="22"/>
        </w:rPr>
        <w:t xml:space="preserve"> for download </w:t>
      </w:r>
      <w:r>
        <w:rPr>
          <w:rFonts w:ascii="Times New Roman" w:hAnsi="Times New Roman" w:cs="Times New Roman"/>
          <w:sz w:val="22"/>
          <w:szCs w:val="22"/>
        </w:rPr>
        <w:lastRenderedPageBreak/>
        <w:t xml:space="preserve">from CRAN and contains 2 vignettes on top of the regular R help files. Deliverable D3.1 contains a detailed manual on the package. </w:t>
      </w:r>
    </w:p>
    <w:p w14:paraId="442633C4" w14:textId="77777777" w:rsidR="001409CE" w:rsidRPr="00574E71" w:rsidRDefault="001409CE" w:rsidP="00177E96">
      <w:pPr>
        <w:tabs>
          <w:tab w:val="left" w:pos="1134"/>
        </w:tabs>
        <w:spacing w:line="360" w:lineRule="auto"/>
        <w:rPr>
          <w:b/>
          <w:bCs/>
        </w:rPr>
      </w:pPr>
    </w:p>
    <w:p w14:paraId="089CB8C7" w14:textId="057F5963" w:rsidR="00230EB8" w:rsidRPr="00574E71" w:rsidRDefault="00230EB8" w:rsidP="00317987">
      <w:pPr>
        <w:tabs>
          <w:tab w:val="left" w:pos="1134"/>
        </w:tabs>
        <w:spacing w:line="360" w:lineRule="auto"/>
      </w:pPr>
      <w:r w:rsidRPr="00574E71">
        <w:rPr>
          <w:b/>
          <w:bCs/>
        </w:rPr>
        <w:t>Table 1:</w:t>
      </w:r>
      <w:r w:rsidR="00317987">
        <w:t xml:space="preserve"> Main properties of the</w:t>
      </w:r>
      <w:r w:rsidRPr="00574E71">
        <w:t xml:space="preserve"> hybrid models developed by </w:t>
      </w:r>
      <w:proofErr w:type="spellStart"/>
      <w:r w:rsidRPr="00A66ED7">
        <w:t>UnivLeeds</w:t>
      </w:r>
      <w:proofErr w:type="spellEnd"/>
      <w:r w:rsidRPr="00574E71">
        <w:t xml:space="preserve"> under task 3.3. </w:t>
      </w:r>
    </w:p>
    <w:tbl>
      <w:tblPr>
        <w:tblW w:w="0" w:type="auto"/>
        <w:tblLook w:val="04A0" w:firstRow="1" w:lastRow="0" w:firstColumn="1" w:lastColumn="0" w:noHBand="0" w:noVBand="1"/>
      </w:tblPr>
      <w:tblGrid>
        <w:gridCol w:w="1365"/>
        <w:gridCol w:w="1510"/>
        <w:gridCol w:w="1517"/>
        <w:gridCol w:w="1627"/>
        <w:gridCol w:w="1512"/>
        <w:gridCol w:w="1496"/>
      </w:tblGrid>
      <w:tr w:rsidR="000C16BB" w:rsidRPr="00574E71" w14:paraId="459ECDC4" w14:textId="77777777" w:rsidTr="00317987">
        <w:trPr>
          <w:trHeight w:val="710"/>
        </w:trPr>
        <w:tc>
          <w:tcPr>
            <w:tcW w:w="1365" w:type="dxa"/>
            <w:tcBorders>
              <w:bottom w:val="single" w:sz="4" w:space="0" w:color="auto"/>
              <w:right w:val="single" w:sz="4" w:space="0" w:color="auto"/>
            </w:tcBorders>
            <w:shd w:val="clear" w:color="auto" w:fill="auto"/>
            <w:vAlign w:val="center"/>
          </w:tcPr>
          <w:p w14:paraId="7F696436" w14:textId="77777777" w:rsidR="000C16BB" w:rsidRPr="00574E71" w:rsidRDefault="000C16BB" w:rsidP="00574E71">
            <w:pPr>
              <w:tabs>
                <w:tab w:val="left" w:pos="1134"/>
              </w:tabs>
              <w:spacing w:line="360" w:lineRule="auto"/>
              <w:rPr>
                <w:sz w:val="18"/>
                <w:szCs w:val="18"/>
              </w:rPr>
            </w:pPr>
          </w:p>
        </w:tc>
        <w:tc>
          <w:tcPr>
            <w:tcW w:w="1510" w:type="dxa"/>
            <w:tcBorders>
              <w:left w:val="single" w:sz="4" w:space="0" w:color="auto"/>
              <w:bottom w:val="single" w:sz="4" w:space="0" w:color="auto"/>
            </w:tcBorders>
            <w:shd w:val="clear" w:color="auto" w:fill="D9D9D9"/>
            <w:vAlign w:val="center"/>
          </w:tcPr>
          <w:p w14:paraId="0936551F" w14:textId="77777777" w:rsidR="000C16BB" w:rsidRPr="00574E71" w:rsidRDefault="000C16BB" w:rsidP="00574E71">
            <w:pPr>
              <w:tabs>
                <w:tab w:val="left" w:pos="1134"/>
              </w:tabs>
              <w:spacing w:line="360" w:lineRule="auto"/>
              <w:rPr>
                <w:b/>
                <w:bCs/>
                <w:sz w:val="18"/>
                <w:szCs w:val="18"/>
              </w:rPr>
            </w:pPr>
            <w:r w:rsidRPr="00574E71">
              <w:rPr>
                <w:b/>
                <w:bCs/>
                <w:sz w:val="18"/>
                <w:szCs w:val="18"/>
              </w:rPr>
              <w:t>Moving Windows</w:t>
            </w:r>
          </w:p>
        </w:tc>
        <w:tc>
          <w:tcPr>
            <w:tcW w:w="1517" w:type="dxa"/>
            <w:tcBorders>
              <w:bottom w:val="single" w:sz="4" w:space="0" w:color="auto"/>
            </w:tcBorders>
            <w:shd w:val="clear" w:color="auto" w:fill="BFBFBF"/>
            <w:vAlign w:val="center"/>
          </w:tcPr>
          <w:p w14:paraId="046C3027" w14:textId="77777777" w:rsidR="000C16BB" w:rsidRPr="00574E71" w:rsidRDefault="003A2B13" w:rsidP="00574E71">
            <w:pPr>
              <w:tabs>
                <w:tab w:val="left" w:pos="1134"/>
              </w:tabs>
              <w:spacing w:line="360" w:lineRule="auto"/>
              <w:rPr>
                <w:b/>
                <w:bCs/>
                <w:sz w:val="18"/>
                <w:szCs w:val="18"/>
              </w:rPr>
            </w:pPr>
            <w:r>
              <w:rPr>
                <w:b/>
                <w:bCs/>
                <w:sz w:val="18"/>
                <w:szCs w:val="18"/>
              </w:rPr>
              <w:t xml:space="preserve">Top </w:t>
            </w:r>
            <w:r w:rsidR="000C16BB" w:rsidRPr="00574E71">
              <w:rPr>
                <w:b/>
                <w:bCs/>
                <w:sz w:val="18"/>
                <w:szCs w:val="18"/>
              </w:rPr>
              <w:t>X</w:t>
            </w:r>
          </w:p>
        </w:tc>
        <w:tc>
          <w:tcPr>
            <w:tcW w:w="1627" w:type="dxa"/>
            <w:tcBorders>
              <w:bottom w:val="single" w:sz="4" w:space="0" w:color="auto"/>
            </w:tcBorders>
            <w:shd w:val="clear" w:color="auto" w:fill="D9D9D9"/>
            <w:vAlign w:val="center"/>
          </w:tcPr>
          <w:p w14:paraId="457FE9E3" w14:textId="77777777" w:rsidR="000C16BB" w:rsidRPr="00574E71" w:rsidRDefault="000C16BB" w:rsidP="00574E71">
            <w:pPr>
              <w:tabs>
                <w:tab w:val="left" w:pos="1134"/>
              </w:tabs>
              <w:spacing w:line="360" w:lineRule="auto"/>
              <w:rPr>
                <w:b/>
                <w:bCs/>
                <w:sz w:val="18"/>
                <w:szCs w:val="18"/>
              </w:rPr>
            </w:pPr>
            <w:proofErr w:type="spellStart"/>
            <w:r w:rsidRPr="00574E71">
              <w:rPr>
                <w:b/>
                <w:bCs/>
                <w:sz w:val="18"/>
                <w:szCs w:val="18"/>
              </w:rPr>
              <w:t>TopDown</w:t>
            </w:r>
            <w:proofErr w:type="spellEnd"/>
            <w:r w:rsidRPr="00574E71">
              <w:rPr>
                <w:b/>
                <w:bCs/>
                <w:sz w:val="18"/>
                <w:szCs w:val="18"/>
              </w:rPr>
              <w:t xml:space="preserve"> </w:t>
            </w:r>
            <w:proofErr w:type="spellStart"/>
            <w:r w:rsidRPr="00574E71">
              <w:rPr>
                <w:b/>
                <w:bCs/>
                <w:sz w:val="18"/>
                <w:szCs w:val="18"/>
              </w:rPr>
              <w:t>PoO</w:t>
            </w:r>
            <w:proofErr w:type="spellEnd"/>
          </w:p>
        </w:tc>
        <w:tc>
          <w:tcPr>
            <w:tcW w:w="1512" w:type="dxa"/>
            <w:tcBorders>
              <w:bottom w:val="single" w:sz="4" w:space="0" w:color="auto"/>
            </w:tcBorders>
            <w:shd w:val="clear" w:color="auto" w:fill="BFBFBF"/>
            <w:vAlign w:val="center"/>
          </w:tcPr>
          <w:p w14:paraId="573C7943" w14:textId="77777777" w:rsidR="000C16BB" w:rsidRPr="00574E71" w:rsidRDefault="000C16BB" w:rsidP="00574E71">
            <w:pPr>
              <w:tabs>
                <w:tab w:val="left" w:pos="1134"/>
              </w:tabs>
              <w:spacing w:line="360" w:lineRule="auto"/>
              <w:rPr>
                <w:b/>
                <w:bCs/>
                <w:sz w:val="18"/>
                <w:szCs w:val="18"/>
              </w:rPr>
            </w:pPr>
            <w:proofErr w:type="spellStart"/>
            <w:r w:rsidRPr="00574E71">
              <w:rPr>
                <w:b/>
                <w:bCs/>
                <w:sz w:val="18"/>
                <w:szCs w:val="18"/>
              </w:rPr>
              <w:t>SpaNiche</w:t>
            </w:r>
            <w:proofErr w:type="spellEnd"/>
            <w:r w:rsidRPr="00574E71">
              <w:rPr>
                <w:b/>
                <w:bCs/>
                <w:sz w:val="18"/>
                <w:szCs w:val="18"/>
              </w:rPr>
              <w:t xml:space="preserve"> model</w:t>
            </w:r>
          </w:p>
        </w:tc>
        <w:tc>
          <w:tcPr>
            <w:tcW w:w="1496" w:type="dxa"/>
            <w:tcBorders>
              <w:bottom w:val="single" w:sz="4" w:space="0" w:color="auto"/>
            </w:tcBorders>
            <w:shd w:val="clear" w:color="auto" w:fill="D9D9D9" w:themeFill="background1" w:themeFillShade="D9"/>
            <w:vAlign w:val="center"/>
          </w:tcPr>
          <w:p w14:paraId="4604EA56" w14:textId="77777777" w:rsidR="000C16BB" w:rsidRPr="00574E71" w:rsidRDefault="000C16BB" w:rsidP="000C16BB">
            <w:pPr>
              <w:tabs>
                <w:tab w:val="left" w:pos="1134"/>
              </w:tabs>
              <w:spacing w:line="360" w:lineRule="auto"/>
              <w:rPr>
                <w:b/>
                <w:bCs/>
                <w:sz w:val="18"/>
                <w:szCs w:val="18"/>
              </w:rPr>
            </w:pPr>
            <w:r>
              <w:rPr>
                <w:b/>
                <w:bCs/>
                <w:sz w:val="18"/>
                <w:szCs w:val="18"/>
              </w:rPr>
              <w:t>Masked-SDM</w:t>
            </w:r>
          </w:p>
        </w:tc>
      </w:tr>
      <w:tr w:rsidR="000C16BB" w:rsidRPr="00574E71" w14:paraId="730E9193" w14:textId="77777777" w:rsidTr="00317987">
        <w:trPr>
          <w:trHeight w:val="817"/>
        </w:trPr>
        <w:tc>
          <w:tcPr>
            <w:tcW w:w="1365" w:type="dxa"/>
            <w:tcBorders>
              <w:top w:val="single" w:sz="4" w:space="0" w:color="auto"/>
              <w:bottom w:val="single" w:sz="2" w:space="0" w:color="auto"/>
              <w:right w:val="single" w:sz="4" w:space="0" w:color="auto"/>
            </w:tcBorders>
            <w:shd w:val="clear" w:color="auto" w:fill="auto"/>
            <w:vAlign w:val="center"/>
          </w:tcPr>
          <w:p w14:paraId="7848C0F3" w14:textId="77777777" w:rsidR="000C16BB" w:rsidRPr="00574E71" w:rsidRDefault="000C16BB" w:rsidP="00574E71">
            <w:pPr>
              <w:tabs>
                <w:tab w:val="left" w:pos="1134"/>
              </w:tabs>
              <w:spacing w:line="360" w:lineRule="auto"/>
              <w:rPr>
                <w:sz w:val="18"/>
                <w:szCs w:val="18"/>
              </w:rPr>
            </w:pPr>
            <w:r w:rsidRPr="00574E71">
              <w:rPr>
                <w:sz w:val="18"/>
                <w:szCs w:val="18"/>
              </w:rPr>
              <w:t xml:space="preserve">Modify SDMs </w:t>
            </w:r>
            <w:proofErr w:type="spellStart"/>
            <w:r w:rsidRPr="00574E71">
              <w:rPr>
                <w:sz w:val="18"/>
                <w:szCs w:val="18"/>
              </w:rPr>
              <w:t>PoO</w:t>
            </w:r>
            <w:proofErr w:type="spellEnd"/>
            <w:r w:rsidRPr="00574E71">
              <w:rPr>
                <w:sz w:val="18"/>
                <w:szCs w:val="18"/>
              </w:rPr>
              <w:t xml:space="preserve"> map?</w:t>
            </w:r>
          </w:p>
        </w:tc>
        <w:tc>
          <w:tcPr>
            <w:tcW w:w="1510" w:type="dxa"/>
            <w:tcBorders>
              <w:top w:val="single" w:sz="4" w:space="0" w:color="auto"/>
              <w:left w:val="single" w:sz="4" w:space="0" w:color="auto"/>
              <w:bottom w:val="single" w:sz="2" w:space="0" w:color="auto"/>
            </w:tcBorders>
            <w:shd w:val="clear" w:color="auto" w:fill="D9D9D9"/>
            <w:vAlign w:val="center"/>
          </w:tcPr>
          <w:p w14:paraId="1A1F27EF" w14:textId="77777777" w:rsidR="000C16BB" w:rsidRPr="00574E71" w:rsidRDefault="000C16BB" w:rsidP="00574E71">
            <w:pPr>
              <w:tabs>
                <w:tab w:val="left" w:pos="1134"/>
              </w:tabs>
              <w:spacing w:line="360" w:lineRule="auto"/>
              <w:rPr>
                <w:sz w:val="18"/>
                <w:szCs w:val="18"/>
              </w:rPr>
            </w:pPr>
            <w:r w:rsidRPr="00574E71">
              <w:rPr>
                <w:sz w:val="18"/>
                <w:szCs w:val="18"/>
              </w:rPr>
              <w:t>yes</w:t>
            </w:r>
          </w:p>
        </w:tc>
        <w:tc>
          <w:tcPr>
            <w:tcW w:w="1517" w:type="dxa"/>
            <w:tcBorders>
              <w:top w:val="single" w:sz="4" w:space="0" w:color="auto"/>
              <w:bottom w:val="single" w:sz="2" w:space="0" w:color="auto"/>
            </w:tcBorders>
            <w:shd w:val="clear" w:color="auto" w:fill="BFBFBF"/>
            <w:vAlign w:val="center"/>
          </w:tcPr>
          <w:p w14:paraId="384BC6D4" w14:textId="77777777" w:rsidR="000C16BB" w:rsidRPr="00574E71" w:rsidRDefault="000C16BB" w:rsidP="00574E71">
            <w:pPr>
              <w:tabs>
                <w:tab w:val="left" w:pos="1134"/>
              </w:tabs>
              <w:spacing w:line="360" w:lineRule="auto"/>
              <w:rPr>
                <w:sz w:val="18"/>
                <w:szCs w:val="18"/>
              </w:rPr>
            </w:pPr>
            <w:r w:rsidRPr="00574E71">
              <w:rPr>
                <w:sz w:val="18"/>
                <w:szCs w:val="18"/>
              </w:rPr>
              <w:t>no</w:t>
            </w:r>
          </w:p>
        </w:tc>
        <w:tc>
          <w:tcPr>
            <w:tcW w:w="1627" w:type="dxa"/>
            <w:tcBorders>
              <w:top w:val="single" w:sz="4" w:space="0" w:color="auto"/>
              <w:bottom w:val="single" w:sz="2" w:space="0" w:color="auto"/>
            </w:tcBorders>
            <w:shd w:val="clear" w:color="auto" w:fill="D9D9D9"/>
            <w:vAlign w:val="center"/>
          </w:tcPr>
          <w:p w14:paraId="4E178609" w14:textId="77777777" w:rsidR="000C16BB" w:rsidRPr="00574E71" w:rsidRDefault="000C16BB" w:rsidP="00574E71">
            <w:pPr>
              <w:tabs>
                <w:tab w:val="left" w:pos="1134"/>
              </w:tabs>
              <w:spacing w:line="360" w:lineRule="auto"/>
              <w:rPr>
                <w:sz w:val="18"/>
                <w:szCs w:val="18"/>
              </w:rPr>
            </w:pPr>
            <w:r w:rsidRPr="00574E71">
              <w:rPr>
                <w:sz w:val="18"/>
                <w:szCs w:val="18"/>
              </w:rPr>
              <w:t>yes</w:t>
            </w:r>
          </w:p>
        </w:tc>
        <w:tc>
          <w:tcPr>
            <w:tcW w:w="1512" w:type="dxa"/>
            <w:tcBorders>
              <w:top w:val="single" w:sz="4" w:space="0" w:color="auto"/>
              <w:bottom w:val="single" w:sz="2" w:space="0" w:color="auto"/>
            </w:tcBorders>
            <w:shd w:val="clear" w:color="auto" w:fill="BFBFBF"/>
            <w:vAlign w:val="center"/>
          </w:tcPr>
          <w:p w14:paraId="777DEAFF" w14:textId="77777777" w:rsidR="000C16BB" w:rsidRPr="00574E71" w:rsidRDefault="000C16BB" w:rsidP="00574E71">
            <w:pPr>
              <w:tabs>
                <w:tab w:val="left" w:pos="1134"/>
              </w:tabs>
              <w:spacing w:line="360" w:lineRule="auto"/>
              <w:rPr>
                <w:sz w:val="18"/>
                <w:szCs w:val="18"/>
              </w:rPr>
            </w:pPr>
            <w:r w:rsidRPr="00574E71">
              <w:rPr>
                <w:sz w:val="18"/>
                <w:szCs w:val="18"/>
              </w:rPr>
              <w:t>no</w:t>
            </w:r>
          </w:p>
        </w:tc>
        <w:tc>
          <w:tcPr>
            <w:tcW w:w="1496" w:type="dxa"/>
            <w:tcBorders>
              <w:top w:val="single" w:sz="4" w:space="0" w:color="auto"/>
              <w:bottom w:val="single" w:sz="2" w:space="0" w:color="auto"/>
            </w:tcBorders>
            <w:shd w:val="clear" w:color="auto" w:fill="D9D9D9" w:themeFill="background1" w:themeFillShade="D9"/>
            <w:vAlign w:val="center"/>
          </w:tcPr>
          <w:p w14:paraId="34AD2FC6" w14:textId="77777777" w:rsidR="000C16BB" w:rsidRPr="00574E71" w:rsidRDefault="000C16BB" w:rsidP="00574E71">
            <w:pPr>
              <w:tabs>
                <w:tab w:val="left" w:pos="1134"/>
              </w:tabs>
              <w:spacing w:line="360" w:lineRule="auto"/>
              <w:rPr>
                <w:sz w:val="18"/>
                <w:szCs w:val="18"/>
              </w:rPr>
            </w:pPr>
            <w:r>
              <w:rPr>
                <w:sz w:val="18"/>
                <w:szCs w:val="18"/>
              </w:rPr>
              <w:t>no</w:t>
            </w:r>
          </w:p>
        </w:tc>
      </w:tr>
      <w:tr w:rsidR="000C16BB" w:rsidRPr="00574E71" w14:paraId="2C4BCE2B" w14:textId="77777777" w:rsidTr="00317987">
        <w:trPr>
          <w:trHeight w:val="843"/>
        </w:trPr>
        <w:tc>
          <w:tcPr>
            <w:tcW w:w="1365" w:type="dxa"/>
            <w:tcBorders>
              <w:top w:val="single" w:sz="2" w:space="0" w:color="auto"/>
              <w:bottom w:val="single" w:sz="2" w:space="0" w:color="auto"/>
              <w:right w:val="single" w:sz="4" w:space="0" w:color="auto"/>
            </w:tcBorders>
            <w:shd w:val="clear" w:color="auto" w:fill="auto"/>
            <w:vAlign w:val="center"/>
          </w:tcPr>
          <w:p w14:paraId="10F39BA8" w14:textId="22C7F7A1" w:rsidR="000C16BB" w:rsidRPr="00574E71" w:rsidRDefault="00317987" w:rsidP="00574E71">
            <w:pPr>
              <w:tabs>
                <w:tab w:val="left" w:pos="1134"/>
              </w:tabs>
              <w:spacing w:line="360" w:lineRule="auto"/>
              <w:rPr>
                <w:sz w:val="18"/>
                <w:szCs w:val="18"/>
              </w:rPr>
            </w:pPr>
            <w:r>
              <w:rPr>
                <w:sz w:val="18"/>
                <w:szCs w:val="18"/>
              </w:rPr>
              <w:t>Utilises downscaling predictions</w:t>
            </w:r>
          </w:p>
        </w:tc>
        <w:tc>
          <w:tcPr>
            <w:tcW w:w="1510" w:type="dxa"/>
            <w:tcBorders>
              <w:top w:val="single" w:sz="2" w:space="0" w:color="auto"/>
              <w:left w:val="single" w:sz="4" w:space="0" w:color="auto"/>
              <w:bottom w:val="single" w:sz="2" w:space="0" w:color="auto"/>
            </w:tcBorders>
            <w:shd w:val="clear" w:color="auto" w:fill="D9D9D9"/>
            <w:vAlign w:val="center"/>
          </w:tcPr>
          <w:p w14:paraId="6CA73B32" w14:textId="77777777" w:rsidR="000C16BB" w:rsidRPr="00574E71" w:rsidRDefault="000C16BB" w:rsidP="00574E71">
            <w:pPr>
              <w:tabs>
                <w:tab w:val="left" w:pos="1134"/>
              </w:tabs>
              <w:spacing w:line="360" w:lineRule="auto"/>
              <w:rPr>
                <w:sz w:val="18"/>
                <w:szCs w:val="18"/>
              </w:rPr>
            </w:pPr>
            <w:r w:rsidRPr="00574E71">
              <w:rPr>
                <w:sz w:val="18"/>
                <w:szCs w:val="18"/>
              </w:rPr>
              <w:t>no</w:t>
            </w:r>
          </w:p>
        </w:tc>
        <w:tc>
          <w:tcPr>
            <w:tcW w:w="1517" w:type="dxa"/>
            <w:tcBorders>
              <w:top w:val="single" w:sz="2" w:space="0" w:color="auto"/>
              <w:bottom w:val="single" w:sz="2" w:space="0" w:color="auto"/>
            </w:tcBorders>
            <w:shd w:val="clear" w:color="auto" w:fill="BFBFBF"/>
            <w:vAlign w:val="center"/>
          </w:tcPr>
          <w:p w14:paraId="6696CBB9" w14:textId="77777777" w:rsidR="000C16BB" w:rsidRPr="00574E71" w:rsidRDefault="000C16BB" w:rsidP="00574E71">
            <w:pPr>
              <w:tabs>
                <w:tab w:val="left" w:pos="1134"/>
              </w:tabs>
              <w:spacing w:line="360" w:lineRule="auto"/>
              <w:rPr>
                <w:sz w:val="18"/>
                <w:szCs w:val="18"/>
              </w:rPr>
            </w:pPr>
            <w:r w:rsidRPr="00574E71">
              <w:rPr>
                <w:sz w:val="18"/>
                <w:szCs w:val="18"/>
              </w:rPr>
              <w:t>yes</w:t>
            </w:r>
          </w:p>
        </w:tc>
        <w:tc>
          <w:tcPr>
            <w:tcW w:w="1627" w:type="dxa"/>
            <w:tcBorders>
              <w:top w:val="single" w:sz="2" w:space="0" w:color="auto"/>
              <w:bottom w:val="single" w:sz="2" w:space="0" w:color="auto"/>
            </w:tcBorders>
            <w:shd w:val="clear" w:color="auto" w:fill="D9D9D9"/>
            <w:vAlign w:val="center"/>
          </w:tcPr>
          <w:p w14:paraId="42125B0A" w14:textId="77777777" w:rsidR="000C16BB" w:rsidRPr="00574E71" w:rsidRDefault="000C16BB" w:rsidP="00574E71">
            <w:pPr>
              <w:tabs>
                <w:tab w:val="left" w:pos="1134"/>
              </w:tabs>
              <w:spacing w:line="360" w:lineRule="auto"/>
              <w:rPr>
                <w:sz w:val="18"/>
                <w:szCs w:val="18"/>
              </w:rPr>
            </w:pPr>
            <w:r w:rsidRPr="00574E71">
              <w:rPr>
                <w:sz w:val="18"/>
                <w:szCs w:val="18"/>
              </w:rPr>
              <w:t>yes</w:t>
            </w:r>
          </w:p>
        </w:tc>
        <w:tc>
          <w:tcPr>
            <w:tcW w:w="1512" w:type="dxa"/>
            <w:tcBorders>
              <w:top w:val="single" w:sz="2" w:space="0" w:color="auto"/>
              <w:bottom w:val="single" w:sz="2" w:space="0" w:color="auto"/>
            </w:tcBorders>
            <w:shd w:val="clear" w:color="auto" w:fill="BFBFBF"/>
            <w:vAlign w:val="center"/>
          </w:tcPr>
          <w:p w14:paraId="553B5883" w14:textId="77777777" w:rsidR="000C16BB" w:rsidRPr="00574E71" w:rsidRDefault="000C16BB" w:rsidP="00574E71">
            <w:pPr>
              <w:tabs>
                <w:tab w:val="left" w:pos="1134"/>
              </w:tabs>
              <w:spacing w:line="360" w:lineRule="auto"/>
              <w:rPr>
                <w:sz w:val="18"/>
                <w:szCs w:val="18"/>
              </w:rPr>
            </w:pPr>
            <w:r w:rsidRPr="00574E71">
              <w:rPr>
                <w:sz w:val="18"/>
                <w:szCs w:val="18"/>
              </w:rPr>
              <w:t>yes</w:t>
            </w:r>
          </w:p>
        </w:tc>
        <w:tc>
          <w:tcPr>
            <w:tcW w:w="1496" w:type="dxa"/>
            <w:tcBorders>
              <w:top w:val="single" w:sz="2" w:space="0" w:color="auto"/>
              <w:bottom w:val="single" w:sz="2" w:space="0" w:color="auto"/>
            </w:tcBorders>
            <w:shd w:val="clear" w:color="auto" w:fill="D9D9D9" w:themeFill="background1" w:themeFillShade="D9"/>
            <w:vAlign w:val="center"/>
          </w:tcPr>
          <w:p w14:paraId="60BF772C" w14:textId="77777777" w:rsidR="000C16BB" w:rsidRPr="00574E71" w:rsidRDefault="000C16BB" w:rsidP="00574E71">
            <w:pPr>
              <w:tabs>
                <w:tab w:val="left" w:pos="1134"/>
              </w:tabs>
              <w:spacing w:line="360" w:lineRule="auto"/>
              <w:rPr>
                <w:sz w:val="18"/>
                <w:szCs w:val="18"/>
              </w:rPr>
            </w:pPr>
            <w:r>
              <w:rPr>
                <w:sz w:val="18"/>
                <w:szCs w:val="18"/>
              </w:rPr>
              <w:t>no</w:t>
            </w:r>
          </w:p>
        </w:tc>
      </w:tr>
      <w:tr w:rsidR="000C16BB" w:rsidRPr="00574E71" w14:paraId="127BBD3D" w14:textId="77777777" w:rsidTr="00317987">
        <w:trPr>
          <w:trHeight w:val="2122"/>
        </w:trPr>
        <w:tc>
          <w:tcPr>
            <w:tcW w:w="1365" w:type="dxa"/>
            <w:tcBorders>
              <w:top w:val="single" w:sz="2" w:space="0" w:color="auto"/>
              <w:bottom w:val="single" w:sz="2" w:space="0" w:color="auto"/>
              <w:right w:val="single" w:sz="4" w:space="0" w:color="auto"/>
            </w:tcBorders>
            <w:shd w:val="clear" w:color="auto" w:fill="auto"/>
            <w:vAlign w:val="center"/>
          </w:tcPr>
          <w:p w14:paraId="733112C5" w14:textId="77777777" w:rsidR="000C16BB" w:rsidRPr="00574E71" w:rsidRDefault="000C16BB" w:rsidP="00574E71">
            <w:pPr>
              <w:tabs>
                <w:tab w:val="left" w:pos="1134"/>
              </w:tabs>
              <w:spacing w:line="360" w:lineRule="auto"/>
              <w:rPr>
                <w:sz w:val="18"/>
                <w:szCs w:val="18"/>
              </w:rPr>
            </w:pPr>
            <w:r w:rsidRPr="00574E71">
              <w:rPr>
                <w:sz w:val="18"/>
                <w:szCs w:val="18"/>
              </w:rPr>
              <w:t xml:space="preserve">Thresholding method </w:t>
            </w:r>
          </w:p>
        </w:tc>
        <w:tc>
          <w:tcPr>
            <w:tcW w:w="1510" w:type="dxa"/>
            <w:tcBorders>
              <w:top w:val="single" w:sz="2" w:space="0" w:color="auto"/>
              <w:left w:val="single" w:sz="4" w:space="0" w:color="auto"/>
              <w:bottom w:val="single" w:sz="2" w:space="0" w:color="auto"/>
            </w:tcBorders>
            <w:shd w:val="clear" w:color="auto" w:fill="D9D9D9"/>
            <w:vAlign w:val="center"/>
          </w:tcPr>
          <w:p w14:paraId="3CAA16E3" w14:textId="61A5E1E6" w:rsidR="000C16BB" w:rsidRPr="00574E71" w:rsidRDefault="00317987" w:rsidP="00574E71">
            <w:pPr>
              <w:tabs>
                <w:tab w:val="left" w:pos="1134"/>
              </w:tabs>
              <w:spacing w:line="360" w:lineRule="auto"/>
              <w:rPr>
                <w:sz w:val="18"/>
                <w:szCs w:val="18"/>
              </w:rPr>
            </w:pPr>
            <w:r>
              <w:rPr>
                <w:sz w:val="18"/>
                <w:szCs w:val="18"/>
              </w:rPr>
              <w:t>Single threshold that optimizes fine-scale accuracy</w:t>
            </w:r>
          </w:p>
        </w:tc>
        <w:tc>
          <w:tcPr>
            <w:tcW w:w="1517" w:type="dxa"/>
            <w:tcBorders>
              <w:top w:val="single" w:sz="2" w:space="0" w:color="auto"/>
              <w:bottom w:val="single" w:sz="2" w:space="0" w:color="auto"/>
            </w:tcBorders>
            <w:shd w:val="clear" w:color="auto" w:fill="BFBFBF"/>
            <w:vAlign w:val="center"/>
          </w:tcPr>
          <w:p w14:paraId="643CDE1A" w14:textId="77777777" w:rsidR="000C16BB" w:rsidRPr="00574E71" w:rsidRDefault="00482A97" w:rsidP="00482A97">
            <w:pPr>
              <w:tabs>
                <w:tab w:val="left" w:pos="1134"/>
              </w:tabs>
              <w:spacing w:line="360" w:lineRule="auto"/>
              <w:rPr>
                <w:sz w:val="18"/>
                <w:szCs w:val="18"/>
              </w:rPr>
            </w:pPr>
            <w:r>
              <w:rPr>
                <w:sz w:val="18"/>
                <w:szCs w:val="18"/>
              </w:rPr>
              <w:t>T</w:t>
            </w:r>
            <w:r w:rsidR="000C16BB" w:rsidRPr="00574E71">
              <w:rPr>
                <w:sz w:val="18"/>
                <w:szCs w:val="18"/>
              </w:rPr>
              <w:t>hreshold</w:t>
            </w:r>
            <w:r>
              <w:rPr>
                <w:sz w:val="18"/>
                <w:szCs w:val="18"/>
              </w:rPr>
              <w:t xml:space="preserve"> that matches the predicted prevalence</w:t>
            </w:r>
          </w:p>
        </w:tc>
        <w:tc>
          <w:tcPr>
            <w:tcW w:w="1627" w:type="dxa"/>
            <w:tcBorders>
              <w:top w:val="single" w:sz="2" w:space="0" w:color="auto"/>
              <w:bottom w:val="single" w:sz="2" w:space="0" w:color="auto"/>
            </w:tcBorders>
            <w:shd w:val="clear" w:color="auto" w:fill="D9D9D9"/>
            <w:vAlign w:val="center"/>
          </w:tcPr>
          <w:p w14:paraId="0E216AE8" w14:textId="77777777" w:rsidR="000C16BB" w:rsidRPr="00574E71" w:rsidRDefault="000C16BB" w:rsidP="00574E71">
            <w:pPr>
              <w:tabs>
                <w:tab w:val="left" w:pos="1134"/>
              </w:tabs>
              <w:spacing w:line="360" w:lineRule="auto"/>
              <w:rPr>
                <w:sz w:val="18"/>
                <w:szCs w:val="18"/>
              </w:rPr>
            </w:pPr>
            <w:r w:rsidRPr="00574E71">
              <w:rPr>
                <w:sz w:val="18"/>
                <w:szCs w:val="18"/>
              </w:rPr>
              <w:t>No threshold</w:t>
            </w:r>
          </w:p>
        </w:tc>
        <w:tc>
          <w:tcPr>
            <w:tcW w:w="1512" w:type="dxa"/>
            <w:tcBorders>
              <w:top w:val="single" w:sz="2" w:space="0" w:color="auto"/>
              <w:bottom w:val="single" w:sz="2" w:space="0" w:color="auto"/>
            </w:tcBorders>
            <w:shd w:val="clear" w:color="auto" w:fill="BFBFBF"/>
            <w:vAlign w:val="center"/>
          </w:tcPr>
          <w:p w14:paraId="330F097E" w14:textId="4501BF9A" w:rsidR="000C16BB" w:rsidRPr="00574E71" w:rsidRDefault="00317987" w:rsidP="00574E71">
            <w:pPr>
              <w:tabs>
                <w:tab w:val="left" w:pos="1134"/>
              </w:tabs>
              <w:spacing w:line="360" w:lineRule="auto"/>
              <w:rPr>
                <w:sz w:val="18"/>
                <w:szCs w:val="18"/>
              </w:rPr>
            </w:pPr>
            <w:r>
              <w:rPr>
                <w:sz w:val="18"/>
                <w:szCs w:val="18"/>
              </w:rPr>
              <w:t>Single threshold that balances fine-scale accuracy and spatial consistency</w:t>
            </w:r>
          </w:p>
        </w:tc>
        <w:tc>
          <w:tcPr>
            <w:tcW w:w="1496" w:type="dxa"/>
            <w:tcBorders>
              <w:top w:val="single" w:sz="2" w:space="0" w:color="auto"/>
              <w:bottom w:val="single" w:sz="2" w:space="0" w:color="auto"/>
            </w:tcBorders>
            <w:shd w:val="clear" w:color="auto" w:fill="D9D9D9" w:themeFill="background1" w:themeFillShade="D9"/>
            <w:vAlign w:val="center"/>
          </w:tcPr>
          <w:p w14:paraId="62EBFDFD" w14:textId="53D93731" w:rsidR="000C16BB" w:rsidRPr="00574E71" w:rsidRDefault="00317987" w:rsidP="00574E71">
            <w:pPr>
              <w:tabs>
                <w:tab w:val="left" w:pos="1134"/>
              </w:tabs>
              <w:spacing w:line="360" w:lineRule="auto"/>
              <w:rPr>
                <w:sz w:val="18"/>
                <w:szCs w:val="18"/>
              </w:rPr>
            </w:pPr>
            <w:r>
              <w:rPr>
                <w:sz w:val="18"/>
                <w:szCs w:val="18"/>
              </w:rPr>
              <w:t>Single threshold that optimizes fine-scale accuracy</w:t>
            </w:r>
          </w:p>
        </w:tc>
      </w:tr>
      <w:tr w:rsidR="00317987" w:rsidRPr="00574E71" w14:paraId="29DD343E" w14:textId="77777777" w:rsidTr="00317987">
        <w:trPr>
          <w:trHeight w:val="1625"/>
        </w:trPr>
        <w:tc>
          <w:tcPr>
            <w:tcW w:w="1365" w:type="dxa"/>
            <w:tcBorders>
              <w:top w:val="single" w:sz="2" w:space="0" w:color="auto"/>
              <w:bottom w:val="single" w:sz="2" w:space="0" w:color="auto"/>
              <w:right w:val="single" w:sz="4" w:space="0" w:color="auto"/>
            </w:tcBorders>
            <w:shd w:val="clear" w:color="auto" w:fill="auto"/>
            <w:vAlign w:val="center"/>
          </w:tcPr>
          <w:p w14:paraId="301776F9" w14:textId="77777777" w:rsidR="00317987" w:rsidRPr="00574E71" w:rsidRDefault="00317987" w:rsidP="00317987">
            <w:pPr>
              <w:tabs>
                <w:tab w:val="left" w:pos="1134"/>
              </w:tabs>
              <w:spacing w:line="360" w:lineRule="auto"/>
              <w:rPr>
                <w:sz w:val="18"/>
                <w:szCs w:val="18"/>
              </w:rPr>
            </w:pPr>
            <w:r w:rsidRPr="00574E71">
              <w:rPr>
                <w:sz w:val="18"/>
                <w:szCs w:val="18"/>
              </w:rPr>
              <w:t>Number of occupied cells in P/A output</w:t>
            </w:r>
          </w:p>
        </w:tc>
        <w:tc>
          <w:tcPr>
            <w:tcW w:w="1510" w:type="dxa"/>
            <w:tcBorders>
              <w:top w:val="single" w:sz="2" w:space="0" w:color="auto"/>
              <w:left w:val="single" w:sz="4" w:space="0" w:color="auto"/>
              <w:bottom w:val="single" w:sz="2" w:space="0" w:color="auto"/>
            </w:tcBorders>
            <w:shd w:val="clear" w:color="auto" w:fill="D9D9D9"/>
            <w:vAlign w:val="center"/>
          </w:tcPr>
          <w:p w14:paraId="0F3BEF93" w14:textId="77777777" w:rsidR="00317987" w:rsidRPr="00574E71" w:rsidRDefault="00317987" w:rsidP="00317987">
            <w:pPr>
              <w:tabs>
                <w:tab w:val="left" w:pos="1134"/>
              </w:tabs>
              <w:spacing w:line="360" w:lineRule="auto"/>
              <w:rPr>
                <w:sz w:val="18"/>
                <w:szCs w:val="18"/>
              </w:rPr>
            </w:pPr>
            <w:r w:rsidRPr="00574E71">
              <w:rPr>
                <w:sz w:val="18"/>
                <w:szCs w:val="18"/>
              </w:rPr>
              <w:t>Threshold dependent</w:t>
            </w:r>
          </w:p>
        </w:tc>
        <w:tc>
          <w:tcPr>
            <w:tcW w:w="1517" w:type="dxa"/>
            <w:tcBorders>
              <w:top w:val="single" w:sz="2" w:space="0" w:color="auto"/>
              <w:bottom w:val="single" w:sz="2" w:space="0" w:color="auto"/>
            </w:tcBorders>
            <w:shd w:val="clear" w:color="auto" w:fill="BFBFBF"/>
            <w:vAlign w:val="center"/>
          </w:tcPr>
          <w:p w14:paraId="096287F6" w14:textId="5FF847C9" w:rsidR="00317987" w:rsidRPr="00574E71" w:rsidRDefault="00317987" w:rsidP="00317987">
            <w:pPr>
              <w:tabs>
                <w:tab w:val="left" w:pos="1134"/>
              </w:tabs>
              <w:spacing w:line="360" w:lineRule="auto"/>
              <w:rPr>
                <w:sz w:val="18"/>
                <w:szCs w:val="18"/>
              </w:rPr>
            </w:pPr>
            <w:r>
              <w:rPr>
                <w:sz w:val="18"/>
                <w:szCs w:val="18"/>
              </w:rPr>
              <w:t>As predicted by the downscaling models for the finest resolution</w:t>
            </w:r>
          </w:p>
        </w:tc>
        <w:tc>
          <w:tcPr>
            <w:tcW w:w="1627" w:type="dxa"/>
            <w:tcBorders>
              <w:top w:val="single" w:sz="2" w:space="0" w:color="auto"/>
              <w:bottom w:val="single" w:sz="2" w:space="0" w:color="auto"/>
            </w:tcBorders>
            <w:shd w:val="clear" w:color="auto" w:fill="D9D9D9"/>
            <w:vAlign w:val="center"/>
          </w:tcPr>
          <w:p w14:paraId="2406ACA1" w14:textId="7B75CF43" w:rsidR="00317987" w:rsidRPr="00574E71" w:rsidRDefault="00317987" w:rsidP="00317987">
            <w:pPr>
              <w:tabs>
                <w:tab w:val="left" w:pos="1134"/>
              </w:tabs>
              <w:spacing w:line="360" w:lineRule="auto"/>
              <w:rPr>
                <w:sz w:val="18"/>
                <w:szCs w:val="18"/>
              </w:rPr>
            </w:pPr>
            <w:r>
              <w:rPr>
                <w:sz w:val="18"/>
                <w:szCs w:val="18"/>
              </w:rPr>
              <w:t>As predicted by the downscaling models at all resolutions</w:t>
            </w:r>
          </w:p>
        </w:tc>
        <w:tc>
          <w:tcPr>
            <w:tcW w:w="1512" w:type="dxa"/>
            <w:tcBorders>
              <w:top w:val="single" w:sz="2" w:space="0" w:color="auto"/>
              <w:bottom w:val="single" w:sz="2" w:space="0" w:color="auto"/>
            </w:tcBorders>
            <w:shd w:val="clear" w:color="auto" w:fill="BFBFBF"/>
            <w:vAlign w:val="center"/>
          </w:tcPr>
          <w:p w14:paraId="2F19622C" w14:textId="77777777" w:rsidR="00317987" w:rsidRPr="00574E71" w:rsidRDefault="00317987" w:rsidP="00317987">
            <w:pPr>
              <w:tabs>
                <w:tab w:val="left" w:pos="1134"/>
              </w:tabs>
              <w:spacing w:line="360" w:lineRule="auto"/>
              <w:rPr>
                <w:sz w:val="18"/>
                <w:szCs w:val="18"/>
              </w:rPr>
            </w:pPr>
            <w:r w:rsidRPr="00574E71">
              <w:rPr>
                <w:sz w:val="18"/>
                <w:szCs w:val="18"/>
              </w:rPr>
              <w:t>Threshold dependent</w:t>
            </w:r>
          </w:p>
        </w:tc>
        <w:tc>
          <w:tcPr>
            <w:tcW w:w="1496" w:type="dxa"/>
            <w:tcBorders>
              <w:top w:val="single" w:sz="2" w:space="0" w:color="auto"/>
              <w:bottom w:val="single" w:sz="2" w:space="0" w:color="auto"/>
            </w:tcBorders>
            <w:shd w:val="clear" w:color="auto" w:fill="D9D9D9" w:themeFill="background1" w:themeFillShade="D9"/>
            <w:vAlign w:val="center"/>
          </w:tcPr>
          <w:p w14:paraId="7BD808F9" w14:textId="77777777" w:rsidR="00317987" w:rsidRPr="00574E71" w:rsidRDefault="00317987" w:rsidP="00317987">
            <w:pPr>
              <w:tabs>
                <w:tab w:val="left" w:pos="1134"/>
              </w:tabs>
              <w:spacing w:line="360" w:lineRule="auto"/>
              <w:rPr>
                <w:sz w:val="18"/>
                <w:szCs w:val="18"/>
              </w:rPr>
            </w:pPr>
            <w:r w:rsidRPr="00574E71">
              <w:rPr>
                <w:sz w:val="18"/>
                <w:szCs w:val="18"/>
              </w:rPr>
              <w:t>Threshold dependent</w:t>
            </w:r>
          </w:p>
        </w:tc>
      </w:tr>
      <w:tr w:rsidR="000C16BB" w:rsidRPr="00574E71" w14:paraId="26751FCF" w14:textId="77777777" w:rsidTr="00317987">
        <w:trPr>
          <w:trHeight w:val="454"/>
        </w:trPr>
        <w:tc>
          <w:tcPr>
            <w:tcW w:w="1365" w:type="dxa"/>
            <w:tcBorders>
              <w:top w:val="single" w:sz="2" w:space="0" w:color="auto"/>
              <w:bottom w:val="single" w:sz="2" w:space="0" w:color="auto"/>
              <w:right w:val="single" w:sz="4" w:space="0" w:color="auto"/>
            </w:tcBorders>
            <w:shd w:val="clear" w:color="auto" w:fill="auto"/>
            <w:vAlign w:val="center"/>
          </w:tcPr>
          <w:p w14:paraId="2629E4B3" w14:textId="77777777" w:rsidR="000C16BB" w:rsidRPr="00574E71" w:rsidRDefault="000C16BB" w:rsidP="00574E71">
            <w:pPr>
              <w:tabs>
                <w:tab w:val="left" w:pos="1134"/>
              </w:tabs>
              <w:spacing w:line="360" w:lineRule="auto"/>
              <w:rPr>
                <w:sz w:val="18"/>
                <w:szCs w:val="18"/>
              </w:rPr>
            </w:pPr>
            <w:r w:rsidRPr="00574E71">
              <w:rPr>
                <w:sz w:val="18"/>
                <w:szCs w:val="18"/>
              </w:rPr>
              <w:t>Atlas masking</w:t>
            </w:r>
          </w:p>
        </w:tc>
        <w:tc>
          <w:tcPr>
            <w:tcW w:w="1510" w:type="dxa"/>
            <w:tcBorders>
              <w:top w:val="single" w:sz="2" w:space="0" w:color="auto"/>
              <w:left w:val="single" w:sz="4" w:space="0" w:color="auto"/>
              <w:bottom w:val="single" w:sz="2" w:space="0" w:color="auto"/>
            </w:tcBorders>
            <w:shd w:val="clear" w:color="auto" w:fill="D9D9D9"/>
            <w:vAlign w:val="center"/>
          </w:tcPr>
          <w:p w14:paraId="30376704" w14:textId="77777777" w:rsidR="000C16BB" w:rsidRPr="00574E71" w:rsidRDefault="000C16BB" w:rsidP="00574E71">
            <w:pPr>
              <w:tabs>
                <w:tab w:val="left" w:pos="1134"/>
              </w:tabs>
              <w:spacing w:line="360" w:lineRule="auto"/>
              <w:rPr>
                <w:sz w:val="18"/>
                <w:szCs w:val="18"/>
              </w:rPr>
            </w:pPr>
            <w:r w:rsidRPr="00574E71">
              <w:rPr>
                <w:sz w:val="18"/>
                <w:szCs w:val="18"/>
              </w:rPr>
              <w:t>optional</w:t>
            </w:r>
          </w:p>
        </w:tc>
        <w:tc>
          <w:tcPr>
            <w:tcW w:w="1517" w:type="dxa"/>
            <w:tcBorders>
              <w:top w:val="single" w:sz="2" w:space="0" w:color="auto"/>
              <w:bottom w:val="single" w:sz="2" w:space="0" w:color="auto"/>
            </w:tcBorders>
            <w:shd w:val="clear" w:color="auto" w:fill="BFBFBF"/>
            <w:vAlign w:val="center"/>
          </w:tcPr>
          <w:p w14:paraId="5877E2F0" w14:textId="77777777" w:rsidR="000C16BB" w:rsidRPr="00574E71" w:rsidRDefault="000C16BB" w:rsidP="00574E71">
            <w:pPr>
              <w:tabs>
                <w:tab w:val="left" w:pos="1134"/>
              </w:tabs>
              <w:spacing w:line="360" w:lineRule="auto"/>
              <w:rPr>
                <w:sz w:val="18"/>
                <w:szCs w:val="18"/>
              </w:rPr>
            </w:pPr>
            <w:r w:rsidRPr="00574E71">
              <w:rPr>
                <w:sz w:val="18"/>
                <w:szCs w:val="18"/>
              </w:rPr>
              <w:t>optional</w:t>
            </w:r>
          </w:p>
        </w:tc>
        <w:tc>
          <w:tcPr>
            <w:tcW w:w="1627" w:type="dxa"/>
            <w:tcBorders>
              <w:top w:val="single" w:sz="2" w:space="0" w:color="auto"/>
              <w:bottom w:val="single" w:sz="2" w:space="0" w:color="auto"/>
            </w:tcBorders>
            <w:shd w:val="clear" w:color="auto" w:fill="D9D9D9"/>
            <w:vAlign w:val="center"/>
          </w:tcPr>
          <w:p w14:paraId="0A49ECE7" w14:textId="77777777" w:rsidR="000C16BB" w:rsidRPr="00574E71" w:rsidRDefault="000C16BB" w:rsidP="00574E71">
            <w:pPr>
              <w:tabs>
                <w:tab w:val="left" w:pos="1134"/>
              </w:tabs>
              <w:spacing w:line="360" w:lineRule="auto"/>
              <w:rPr>
                <w:sz w:val="18"/>
                <w:szCs w:val="18"/>
              </w:rPr>
            </w:pPr>
            <w:r w:rsidRPr="00574E71">
              <w:rPr>
                <w:sz w:val="18"/>
                <w:szCs w:val="18"/>
              </w:rPr>
              <w:t>optional</w:t>
            </w:r>
          </w:p>
        </w:tc>
        <w:tc>
          <w:tcPr>
            <w:tcW w:w="1512" w:type="dxa"/>
            <w:tcBorders>
              <w:top w:val="single" w:sz="2" w:space="0" w:color="auto"/>
              <w:bottom w:val="single" w:sz="2" w:space="0" w:color="auto"/>
            </w:tcBorders>
            <w:shd w:val="clear" w:color="auto" w:fill="BFBFBF"/>
            <w:vAlign w:val="center"/>
          </w:tcPr>
          <w:p w14:paraId="511219FB" w14:textId="77777777" w:rsidR="000C16BB" w:rsidRPr="00574E71" w:rsidRDefault="00980E18" w:rsidP="00574E71">
            <w:pPr>
              <w:tabs>
                <w:tab w:val="left" w:pos="1134"/>
              </w:tabs>
              <w:spacing w:line="360" w:lineRule="auto"/>
              <w:rPr>
                <w:sz w:val="18"/>
                <w:szCs w:val="18"/>
              </w:rPr>
            </w:pPr>
            <w:r>
              <w:rPr>
                <w:sz w:val="18"/>
                <w:szCs w:val="18"/>
              </w:rPr>
              <w:t>optional</w:t>
            </w:r>
          </w:p>
        </w:tc>
        <w:tc>
          <w:tcPr>
            <w:tcW w:w="1496" w:type="dxa"/>
            <w:tcBorders>
              <w:top w:val="single" w:sz="2" w:space="0" w:color="auto"/>
              <w:bottom w:val="single" w:sz="2" w:space="0" w:color="auto"/>
            </w:tcBorders>
            <w:shd w:val="clear" w:color="auto" w:fill="D9D9D9" w:themeFill="background1" w:themeFillShade="D9"/>
            <w:vAlign w:val="center"/>
          </w:tcPr>
          <w:p w14:paraId="3E7B97A3" w14:textId="77777777" w:rsidR="000C16BB" w:rsidRPr="00574E71" w:rsidRDefault="000C16BB" w:rsidP="00574E71">
            <w:pPr>
              <w:tabs>
                <w:tab w:val="left" w:pos="1134"/>
              </w:tabs>
              <w:spacing w:line="360" w:lineRule="auto"/>
              <w:rPr>
                <w:sz w:val="18"/>
                <w:szCs w:val="18"/>
              </w:rPr>
            </w:pPr>
            <w:r>
              <w:rPr>
                <w:sz w:val="18"/>
                <w:szCs w:val="18"/>
              </w:rPr>
              <w:t>inherent</w:t>
            </w:r>
          </w:p>
        </w:tc>
      </w:tr>
      <w:tr w:rsidR="000C16BB" w:rsidRPr="00574E71" w14:paraId="24808AF2" w14:textId="77777777" w:rsidTr="00317987">
        <w:trPr>
          <w:trHeight w:val="846"/>
        </w:trPr>
        <w:tc>
          <w:tcPr>
            <w:tcW w:w="1365" w:type="dxa"/>
            <w:tcBorders>
              <w:top w:val="single" w:sz="2" w:space="0" w:color="auto"/>
              <w:right w:val="single" w:sz="4" w:space="0" w:color="auto"/>
            </w:tcBorders>
            <w:shd w:val="clear" w:color="auto" w:fill="auto"/>
            <w:vAlign w:val="center"/>
          </w:tcPr>
          <w:p w14:paraId="765208A2" w14:textId="77777777" w:rsidR="000C16BB" w:rsidRPr="00574E71" w:rsidRDefault="000C16BB" w:rsidP="00574E71">
            <w:pPr>
              <w:tabs>
                <w:tab w:val="left" w:pos="1134"/>
              </w:tabs>
              <w:spacing w:line="360" w:lineRule="auto"/>
              <w:rPr>
                <w:sz w:val="18"/>
                <w:szCs w:val="18"/>
              </w:rPr>
            </w:pPr>
            <w:r w:rsidRPr="00574E71">
              <w:rPr>
                <w:sz w:val="18"/>
                <w:szCs w:val="18"/>
              </w:rPr>
              <w:t>R functions</w:t>
            </w:r>
          </w:p>
        </w:tc>
        <w:tc>
          <w:tcPr>
            <w:tcW w:w="1510" w:type="dxa"/>
            <w:tcBorders>
              <w:top w:val="single" w:sz="2" w:space="0" w:color="auto"/>
              <w:left w:val="single" w:sz="4" w:space="0" w:color="auto"/>
            </w:tcBorders>
            <w:shd w:val="clear" w:color="auto" w:fill="D9D9D9"/>
            <w:vAlign w:val="center"/>
          </w:tcPr>
          <w:p w14:paraId="44223725" w14:textId="6C87A26B" w:rsidR="000C16BB" w:rsidRPr="00574E71" w:rsidRDefault="000C16BB" w:rsidP="005F0BAA">
            <w:pPr>
              <w:tabs>
                <w:tab w:val="left" w:pos="1134"/>
              </w:tabs>
              <w:spacing w:line="360" w:lineRule="auto"/>
              <w:rPr>
                <w:sz w:val="18"/>
                <w:szCs w:val="18"/>
              </w:rPr>
            </w:pPr>
            <w:proofErr w:type="spellStart"/>
            <w:r>
              <w:rPr>
                <w:sz w:val="18"/>
                <w:szCs w:val="18"/>
              </w:rPr>
              <w:t>Win_PoO</w:t>
            </w:r>
            <w:r w:rsidR="00683374">
              <w:rPr>
                <w:sz w:val="18"/>
                <w:szCs w:val="18"/>
              </w:rPr>
              <w:t>.R</w:t>
            </w:r>
            <w:proofErr w:type="spellEnd"/>
            <w:r>
              <w:rPr>
                <w:sz w:val="18"/>
                <w:szCs w:val="18"/>
              </w:rPr>
              <w:t xml:space="preserve"> </w:t>
            </w:r>
          </w:p>
        </w:tc>
        <w:tc>
          <w:tcPr>
            <w:tcW w:w="1517" w:type="dxa"/>
            <w:tcBorders>
              <w:top w:val="single" w:sz="2" w:space="0" w:color="auto"/>
            </w:tcBorders>
            <w:shd w:val="clear" w:color="auto" w:fill="BFBFBF"/>
            <w:vAlign w:val="center"/>
          </w:tcPr>
          <w:p w14:paraId="789260ED" w14:textId="5B371E06" w:rsidR="00683374" w:rsidRPr="00574E71" w:rsidRDefault="00683374" w:rsidP="005F0BAA">
            <w:pPr>
              <w:tabs>
                <w:tab w:val="left" w:pos="1134"/>
              </w:tabs>
              <w:spacing w:line="360" w:lineRule="auto"/>
              <w:rPr>
                <w:sz w:val="18"/>
                <w:szCs w:val="18"/>
              </w:rPr>
            </w:pPr>
            <w:proofErr w:type="spellStart"/>
            <w:r>
              <w:rPr>
                <w:sz w:val="18"/>
                <w:szCs w:val="18"/>
              </w:rPr>
              <w:t>TopX.R</w:t>
            </w:r>
            <w:proofErr w:type="spellEnd"/>
          </w:p>
        </w:tc>
        <w:tc>
          <w:tcPr>
            <w:tcW w:w="1627" w:type="dxa"/>
            <w:tcBorders>
              <w:top w:val="single" w:sz="2" w:space="0" w:color="auto"/>
            </w:tcBorders>
            <w:shd w:val="clear" w:color="auto" w:fill="D9D9D9"/>
            <w:vAlign w:val="center"/>
          </w:tcPr>
          <w:p w14:paraId="09184700" w14:textId="33B4C0F1" w:rsidR="000C16BB" w:rsidRPr="00574E71" w:rsidRDefault="000C16BB" w:rsidP="005F0BAA">
            <w:pPr>
              <w:tabs>
                <w:tab w:val="left" w:pos="1134"/>
              </w:tabs>
              <w:spacing w:line="360" w:lineRule="auto"/>
              <w:rPr>
                <w:sz w:val="18"/>
                <w:szCs w:val="18"/>
              </w:rPr>
            </w:pPr>
            <w:proofErr w:type="spellStart"/>
            <w:r>
              <w:rPr>
                <w:sz w:val="18"/>
                <w:szCs w:val="18"/>
              </w:rPr>
              <w:t>TopDown_PoO</w:t>
            </w:r>
            <w:r w:rsidR="00683374">
              <w:rPr>
                <w:sz w:val="18"/>
                <w:szCs w:val="18"/>
              </w:rPr>
              <w:t>.R</w:t>
            </w:r>
            <w:proofErr w:type="spellEnd"/>
          </w:p>
        </w:tc>
        <w:tc>
          <w:tcPr>
            <w:tcW w:w="1512" w:type="dxa"/>
            <w:tcBorders>
              <w:top w:val="single" w:sz="2" w:space="0" w:color="auto"/>
            </w:tcBorders>
            <w:shd w:val="clear" w:color="auto" w:fill="BFBFBF"/>
            <w:vAlign w:val="center"/>
          </w:tcPr>
          <w:p w14:paraId="5DB15E7F" w14:textId="09575EBB" w:rsidR="00683374" w:rsidRPr="00574E71" w:rsidRDefault="00683374" w:rsidP="005F0BAA">
            <w:pPr>
              <w:tabs>
                <w:tab w:val="left" w:pos="1134"/>
              </w:tabs>
              <w:spacing w:line="360" w:lineRule="auto"/>
              <w:rPr>
                <w:sz w:val="18"/>
                <w:szCs w:val="18"/>
              </w:rPr>
            </w:pPr>
            <w:proofErr w:type="spellStart"/>
            <w:r>
              <w:rPr>
                <w:sz w:val="18"/>
                <w:szCs w:val="18"/>
              </w:rPr>
              <w:t>SpaNiche.R</w:t>
            </w:r>
            <w:proofErr w:type="spellEnd"/>
          </w:p>
        </w:tc>
        <w:tc>
          <w:tcPr>
            <w:tcW w:w="1496" w:type="dxa"/>
            <w:tcBorders>
              <w:top w:val="single" w:sz="2" w:space="0" w:color="auto"/>
            </w:tcBorders>
            <w:shd w:val="clear" w:color="auto" w:fill="D9D9D9" w:themeFill="background1" w:themeFillShade="D9"/>
            <w:vAlign w:val="center"/>
          </w:tcPr>
          <w:p w14:paraId="56CA2880" w14:textId="709D3CEC" w:rsidR="000C16BB" w:rsidRDefault="00683374" w:rsidP="005F0BAA">
            <w:pPr>
              <w:tabs>
                <w:tab w:val="left" w:pos="1134"/>
              </w:tabs>
              <w:spacing w:line="360" w:lineRule="auto"/>
              <w:rPr>
                <w:sz w:val="18"/>
                <w:szCs w:val="18"/>
              </w:rPr>
            </w:pPr>
            <w:proofErr w:type="spellStart"/>
            <w:r>
              <w:rPr>
                <w:sz w:val="18"/>
                <w:szCs w:val="18"/>
              </w:rPr>
              <w:t>TopX.R</w:t>
            </w:r>
            <w:proofErr w:type="spellEnd"/>
          </w:p>
        </w:tc>
      </w:tr>
    </w:tbl>
    <w:p w14:paraId="725F3496" w14:textId="77777777" w:rsidR="00F40CE4" w:rsidRDefault="00F40CE4" w:rsidP="00282F42">
      <w:pPr>
        <w:tabs>
          <w:tab w:val="left" w:pos="1134"/>
        </w:tabs>
        <w:spacing w:line="360" w:lineRule="auto"/>
        <w:rPr>
          <w:rFonts w:ascii="Times New Roman" w:hAnsi="Times New Roman" w:cs="Times New Roman"/>
          <w:sz w:val="22"/>
          <w:szCs w:val="22"/>
        </w:rPr>
      </w:pPr>
    </w:p>
    <w:p w14:paraId="4971540E" w14:textId="77777777" w:rsidR="00585240" w:rsidRPr="00282F42" w:rsidRDefault="00585240" w:rsidP="003F553B">
      <w:pPr>
        <w:pStyle w:val="Style2"/>
        <w:rPr>
          <w:rFonts w:ascii="Arial" w:hAnsi="Arial" w:cs="Arial"/>
        </w:rPr>
      </w:pPr>
      <w:bookmarkStart w:id="110" w:name="_Toc445210674"/>
      <w:proofErr w:type="gramStart"/>
      <w:r>
        <w:t>4</w:t>
      </w:r>
      <w:r w:rsidRPr="005245D0">
        <w:t>.</w:t>
      </w:r>
      <w:r>
        <w:t>d</w:t>
      </w:r>
      <w:proofErr w:type="gramEnd"/>
      <w:r w:rsidRPr="005245D0">
        <w:t>:</w:t>
      </w:r>
      <w:r w:rsidRPr="005245D0">
        <w:tab/>
      </w:r>
      <w:r>
        <w:t>Case stud</w:t>
      </w:r>
      <w:r w:rsidR="003F553B">
        <w:t>y</w:t>
      </w:r>
      <w:bookmarkEnd w:id="110"/>
    </w:p>
    <w:p w14:paraId="1BB276C7" w14:textId="77777777" w:rsidR="00585240" w:rsidRPr="002965E8" w:rsidRDefault="00585240"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d.1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The Wallonia breeding bird dataset</w:t>
      </w:r>
    </w:p>
    <w:p w14:paraId="4FDB3EF3" w14:textId="283B504D" w:rsidR="00317987" w:rsidRDefault="00317987" w:rsidP="00E123C7">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In collaboration between </w:t>
      </w:r>
      <w:r w:rsidRPr="00A66ED7">
        <w:rPr>
          <w:rFonts w:ascii="Times New Roman" w:hAnsi="Times New Roman" w:cs="Times New Roman"/>
          <w:sz w:val="22"/>
          <w:szCs w:val="22"/>
        </w:rPr>
        <w:t>EBCC</w:t>
      </w:r>
      <w:r>
        <w:rPr>
          <w:rFonts w:ascii="Times New Roman" w:hAnsi="Times New Roman" w:cs="Times New Roman"/>
          <w:sz w:val="22"/>
          <w:szCs w:val="22"/>
        </w:rPr>
        <w:t xml:space="preserve"> and </w:t>
      </w:r>
      <w:proofErr w:type="spellStart"/>
      <w:r w:rsidRPr="00A66ED7">
        <w:rPr>
          <w:rFonts w:ascii="Times New Roman" w:hAnsi="Times New Roman" w:cs="Times New Roman"/>
          <w:sz w:val="22"/>
          <w:szCs w:val="22"/>
        </w:rPr>
        <w:t>UnivLeeds</w:t>
      </w:r>
      <w:proofErr w:type="spellEnd"/>
      <w:r>
        <w:rPr>
          <w:rFonts w:ascii="Times New Roman" w:hAnsi="Times New Roman" w:cs="Times New Roman"/>
          <w:sz w:val="22"/>
          <w:szCs w:val="22"/>
        </w:rPr>
        <w:t xml:space="preserve">, two extensive datasets for birds from Wallonia (Belgium) where made available for exploration of hybrid models. The first data set contained transect data at 1×1 km scale, which was used as the main modelling dataset and for accuracy assessment at the local scale. The second dataset is an independent atlas dataset at 5×8 km scale, which was used to assess the models’ performance at coarser resolution. As far as we know, this is the first attempt to explore SDMs accuracy at more than one scale. The transect data contains 2800 cells, covering approximately 17% of Wallonia. Each transect was sampled at least twice a year with two 1 hour long transects- one in the morning and one in the evening. The atlas data contained 514 cells. The presence of all species in each cell was assessed by multiple visits, each covering all main habitats in a collaborative effort of approximately 650 volunteer fieldworkers. A more detailed </w:t>
      </w:r>
      <w:r>
        <w:rPr>
          <w:rFonts w:ascii="Times New Roman" w:hAnsi="Times New Roman" w:cs="Times New Roman"/>
          <w:sz w:val="22"/>
          <w:szCs w:val="22"/>
        </w:rPr>
        <w:lastRenderedPageBreak/>
        <w:t>account on the sampling protocols and metadata can be found in</w:t>
      </w:r>
      <w:r w:rsidR="00EB158D">
        <w:rPr>
          <w:rFonts w:ascii="Times New Roman" w:hAnsi="Times New Roman" w:cs="Times New Roman"/>
          <w:sz w:val="22"/>
          <w:szCs w:val="22"/>
        </w:rPr>
        <w:t xml:space="preserve"> </w:t>
      </w:r>
      <w:hyperlink w:anchor="_ENREF_1" w:tooltip="Aizpurua, 2015 #1520" w:history="1">
        <w:r w:rsidR="00E123C7">
          <w:rPr>
            <w:rFonts w:ascii="Times New Roman" w:hAnsi="Times New Roman" w:cs="Times New Roman"/>
            <w:sz w:val="22"/>
            <w:szCs w:val="22"/>
          </w:rPr>
          <w:fldChar w:fldCharType="begin"/>
        </w:r>
        <w:r w:rsidR="00E123C7">
          <w:rPr>
            <w:rFonts w:ascii="Times New Roman" w:hAnsi="Times New Roman" w:cs="Times New Roman"/>
            <w:sz w:val="22"/>
            <w:szCs w:val="22"/>
          </w:rPr>
          <w:instrText xml:space="preserve"> ADDIN EN.CITE &lt;EndNote&gt;&lt;Cite AuthorYear="1"&gt;&lt;Author&gt;Aizpurua&lt;/Author&gt;&lt;Year&gt;2015&lt;/Year&gt;&lt;RecNum&gt;1520&lt;/RecNum&gt;&lt;DisplayText&gt;Aizpurua et al. (2015)&lt;/DisplayText&gt;&lt;record&gt;&lt;rec-number&gt;1520&lt;/rec-number&gt;&lt;foreign-keys&gt;&lt;key app="EN" db-id="2pz9xze02x9awte9pxsvv02fr290paparpvt"&gt;1520&lt;/key&gt;&lt;/foreign-keys&gt;&lt;ref-type name="Journal Article"&gt;17&lt;/ref-type&gt;&lt;contributors&gt;&lt;authors&gt;&lt;author&gt;Aizpurua, O.&lt;/author&gt;&lt;author&gt;Paquet, J. Y.&lt;/author&gt;&lt;author&gt;Brotons, L.&lt;/author&gt;&lt;author&gt;Titeux, N.&lt;/author&gt;&lt;/authors&gt;&lt;/contributors&gt;&lt;titles&gt;&lt;title&gt;Optimising long-term monitoring projects for species distribution modelling: how atlas data may help&lt;/title&gt;&lt;secondary-title&gt;Ecography&lt;/secondary-title&gt;&lt;/titles&gt;&lt;periodical&gt;&lt;full-title&gt;Ecography&lt;/full-title&gt;&lt;abbr-1&gt;Ecography&lt;/abbr-1&gt;&lt;/periodical&gt;&lt;pages&gt;29-40&lt;/pages&gt;&lt;volume&gt;38&lt;/volume&gt;&lt;number&gt;1&lt;/number&gt;&lt;dates&gt;&lt;year&gt;2015&lt;/year&gt;&lt;/dates&gt;&lt;publisher&gt;Blackwell Publishing Ltd&lt;/publisher&gt;&lt;isbn&gt;1600-0587&lt;/isbn&gt;&lt;label&gt;+ / -&lt;/label&gt;&lt;urls&gt;&lt;related-urls&gt;&lt;url&gt;http://dx.doi.org/10.1111/ecog.00749&lt;/url&gt;&lt;/related-urls&gt;&lt;/urls&gt;&lt;electronic-resource-num&gt;10.1111/ecog.00749&lt;/electronic-resource-num&gt;&lt;/record&gt;&lt;/Cite&gt;&lt;/EndNote&gt;</w:instrText>
        </w:r>
        <w:r w:rsidR="00E123C7">
          <w:rPr>
            <w:rFonts w:ascii="Times New Roman" w:hAnsi="Times New Roman" w:cs="Times New Roman"/>
            <w:sz w:val="22"/>
            <w:szCs w:val="22"/>
          </w:rPr>
          <w:fldChar w:fldCharType="separate"/>
        </w:r>
        <w:r w:rsidR="00E123C7">
          <w:rPr>
            <w:rFonts w:ascii="Times New Roman" w:hAnsi="Times New Roman" w:cs="Times New Roman"/>
            <w:noProof/>
            <w:sz w:val="22"/>
            <w:szCs w:val="22"/>
          </w:rPr>
          <w:t>Aizpurua et al. (2015)</w:t>
        </w:r>
        <w:r w:rsidR="00E123C7">
          <w:rPr>
            <w:rFonts w:ascii="Times New Roman" w:hAnsi="Times New Roman" w:cs="Times New Roman"/>
            <w:sz w:val="22"/>
            <w:szCs w:val="22"/>
          </w:rPr>
          <w:fldChar w:fldCharType="end"/>
        </w:r>
      </w:hyperlink>
      <w:r w:rsidR="00EB158D" w:rsidRPr="00EB158D">
        <w:rPr>
          <w:rFonts w:ascii="Times New Roman" w:hAnsi="Times New Roman" w:cs="Times New Roman"/>
          <w:sz w:val="22"/>
          <w:szCs w:val="22"/>
        </w:rPr>
        <w:t xml:space="preserve"> </w:t>
      </w:r>
      <w:r>
        <w:rPr>
          <w:rFonts w:ascii="Times New Roman" w:hAnsi="Times New Roman" w:cs="Times New Roman"/>
          <w:sz w:val="22"/>
          <w:szCs w:val="22"/>
        </w:rPr>
        <w:t>(</w:t>
      </w:r>
      <w:r w:rsidR="00E31158" w:rsidRPr="00E31158">
        <w:rPr>
          <w:rFonts w:ascii="Times New Roman" w:hAnsi="Times New Roman" w:cs="Times New Roman"/>
          <w:sz w:val="22"/>
          <w:szCs w:val="22"/>
          <w:highlight w:val="yellow"/>
        </w:rPr>
        <w:t>#</w:t>
      </w:r>
      <w:r>
        <w:rPr>
          <w:rFonts w:ascii="Times New Roman" w:hAnsi="Times New Roman" w:cs="Times New Roman"/>
          <w:sz w:val="22"/>
          <w:szCs w:val="22"/>
          <w:highlight w:val="yellow"/>
        </w:rPr>
        <w:t>1520</w:t>
      </w:r>
      <w:r>
        <w:rPr>
          <w:rFonts w:ascii="Times New Roman" w:hAnsi="Times New Roman" w:cs="Times New Roman"/>
          <w:sz w:val="22"/>
          <w:szCs w:val="22"/>
        </w:rPr>
        <w:t>) and the citations within.</w:t>
      </w:r>
    </w:p>
    <w:p w14:paraId="4956DD92" w14:textId="77777777" w:rsidR="00317987" w:rsidRDefault="00317987" w:rsidP="00317987">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Although we have applied all the models to all 87 species with at least 50 occurrences in the transect data, here we report on a single species as a case study.to illustrate the methods developed in WP3 rather than the results. We note, however, that a full report on all 87 species, which currently include around 34,800 analyses, is likely to be included in deliverable D4.1 of WP4. Here, we for illustration purposes we have selected the yellow wagtail (</w:t>
      </w:r>
      <w:r>
        <w:rPr>
          <w:rFonts w:ascii="Times New Roman" w:hAnsi="Times New Roman" w:cs="Times New Roman"/>
          <w:i/>
          <w:iCs/>
          <w:sz w:val="22"/>
          <w:szCs w:val="22"/>
        </w:rPr>
        <w:t xml:space="preserve">M. </w:t>
      </w:r>
      <w:proofErr w:type="spellStart"/>
      <w:r>
        <w:rPr>
          <w:rFonts w:ascii="Times New Roman" w:hAnsi="Times New Roman" w:cs="Times New Roman"/>
          <w:i/>
          <w:iCs/>
          <w:sz w:val="22"/>
          <w:szCs w:val="22"/>
        </w:rPr>
        <w:t>flava</w:t>
      </w:r>
      <w:proofErr w:type="spellEnd"/>
      <w:r>
        <w:rPr>
          <w:rFonts w:ascii="Times New Roman" w:hAnsi="Times New Roman" w:cs="Times New Roman"/>
          <w:sz w:val="22"/>
          <w:szCs w:val="22"/>
        </w:rPr>
        <w:t xml:space="preserve">) that occurred in 256 of the 514 atlas </w:t>
      </w:r>
      <w:r w:rsidRPr="00B43044">
        <w:rPr>
          <w:rFonts w:ascii="Times New Roman" w:hAnsi="Times New Roman" w:cs="Times New Roman"/>
          <w:sz w:val="22"/>
          <w:szCs w:val="22"/>
        </w:rPr>
        <w:t>cells (Fig. 4.1a) and in 577 of the 2800 transect cells (Fig. 4.1b) since</w:t>
      </w:r>
      <w:r>
        <w:rPr>
          <w:rFonts w:ascii="Times New Roman" w:hAnsi="Times New Roman" w:cs="Times New Roman"/>
          <w:sz w:val="22"/>
          <w:szCs w:val="22"/>
        </w:rPr>
        <w:t xml:space="preserve">: </w:t>
      </w:r>
    </w:p>
    <w:p w14:paraId="247F13C4" w14:textId="100864B5" w:rsidR="00317987" w:rsidRDefault="00317987" w:rsidP="000B0A46">
      <w:pPr>
        <w:pStyle w:val="ListParagraph"/>
        <w:numPr>
          <w:ilvl w:val="0"/>
          <w:numId w:val="33"/>
        </w:numPr>
        <w:spacing w:line="360" w:lineRule="auto"/>
        <w:rPr>
          <w:rFonts w:ascii="Times New Roman" w:hAnsi="Times New Roman" w:cs="Times New Roman"/>
          <w:sz w:val="22"/>
          <w:szCs w:val="22"/>
        </w:rPr>
      </w:pPr>
      <w:r>
        <w:rPr>
          <w:rFonts w:ascii="Times New Roman" w:hAnsi="Times New Roman" w:cs="Times New Roman"/>
          <w:sz w:val="22"/>
          <w:szCs w:val="22"/>
        </w:rPr>
        <w:t xml:space="preserve">Its basic SDM performed relatively well (fine resolution accuracy: </w:t>
      </w:r>
      <w:r w:rsidRPr="00317987">
        <w:rPr>
          <w:rFonts w:ascii="Times New Roman" w:hAnsi="Times New Roman" w:cs="Times New Roman"/>
          <w:sz w:val="22"/>
          <w:szCs w:val="22"/>
        </w:rPr>
        <w:t xml:space="preserve">TSS </w:t>
      </w:r>
      <w:r w:rsidR="00A66ED7">
        <w:rPr>
          <w:rFonts w:ascii="Cambria Math" w:hAnsi="Cambria Math" w:cs="Times New Roman"/>
          <w:sz w:val="22"/>
          <w:szCs w:val="22"/>
        </w:rPr>
        <w:t>≅</w:t>
      </w:r>
      <w:r w:rsidR="0047628D">
        <w:rPr>
          <w:rFonts w:ascii="Times New Roman" w:hAnsi="Times New Roman" w:cs="Times New Roman"/>
          <w:sz w:val="22"/>
          <w:szCs w:val="22"/>
        </w:rPr>
        <w:t xml:space="preserve"> </w:t>
      </w:r>
      <w:r w:rsidRPr="00317987">
        <w:rPr>
          <w:rFonts w:ascii="Times New Roman" w:hAnsi="Times New Roman" w:cs="Times New Roman"/>
          <w:sz w:val="22"/>
          <w:szCs w:val="22"/>
        </w:rPr>
        <w:t>0.717</w:t>
      </w:r>
      <w:r>
        <w:rPr>
          <w:rFonts w:ascii="Times New Roman" w:hAnsi="Times New Roman" w:cs="Times New Roman"/>
          <w:sz w:val="22"/>
          <w:szCs w:val="22"/>
        </w:rPr>
        <w:t>).</w:t>
      </w:r>
    </w:p>
    <w:p w14:paraId="3A2604FE" w14:textId="28A1987B" w:rsidR="00317987" w:rsidRDefault="00317987" w:rsidP="000B0A46">
      <w:pPr>
        <w:pStyle w:val="ListParagraph"/>
        <w:numPr>
          <w:ilvl w:val="0"/>
          <w:numId w:val="33"/>
        </w:numPr>
        <w:spacing w:line="360" w:lineRule="auto"/>
        <w:rPr>
          <w:rFonts w:ascii="Times New Roman" w:hAnsi="Times New Roman" w:cs="Times New Roman"/>
          <w:sz w:val="22"/>
          <w:szCs w:val="22"/>
        </w:rPr>
      </w:pPr>
      <w:r>
        <w:rPr>
          <w:rFonts w:ascii="Times New Roman" w:hAnsi="Times New Roman" w:cs="Times New Roman"/>
          <w:sz w:val="22"/>
          <w:szCs w:val="22"/>
        </w:rPr>
        <w:t xml:space="preserve">There was a good overall spatial consistency between the transect data and the atlas data (coarse resolution accuracy: </w:t>
      </w:r>
      <w:r w:rsidRPr="00317987">
        <w:rPr>
          <w:rFonts w:ascii="Times New Roman" w:hAnsi="Times New Roman" w:cs="Times New Roman"/>
          <w:sz w:val="22"/>
          <w:szCs w:val="22"/>
        </w:rPr>
        <w:t xml:space="preserve">TSS </w:t>
      </w:r>
      <w:r w:rsidR="0047628D">
        <w:rPr>
          <w:rFonts w:ascii="Cambria Math" w:hAnsi="Cambria Math" w:cs="Times New Roman"/>
          <w:sz w:val="22"/>
          <w:szCs w:val="22"/>
        </w:rPr>
        <w:t xml:space="preserve">≅ </w:t>
      </w:r>
      <w:r>
        <w:rPr>
          <w:rFonts w:ascii="Times New Roman" w:hAnsi="Times New Roman" w:cs="Times New Roman"/>
          <w:sz w:val="22"/>
          <w:szCs w:val="22"/>
        </w:rPr>
        <w:t>0.714)</w:t>
      </w:r>
    </w:p>
    <w:p w14:paraId="5F9A665A" w14:textId="77777777" w:rsidR="00317987" w:rsidRDefault="00317987" w:rsidP="000B0A46">
      <w:pPr>
        <w:pStyle w:val="ListParagraph"/>
        <w:numPr>
          <w:ilvl w:val="0"/>
          <w:numId w:val="33"/>
        </w:numPr>
        <w:spacing w:line="360" w:lineRule="auto"/>
        <w:rPr>
          <w:rFonts w:ascii="Times New Roman" w:hAnsi="Times New Roman" w:cs="Times New Roman"/>
          <w:sz w:val="22"/>
          <w:szCs w:val="22"/>
        </w:rPr>
      </w:pPr>
      <w:r>
        <w:rPr>
          <w:rFonts w:ascii="Times New Roman" w:hAnsi="Times New Roman" w:cs="Times New Roman"/>
          <w:sz w:val="22"/>
          <w:szCs w:val="22"/>
        </w:rPr>
        <w:t>Its results seem to qualitatively represent the results we obtained for other species.</w:t>
      </w:r>
    </w:p>
    <w:p w14:paraId="0FD8B516" w14:textId="77777777" w:rsidR="00414332" w:rsidRDefault="00414332" w:rsidP="00414332">
      <w:pPr>
        <w:tabs>
          <w:tab w:val="left" w:pos="1134"/>
        </w:tabs>
        <w:spacing w:line="360" w:lineRule="auto"/>
        <w:rPr>
          <w:rFonts w:ascii="Times New Roman" w:hAnsi="Times New Roman" w:cs="Times New Roman"/>
          <w:sz w:val="22"/>
          <w:szCs w:val="22"/>
        </w:rPr>
      </w:pPr>
    </w:p>
    <w:p w14:paraId="07A7B802" w14:textId="77777777" w:rsidR="00093778" w:rsidRPr="002965E8" w:rsidRDefault="00093778" w:rsidP="00D60D8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d.</w:t>
      </w:r>
      <w:r w:rsidR="00D60D80">
        <w:rPr>
          <w:rFonts w:ascii="Times New Roman" w:hAnsi="Times New Roman" w:cs="Times New Roman"/>
          <w:i/>
          <w:iCs/>
          <w:sz w:val="22"/>
          <w:szCs w:val="22"/>
        </w:rPr>
        <w:t>2</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Explanatory variables</w:t>
      </w:r>
    </w:p>
    <w:p w14:paraId="484AD2E2" w14:textId="77777777" w:rsidR="00D60D80" w:rsidRPr="00B43044" w:rsidRDefault="00093778" w:rsidP="00D60D80">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In addition </w:t>
      </w:r>
      <w:r w:rsidR="00725DD5">
        <w:rPr>
          <w:rFonts w:ascii="Times New Roman" w:hAnsi="Times New Roman" w:cs="Times New Roman"/>
          <w:sz w:val="22"/>
          <w:szCs w:val="22"/>
        </w:rPr>
        <w:t>to the transect data and the at</w:t>
      </w:r>
      <w:r>
        <w:rPr>
          <w:rFonts w:ascii="Times New Roman" w:hAnsi="Times New Roman" w:cs="Times New Roman"/>
          <w:sz w:val="22"/>
          <w:szCs w:val="22"/>
        </w:rPr>
        <w:t>l</w:t>
      </w:r>
      <w:r w:rsidR="00725DD5">
        <w:rPr>
          <w:rFonts w:ascii="Times New Roman" w:hAnsi="Times New Roman" w:cs="Times New Roman"/>
          <w:sz w:val="22"/>
          <w:szCs w:val="22"/>
        </w:rPr>
        <w:t>a</w:t>
      </w:r>
      <w:r>
        <w:rPr>
          <w:rFonts w:ascii="Times New Roman" w:hAnsi="Times New Roman" w:cs="Times New Roman"/>
          <w:sz w:val="22"/>
          <w:szCs w:val="22"/>
        </w:rPr>
        <w:t xml:space="preserve">s data, </w:t>
      </w:r>
      <w:r w:rsidRPr="00683374">
        <w:rPr>
          <w:rFonts w:ascii="Times New Roman" w:hAnsi="Times New Roman" w:cs="Times New Roman"/>
          <w:i/>
          <w:iCs/>
          <w:sz w:val="22"/>
          <w:szCs w:val="22"/>
        </w:rPr>
        <w:t>EBCC</w:t>
      </w:r>
      <w:r>
        <w:rPr>
          <w:rFonts w:ascii="Times New Roman" w:hAnsi="Times New Roman" w:cs="Times New Roman"/>
          <w:sz w:val="22"/>
          <w:szCs w:val="22"/>
        </w:rPr>
        <w:t xml:space="preserve"> also supplied various </w:t>
      </w:r>
      <w:r w:rsidR="00D60D80">
        <w:rPr>
          <w:rFonts w:ascii="Times New Roman" w:hAnsi="Times New Roman" w:cs="Times New Roman"/>
          <w:sz w:val="22"/>
          <w:szCs w:val="22"/>
        </w:rPr>
        <w:t>environmental</w:t>
      </w:r>
      <w:r>
        <w:rPr>
          <w:rFonts w:ascii="Times New Roman" w:hAnsi="Times New Roman" w:cs="Times New Roman"/>
          <w:sz w:val="22"/>
          <w:szCs w:val="22"/>
        </w:rPr>
        <w:t xml:space="preserve"> variables at a 0.2×0.2 km resolution. This data was aggregated to a 1×1 km resolution</w:t>
      </w:r>
      <w:r w:rsidR="00D60D80">
        <w:rPr>
          <w:rFonts w:ascii="Times New Roman" w:hAnsi="Times New Roman" w:cs="Times New Roman"/>
          <w:sz w:val="22"/>
          <w:szCs w:val="22"/>
        </w:rPr>
        <w:t xml:space="preserve"> using </w:t>
      </w:r>
      <w:r w:rsidR="00D60D80" w:rsidRPr="00D60D80">
        <w:rPr>
          <w:rFonts w:ascii="Times New Roman" w:hAnsi="Times New Roman" w:cs="Times New Roman"/>
          <w:sz w:val="22"/>
          <w:szCs w:val="22"/>
        </w:rPr>
        <w:t>bilinear interpolation</w:t>
      </w:r>
      <w:r w:rsidR="00D60D80">
        <w:rPr>
          <w:rFonts w:ascii="Times New Roman" w:hAnsi="Times New Roman" w:cs="Times New Roman"/>
          <w:sz w:val="22"/>
          <w:szCs w:val="22"/>
        </w:rPr>
        <w:t xml:space="preserve"> with the </w:t>
      </w:r>
      <w:r w:rsidR="00D60D80" w:rsidRPr="00D60D80">
        <w:rPr>
          <w:rFonts w:ascii="Times New Roman" w:hAnsi="Times New Roman" w:cs="Times New Roman"/>
          <w:i/>
          <w:iCs/>
          <w:sz w:val="22"/>
          <w:szCs w:val="22"/>
        </w:rPr>
        <w:t>resample</w:t>
      </w:r>
      <w:r w:rsidR="00D60D80">
        <w:rPr>
          <w:rFonts w:ascii="Times New Roman" w:hAnsi="Times New Roman" w:cs="Times New Roman"/>
          <w:sz w:val="22"/>
          <w:szCs w:val="22"/>
        </w:rPr>
        <w:t xml:space="preserve"> function of the R package ‘</w:t>
      </w:r>
      <w:r w:rsidR="00D60D80" w:rsidRPr="00D60D80">
        <w:rPr>
          <w:rFonts w:ascii="Times New Roman" w:hAnsi="Times New Roman" w:cs="Times New Roman"/>
          <w:i/>
          <w:iCs/>
          <w:sz w:val="22"/>
          <w:szCs w:val="22"/>
        </w:rPr>
        <w:t>raster</w:t>
      </w:r>
      <w:r w:rsidR="00D60D80">
        <w:rPr>
          <w:rFonts w:ascii="Times New Roman" w:hAnsi="Times New Roman" w:cs="Times New Roman"/>
          <w:sz w:val="22"/>
          <w:szCs w:val="22"/>
        </w:rPr>
        <w:t xml:space="preserve">’. </w:t>
      </w:r>
      <w:r w:rsidR="00EA2F2E">
        <w:rPr>
          <w:rFonts w:ascii="Times New Roman" w:hAnsi="Times New Roman" w:cs="Times New Roman"/>
          <w:sz w:val="22"/>
          <w:szCs w:val="22"/>
        </w:rPr>
        <w:t>Categorical</w:t>
      </w:r>
      <w:r w:rsidR="00D60D80">
        <w:rPr>
          <w:rFonts w:ascii="Times New Roman" w:hAnsi="Times New Roman" w:cs="Times New Roman"/>
          <w:sz w:val="22"/>
          <w:szCs w:val="22"/>
        </w:rPr>
        <w:t xml:space="preserve"> values were translated to multiple binary variables, such that the bilinear interpolation yielded a value closely related to the relative cover of the class. The explanatory variables contained topographic variables, climatic variables, </w:t>
      </w:r>
      <w:r w:rsidR="00D60D80" w:rsidRPr="00B43044">
        <w:rPr>
          <w:rFonts w:ascii="Times New Roman" w:hAnsi="Times New Roman" w:cs="Times New Roman"/>
          <w:sz w:val="22"/>
          <w:szCs w:val="22"/>
        </w:rPr>
        <w:t xml:space="preserve">land cover and habitat variables and soil type variable. A full list of variables is given in table 4.2. </w:t>
      </w:r>
    </w:p>
    <w:p w14:paraId="7988FDBE" w14:textId="77777777" w:rsidR="00725DD5" w:rsidRPr="00B43044" w:rsidRDefault="00725DD5" w:rsidP="00D60D80">
      <w:pPr>
        <w:tabs>
          <w:tab w:val="left" w:pos="1134"/>
        </w:tabs>
        <w:spacing w:line="360" w:lineRule="auto"/>
        <w:rPr>
          <w:rFonts w:ascii="Times New Roman" w:hAnsi="Times New Roman" w:cs="Times New Roman"/>
          <w:sz w:val="22"/>
          <w:szCs w:val="22"/>
        </w:rPr>
      </w:pPr>
    </w:p>
    <w:p w14:paraId="177B5378" w14:textId="77777777" w:rsidR="00D60D80" w:rsidRPr="00725DD5" w:rsidRDefault="00D60D80" w:rsidP="00D60D80">
      <w:pPr>
        <w:tabs>
          <w:tab w:val="left" w:pos="1134"/>
        </w:tabs>
        <w:spacing w:line="360" w:lineRule="auto"/>
        <w:rPr>
          <w:rFonts w:asciiTheme="minorBidi" w:hAnsiTheme="minorBidi" w:cstheme="minorBidi"/>
        </w:rPr>
      </w:pPr>
      <w:r w:rsidRPr="00B43044">
        <w:rPr>
          <w:rFonts w:asciiTheme="minorBidi" w:hAnsiTheme="minorBidi" w:cstheme="minorBidi"/>
          <w:b/>
          <w:bCs/>
        </w:rPr>
        <w:t>Table 4.2:</w:t>
      </w:r>
      <w:r w:rsidRPr="00B43044">
        <w:rPr>
          <w:rFonts w:asciiTheme="minorBidi" w:hAnsiTheme="minorBidi" w:cstheme="minorBidi"/>
        </w:rPr>
        <w:t xml:space="preserve"> </w:t>
      </w:r>
      <w:r w:rsidR="00725DD5" w:rsidRPr="00B43044">
        <w:rPr>
          <w:rFonts w:asciiTheme="minorBidi" w:hAnsiTheme="minorBidi" w:cstheme="minorBidi"/>
        </w:rPr>
        <w:t>E</w:t>
      </w:r>
      <w:r w:rsidR="00725DD5" w:rsidRPr="00725DD5">
        <w:rPr>
          <w:rFonts w:asciiTheme="minorBidi" w:hAnsiTheme="minorBidi" w:cstheme="minorBidi"/>
        </w:rPr>
        <w:t>xplanatory</w:t>
      </w:r>
      <w:r w:rsidRPr="00725DD5">
        <w:rPr>
          <w:rFonts w:asciiTheme="minorBidi" w:hAnsiTheme="minorBidi" w:cstheme="minorBidi"/>
        </w:rPr>
        <w:t xml:space="preserve"> variables used to model the distribution of bird species from Wallonia.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701"/>
        <w:gridCol w:w="1418"/>
        <w:gridCol w:w="5194"/>
      </w:tblGrid>
      <w:tr w:rsidR="00D60D80" w:rsidRPr="00725DD5" w14:paraId="67446285" w14:textId="77777777" w:rsidTr="005732F4">
        <w:tc>
          <w:tcPr>
            <w:tcW w:w="704" w:type="dxa"/>
            <w:tcBorders>
              <w:bottom w:val="single" w:sz="4" w:space="0" w:color="auto"/>
              <w:right w:val="single" w:sz="2" w:space="0" w:color="auto"/>
            </w:tcBorders>
            <w:shd w:val="clear" w:color="auto" w:fill="808080" w:themeFill="background1" w:themeFillShade="80"/>
          </w:tcPr>
          <w:p w14:paraId="713DD65E" w14:textId="77777777" w:rsidR="00D60D80" w:rsidRPr="005732F4" w:rsidRDefault="00D60D80" w:rsidP="00D60D80">
            <w:pPr>
              <w:tabs>
                <w:tab w:val="left" w:pos="1134"/>
              </w:tabs>
              <w:spacing w:line="360" w:lineRule="auto"/>
              <w:rPr>
                <w:rFonts w:asciiTheme="minorBidi" w:hAnsiTheme="minorBidi" w:cstheme="minorBidi"/>
                <w:color w:val="FFFFFF" w:themeColor="background1"/>
                <w:sz w:val="18"/>
                <w:szCs w:val="18"/>
              </w:rPr>
            </w:pPr>
          </w:p>
        </w:tc>
        <w:tc>
          <w:tcPr>
            <w:tcW w:w="1701" w:type="dxa"/>
            <w:tcBorders>
              <w:left w:val="single" w:sz="2" w:space="0" w:color="auto"/>
              <w:bottom w:val="single" w:sz="4" w:space="0" w:color="auto"/>
              <w:right w:val="single" w:sz="2" w:space="0" w:color="auto"/>
            </w:tcBorders>
            <w:shd w:val="clear" w:color="auto" w:fill="808080" w:themeFill="background1" w:themeFillShade="80"/>
          </w:tcPr>
          <w:p w14:paraId="6C55C1B1" w14:textId="77777777" w:rsidR="00D60D80" w:rsidRPr="005732F4" w:rsidRDefault="00D60D80" w:rsidP="00D60D80">
            <w:pPr>
              <w:tabs>
                <w:tab w:val="left" w:pos="1134"/>
              </w:tabs>
              <w:spacing w:line="360" w:lineRule="auto"/>
              <w:rPr>
                <w:rFonts w:asciiTheme="minorBidi" w:hAnsiTheme="minorBidi" w:cstheme="minorBidi"/>
                <w:color w:val="FFFFFF" w:themeColor="background1"/>
                <w:sz w:val="18"/>
                <w:szCs w:val="18"/>
              </w:rPr>
            </w:pPr>
            <w:r w:rsidRPr="005732F4">
              <w:rPr>
                <w:rFonts w:asciiTheme="minorBidi" w:hAnsiTheme="minorBidi" w:cstheme="minorBidi"/>
                <w:color w:val="FFFFFF" w:themeColor="background1"/>
                <w:sz w:val="18"/>
                <w:szCs w:val="18"/>
              </w:rPr>
              <w:t>Category</w:t>
            </w:r>
          </w:p>
        </w:tc>
        <w:tc>
          <w:tcPr>
            <w:tcW w:w="1418" w:type="dxa"/>
            <w:tcBorders>
              <w:left w:val="single" w:sz="2" w:space="0" w:color="auto"/>
              <w:bottom w:val="single" w:sz="4" w:space="0" w:color="auto"/>
              <w:right w:val="single" w:sz="2" w:space="0" w:color="auto"/>
            </w:tcBorders>
            <w:shd w:val="clear" w:color="auto" w:fill="808080" w:themeFill="background1" w:themeFillShade="80"/>
          </w:tcPr>
          <w:p w14:paraId="30F492B8" w14:textId="77777777" w:rsidR="00D60D80" w:rsidRPr="005732F4" w:rsidRDefault="005732F4" w:rsidP="00D60D80">
            <w:pPr>
              <w:tabs>
                <w:tab w:val="left" w:pos="1134"/>
              </w:tabs>
              <w:spacing w:line="360" w:lineRule="auto"/>
              <w:rPr>
                <w:rFonts w:asciiTheme="minorBidi" w:hAnsiTheme="minorBidi" w:cstheme="minorBidi"/>
                <w:color w:val="FFFFFF" w:themeColor="background1"/>
                <w:sz w:val="18"/>
                <w:szCs w:val="18"/>
              </w:rPr>
            </w:pPr>
            <w:r>
              <w:rPr>
                <w:rFonts w:asciiTheme="minorBidi" w:hAnsiTheme="minorBidi" w:cstheme="minorBidi"/>
                <w:color w:val="FFFFFF" w:themeColor="background1"/>
                <w:sz w:val="18"/>
                <w:szCs w:val="18"/>
              </w:rPr>
              <w:t>V</w:t>
            </w:r>
            <w:r w:rsidR="00D60D80" w:rsidRPr="005732F4">
              <w:rPr>
                <w:rFonts w:asciiTheme="minorBidi" w:hAnsiTheme="minorBidi" w:cstheme="minorBidi"/>
                <w:color w:val="FFFFFF" w:themeColor="background1"/>
                <w:sz w:val="18"/>
                <w:szCs w:val="18"/>
              </w:rPr>
              <w:t>ariable</w:t>
            </w:r>
          </w:p>
        </w:tc>
        <w:tc>
          <w:tcPr>
            <w:tcW w:w="5194" w:type="dxa"/>
            <w:tcBorders>
              <w:left w:val="single" w:sz="2" w:space="0" w:color="auto"/>
              <w:bottom w:val="single" w:sz="4" w:space="0" w:color="auto"/>
            </w:tcBorders>
            <w:shd w:val="clear" w:color="auto" w:fill="808080" w:themeFill="background1" w:themeFillShade="80"/>
          </w:tcPr>
          <w:p w14:paraId="31AD7A95" w14:textId="77777777" w:rsidR="00D60D80" w:rsidRPr="005732F4" w:rsidRDefault="005732F4" w:rsidP="00D60D80">
            <w:pPr>
              <w:tabs>
                <w:tab w:val="left" w:pos="1134"/>
              </w:tabs>
              <w:spacing w:line="360" w:lineRule="auto"/>
              <w:rPr>
                <w:rFonts w:asciiTheme="minorBidi" w:hAnsiTheme="minorBidi" w:cstheme="minorBidi"/>
                <w:color w:val="FFFFFF" w:themeColor="background1"/>
                <w:sz w:val="18"/>
                <w:szCs w:val="18"/>
              </w:rPr>
            </w:pPr>
            <w:r>
              <w:rPr>
                <w:rFonts w:asciiTheme="minorBidi" w:hAnsiTheme="minorBidi" w:cstheme="minorBidi"/>
                <w:color w:val="FFFFFF" w:themeColor="background1"/>
                <w:sz w:val="18"/>
                <w:szCs w:val="18"/>
              </w:rPr>
              <w:t>D</w:t>
            </w:r>
            <w:r w:rsidR="00D60D80" w:rsidRPr="005732F4">
              <w:rPr>
                <w:rFonts w:asciiTheme="minorBidi" w:hAnsiTheme="minorBidi" w:cstheme="minorBidi"/>
                <w:color w:val="FFFFFF" w:themeColor="background1"/>
                <w:sz w:val="18"/>
                <w:szCs w:val="18"/>
              </w:rPr>
              <w:t>escription</w:t>
            </w:r>
          </w:p>
        </w:tc>
      </w:tr>
      <w:tr w:rsidR="00725DD5" w:rsidRPr="00725DD5" w14:paraId="1353D75F" w14:textId="77777777" w:rsidTr="00FF6941">
        <w:tc>
          <w:tcPr>
            <w:tcW w:w="704" w:type="dxa"/>
            <w:tcBorders>
              <w:top w:val="single" w:sz="4" w:space="0" w:color="auto"/>
              <w:right w:val="single" w:sz="2" w:space="0" w:color="auto"/>
            </w:tcBorders>
            <w:shd w:val="clear" w:color="auto" w:fill="D9D9D9" w:themeFill="background1" w:themeFillShade="D9"/>
          </w:tcPr>
          <w:p w14:paraId="45847197"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w:t>
            </w:r>
          </w:p>
        </w:tc>
        <w:tc>
          <w:tcPr>
            <w:tcW w:w="1701" w:type="dxa"/>
            <w:vMerge w:val="restart"/>
            <w:tcBorders>
              <w:top w:val="single" w:sz="4" w:space="0" w:color="auto"/>
              <w:left w:val="single" w:sz="2" w:space="0" w:color="auto"/>
              <w:right w:val="single" w:sz="2" w:space="0" w:color="auto"/>
            </w:tcBorders>
            <w:shd w:val="clear" w:color="auto" w:fill="D9D9D9" w:themeFill="background1" w:themeFillShade="D9"/>
          </w:tcPr>
          <w:p w14:paraId="05068F9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topographic</w:t>
            </w:r>
          </w:p>
        </w:tc>
        <w:tc>
          <w:tcPr>
            <w:tcW w:w="1418" w:type="dxa"/>
            <w:tcBorders>
              <w:top w:val="single" w:sz="4" w:space="0" w:color="auto"/>
              <w:left w:val="single" w:sz="2" w:space="0" w:color="auto"/>
              <w:right w:val="single" w:sz="2" w:space="0" w:color="auto"/>
            </w:tcBorders>
            <w:shd w:val="clear" w:color="auto" w:fill="D9D9D9" w:themeFill="background1" w:themeFillShade="D9"/>
          </w:tcPr>
          <w:p w14:paraId="67BE5BC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AVGALT</w:t>
            </w:r>
          </w:p>
        </w:tc>
        <w:tc>
          <w:tcPr>
            <w:tcW w:w="5194" w:type="dxa"/>
            <w:tcBorders>
              <w:top w:val="single" w:sz="4" w:space="0" w:color="auto"/>
              <w:left w:val="single" w:sz="2" w:space="0" w:color="auto"/>
            </w:tcBorders>
            <w:shd w:val="clear" w:color="auto" w:fill="D9D9D9" w:themeFill="background1" w:themeFillShade="D9"/>
          </w:tcPr>
          <w:p w14:paraId="0CD2F028"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Average altitude</w:t>
            </w:r>
          </w:p>
        </w:tc>
      </w:tr>
      <w:tr w:rsidR="00725DD5" w:rsidRPr="00725DD5" w14:paraId="52A64BE2" w14:textId="77777777" w:rsidTr="00FF6941">
        <w:tc>
          <w:tcPr>
            <w:tcW w:w="704" w:type="dxa"/>
            <w:tcBorders>
              <w:right w:val="single" w:sz="2" w:space="0" w:color="auto"/>
            </w:tcBorders>
            <w:shd w:val="clear" w:color="auto" w:fill="D9D9D9" w:themeFill="background1" w:themeFillShade="D9"/>
          </w:tcPr>
          <w:p w14:paraId="127A0AC4"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w:t>
            </w:r>
          </w:p>
        </w:tc>
        <w:tc>
          <w:tcPr>
            <w:tcW w:w="1701" w:type="dxa"/>
            <w:vMerge/>
            <w:tcBorders>
              <w:left w:val="single" w:sz="2" w:space="0" w:color="auto"/>
              <w:right w:val="single" w:sz="2" w:space="0" w:color="auto"/>
            </w:tcBorders>
            <w:shd w:val="clear" w:color="auto" w:fill="D9D9D9" w:themeFill="background1" w:themeFillShade="D9"/>
          </w:tcPr>
          <w:p w14:paraId="6EFBBDF8"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4AB3B8D9"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AVGORI</w:t>
            </w:r>
          </w:p>
        </w:tc>
        <w:tc>
          <w:tcPr>
            <w:tcW w:w="5194" w:type="dxa"/>
            <w:tcBorders>
              <w:left w:val="single" w:sz="2" w:space="0" w:color="auto"/>
            </w:tcBorders>
            <w:shd w:val="clear" w:color="auto" w:fill="D9D9D9" w:themeFill="background1" w:themeFillShade="D9"/>
          </w:tcPr>
          <w:p w14:paraId="6BC72A15"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Average orientation</w:t>
            </w:r>
          </w:p>
        </w:tc>
      </w:tr>
      <w:tr w:rsidR="00725DD5" w:rsidRPr="00725DD5" w14:paraId="4DB2B3D5" w14:textId="77777777" w:rsidTr="00FF6941">
        <w:tc>
          <w:tcPr>
            <w:tcW w:w="704" w:type="dxa"/>
            <w:tcBorders>
              <w:right w:val="single" w:sz="2" w:space="0" w:color="auto"/>
            </w:tcBorders>
            <w:shd w:val="clear" w:color="auto" w:fill="D9D9D9" w:themeFill="background1" w:themeFillShade="D9"/>
          </w:tcPr>
          <w:p w14:paraId="50B9F870"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3</w:t>
            </w:r>
          </w:p>
        </w:tc>
        <w:tc>
          <w:tcPr>
            <w:tcW w:w="1701" w:type="dxa"/>
            <w:vMerge/>
            <w:tcBorders>
              <w:left w:val="single" w:sz="2" w:space="0" w:color="auto"/>
              <w:right w:val="single" w:sz="2" w:space="0" w:color="auto"/>
            </w:tcBorders>
            <w:shd w:val="clear" w:color="auto" w:fill="D9D9D9" w:themeFill="background1" w:themeFillShade="D9"/>
          </w:tcPr>
          <w:p w14:paraId="097CCAA4"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1376A2EA"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AVGSLO</w:t>
            </w:r>
          </w:p>
        </w:tc>
        <w:tc>
          <w:tcPr>
            <w:tcW w:w="5194" w:type="dxa"/>
            <w:tcBorders>
              <w:left w:val="single" w:sz="2" w:space="0" w:color="auto"/>
            </w:tcBorders>
            <w:shd w:val="clear" w:color="auto" w:fill="D9D9D9" w:themeFill="background1" w:themeFillShade="D9"/>
          </w:tcPr>
          <w:p w14:paraId="49549A5D"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Average slope</w:t>
            </w:r>
          </w:p>
        </w:tc>
      </w:tr>
      <w:tr w:rsidR="00725DD5" w:rsidRPr="00725DD5" w14:paraId="4AD1F9DC" w14:textId="77777777" w:rsidTr="00FF6941">
        <w:tc>
          <w:tcPr>
            <w:tcW w:w="704" w:type="dxa"/>
            <w:tcBorders>
              <w:bottom w:val="single" w:sz="4" w:space="0" w:color="auto"/>
              <w:right w:val="single" w:sz="2" w:space="0" w:color="auto"/>
            </w:tcBorders>
            <w:shd w:val="clear" w:color="auto" w:fill="D9D9D9" w:themeFill="background1" w:themeFillShade="D9"/>
          </w:tcPr>
          <w:p w14:paraId="5BA9C83F"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4</w:t>
            </w:r>
          </w:p>
        </w:tc>
        <w:tc>
          <w:tcPr>
            <w:tcW w:w="1701" w:type="dxa"/>
            <w:vMerge/>
            <w:tcBorders>
              <w:left w:val="single" w:sz="2" w:space="0" w:color="auto"/>
              <w:bottom w:val="single" w:sz="4" w:space="0" w:color="auto"/>
              <w:right w:val="single" w:sz="2" w:space="0" w:color="auto"/>
            </w:tcBorders>
            <w:shd w:val="clear" w:color="auto" w:fill="D9D9D9" w:themeFill="background1" w:themeFillShade="D9"/>
          </w:tcPr>
          <w:p w14:paraId="1B73F8DF"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bottom w:val="single" w:sz="4" w:space="0" w:color="auto"/>
              <w:right w:val="single" w:sz="2" w:space="0" w:color="auto"/>
            </w:tcBorders>
            <w:shd w:val="clear" w:color="auto" w:fill="D9D9D9" w:themeFill="background1" w:themeFillShade="D9"/>
          </w:tcPr>
          <w:p w14:paraId="4B1F50A3"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TMI</w:t>
            </w:r>
          </w:p>
        </w:tc>
        <w:tc>
          <w:tcPr>
            <w:tcW w:w="5194" w:type="dxa"/>
            <w:tcBorders>
              <w:left w:val="single" w:sz="2" w:space="0" w:color="auto"/>
              <w:bottom w:val="single" w:sz="4" w:space="0" w:color="auto"/>
            </w:tcBorders>
            <w:shd w:val="clear" w:color="auto" w:fill="D9D9D9" w:themeFill="background1" w:themeFillShade="D9"/>
          </w:tcPr>
          <w:p w14:paraId="0B655DF3"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Topographic moisture index</w:t>
            </w:r>
          </w:p>
        </w:tc>
      </w:tr>
      <w:tr w:rsidR="00725DD5" w:rsidRPr="00725DD5" w14:paraId="3D2EF6D3" w14:textId="77777777" w:rsidTr="00FF6941">
        <w:tc>
          <w:tcPr>
            <w:tcW w:w="704" w:type="dxa"/>
            <w:tcBorders>
              <w:top w:val="single" w:sz="4" w:space="0" w:color="auto"/>
              <w:right w:val="single" w:sz="2" w:space="0" w:color="auto"/>
            </w:tcBorders>
            <w:shd w:val="clear" w:color="auto" w:fill="BFBFBF" w:themeFill="background1" w:themeFillShade="BF"/>
          </w:tcPr>
          <w:p w14:paraId="746B4AC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5</w:t>
            </w:r>
          </w:p>
        </w:tc>
        <w:tc>
          <w:tcPr>
            <w:tcW w:w="1701" w:type="dxa"/>
            <w:vMerge w:val="restart"/>
            <w:tcBorders>
              <w:top w:val="single" w:sz="4" w:space="0" w:color="auto"/>
              <w:left w:val="single" w:sz="2" w:space="0" w:color="auto"/>
              <w:right w:val="single" w:sz="2" w:space="0" w:color="auto"/>
            </w:tcBorders>
            <w:shd w:val="clear" w:color="auto" w:fill="BFBFBF" w:themeFill="background1" w:themeFillShade="BF"/>
          </w:tcPr>
          <w:p w14:paraId="5321B187"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climatic</w:t>
            </w:r>
          </w:p>
        </w:tc>
        <w:tc>
          <w:tcPr>
            <w:tcW w:w="1418" w:type="dxa"/>
            <w:tcBorders>
              <w:top w:val="single" w:sz="4" w:space="0" w:color="auto"/>
              <w:left w:val="single" w:sz="2" w:space="0" w:color="auto"/>
              <w:right w:val="single" w:sz="2" w:space="0" w:color="auto"/>
            </w:tcBorders>
            <w:shd w:val="clear" w:color="auto" w:fill="BFBFBF" w:themeFill="background1" w:themeFillShade="BF"/>
          </w:tcPr>
          <w:p w14:paraId="4EA46913"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PAMJ</w:t>
            </w:r>
          </w:p>
        </w:tc>
        <w:tc>
          <w:tcPr>
            <w:tcW w:w="5194" w:type="dxa"/>
            <w:tcBorders>
              <w:top w:val="single" w:sz="4" w:space="0" w:color="auto"/>
              <w:left w:val="single" w:sz="2" w:space="0" w:color="auto"/>
            </w:tcBorders>
            <w:shd w:val="clear" w:color="auto" w:fill="BFBFBF" w:themeFill="background1" w:themeFillShade="BF"/>
          </w:tcPr>
          <w:p w14:paraId="145FE05C"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 xml:space="preserve">Mean precipitation </w:t>
            </w:r>
            <w:r w:rsidR="008D63E8" w:rsidRPr="00725DD5">
              <w:rPr>
                <w:rFonts w:asciiTheme="minorBidi" w:hAnsiTheme="minorBidi" w:cstheme="minorBidi"/>
                <w:sz w:val="18"/>
                <w:szCs w:val="18"/>
              </w:rPr>
              <w:t>April</w:t>
            </w:r>
            <w:r w:rsidRPr="00725DD5">
              <w:rPr>
                <w:rFonts w:asciiTheme="minorBidi" w:hAnsiTheme="minorBidi" w:cstheme="minorBidi"/>
                <w:sz w:val="18"/>
                <w:szCs w:val="18"/>
              </w:rPr>
              <w:t>-</w:t>
            </w:r>
            <w:r w:rsidR="008D63E8" w:rsidRPr="00725DD5">
              <w:rPr>
                <w:rFonts w:asciiTheme="minorBidi" w:hAnsiTheme="minorBidi" w:cstheme="minorBidi"/>
                <w:sz w:val="18"/>
                <w:szCs w:val="18"/>
              </w:rPr>
              <w:t>May</w:t>
            </w:r>
            <w:r w:rsidRPr="00725DD5">
              <w:rPr>
                <w:rFonts w:asciiTheme="minorBidi" w:hAnsiTheme="minorBidi" w:cstheme="minorBidi"/>
                <w:sz w:val="18"/>
                <w:szCs w:val="18"/>
              </w:rPr>
              <w:t>-</w:t>
            </w:r>
            <w:r w:rsidR="008D63E8" w:rsidRPr="00725DD5">
              <w:rPr>
                <w:rFonts w:asciiTheme="minorBidi" w:hAnsiTheme="minorBidi" w:cstheme="minorBidi"/>
                <w:sz w:val="18"/>
                <w:szCs w:val="18"/>
              </w:rPr>
              <w:t>June</w:t>
            </w:r>
            <w:r w:rsidRPr="00725DD5">
              <w:rPr>
                <w:rFonts w:asciiTheme="minorBidi" w:hAnsiTheme="minorBidi" w:cstheme="minorBidi"/>
                <w:sz w:val="18"/>
                <w:szCs w:val="18"/>
              </w:rPr>
              <w:t xml:space="preserve"> (mm)</w:t>
            </w:r>
          </w:p>
        </w:tc>
      </w:tr>
      <w:tr w:rsidR="00725DD5" w:rsidRPr="00725DD5" w14:paraId="5081CBA3" w14:textId="77777777" w:rsidTr="00FF6941">
        <w:tc>
          <w:tcPr>
            <w:tcW w:w="704" w:type="dxa"/>
            <w:tcBorders>
              <w:bottom w:val="single" w:sz="4" w:space="0" w:color="auto"/>
              <w:right w:val="single" w:sz="2" w:space="0" w:color="auto"/>
            </w:tcBorders>
            <w:shd w:val="clear" w:color="auto" w:fill="BFBFBF" w:themeFill="background1" w:themeFillShade="BF"/>
          </w:tcPr>
          <w:p w14:paraId="4DBFC87B"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6</w:t>
            </w:r>
          </w:p>
        </w:tc>
        <w:tc>
          <w:tcPr>
            <w:tcW w:w="1701" w:type="dxa"/>
            <w:vMerge/>
            <w:tcBorders>
              <w:left w:val="single" w:sz="2" w:space="0" w:color="auto"/>
              <w:bottom w:val="single" w:sz="4" w:space="0" w:color="auto"/>
              <w:right w:val="single" w:sz="2" w:space="0" w:color="auto"/>
            </w:tcBorders>
            <w:shd w:val="clear" w:color="auto" w:fill="BFBFBF" w:themeFill="background1" w:themeFillShade="BF"/>
          </w:tcPr>
          <w:p w14:paraId="517AE9A1"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bottom w:val="single" w:sz="4" w:space="0" w:color="auto"/>
              <w:right w:val="single" w:sz="2" w:space="0" w:color="auto"/>
            </w:tcBorders>
            <w:shd w:val="clear" w:color="auto" w:fill="BFBFBF" w:themeFill="background1" w:themeFillShade="BF"/>
          </w:tcPr>
          <w:p w14:paraId="7361A23F"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TAMJ</w:t>
            </w:r>
          </w:p>
        </w:tc>
        <w:tc>
          <w:tcPr>
            <w:tcW w:w="5194" w:type="dxa"/>
            <w:tcBorders>
              <w:left w:val="single" w:sz="2" w:space="0" w:color="auto"/>
              <w:bottom w:val="single" w:sz="4" w:space="0" w:color="auto"/>
            </w:tcBorders>
            <w:shd w:val="clear" w:color="auto" w:fill="BFBFBF" w:themeFill="background1" w:themeFillShade="BF"/>
          </w:tcPr>
          <w:p w14:paraId="039A4626"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 xml:space="preserve">Mean temperature </w:t>
            </w:r>
            <w:r w:rsidR="008D63E8" w:rsidRPr="00725DD5">
              <w:rPr>
                <w:rFonts w:asciiTheme="minorBidi" w:hAnsiTheme="minorBidi" w:cstheme="minorBidi"/>
                <w:sz w:val="18"/>
                <w:szCs w:val="18"/>
              </w:rPr>
              <w:t>April</w:t>
            </w:r>
            <w:r w:rsidRPr="00725DD5">
              <w:rPr>
                <w:rFonts w:asciiTheme="minorBidi" w:hAnsiTheme="minorBidi" w:cstheme="minorBidi"/>
                <w:sz w:val="18"/>
                <w:szCs w:val="18"/>
              </w:rPr>
              <w:t>-</w:t>
            </w:r>
            <w:r w:rsidR="008D63E8" w:rsidRPr="00725DD5">
              <w:rPr>
                <w:rFonts w:asciiTheme="minorBidi" w:hAnsiTheme="minorBidi" w:cstheme="minorBidi"/>
                <w:sz w:val="18"/>
                <w:szCs w:val="18"/>
              </w:rPr>
              <w:t>May</w:t>
            </w:r>
            <w:r w:rsidRPr="00725DD5">
              <w:rPr>
                <w:rFonts w:asciiTheme="minorBidi" w:hAnsiTheme="minorBidi" w:cstheme="minorBidi"/>
                <w:sz w:val="18"/>
                <w:szCs w:val="18"/>
              </w:rPr>
              <w:t>-</w:t>
            </w:r>
            <w:r w:rsidR="008D63E8" w:rsidRPr="00725DD5">
              <w:rPr>
                <w:rFonts w:asciiTheme="minorBidi" w:hAnsiTheme="minorBidi" w:cstheme="minorBidi"/>
                <w:sz w:val="18"/>
                <w:szCs w:val="18"/>
              </w:rPr>
              <w:t>June</w:t>
            </w:r>
            <w:r w:rsidRPr="00725DD5">
              <w:rPr>
                <w:rFonts w:asciiTheme="minorBidi" w:hAnsiTheme="minorBidi" w:cstheme="minorBidi"/>
                <w:sz w:val="18"/>
                <w:szCs w:val="18"/>
              </w:rPr>
              <w:t xml:space="preserve"> (Celsius)</w:t>
            </w:r>
          </w:p>
        </w:tc>
      </w:tr>
      <w:tr w:rsidR="00725DD5" w:rsidRPr="00725DD5" w14:paraId="46EC85F2" w14:textId="77777777" w:rsidTr="00FF6941">
        <w:tc>
          <w:tcPr>
            <w:tcW w:w="704" w:type="dxa"/>
            <w:tcBorders>
              <w:top w:val="single" w:sz="4" w:space="0" w:color="auto"/>
              <w:right w:val="single" w:sz="2" w:space="0" w:color="auto"/>
            </w:tcBorders>
            <w:shd w:val="clear" w:color="auto" w:fill="D9D9D9" w:themeFill="background1" w:themeFillShade="D9"/>
          </w:tcPr>
          <w:p w14:paraId="1E6E1006"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7</w:t>
            </w:r>
          </w:p>
        </w:tc>
        <w:tc>
          <w:tcPr>
            <w:tcW w:w="1701" w:type="dxa"/>
            <w:vMerge w:val="restart"/>
            <w:tcBorders>
              <w:top w:val="single" w:sz="4" w:space="0" w:color="auto"/>
              <w:left w:val="single" w:sz="2" w:space="0" w:color="auto"/>
              <w:right w:val="single" w:sz="2" w:space="0" w:color="auto"/>
            </w:tcBorders>
            <w:shd w:val="clear" w:color="auto" w:fill="D9D9D9" w:themeFill="background1" w:themeFillShade="D9"/>
          </w:tcPr>
          <w:p w14:paraId="7F69678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Habitat</w:t>
            </w:r>
            <w:r>
              <w:rPr>
                <w:rFonts w:asciiTheme="minorBidi" w:hAnsiTheme="minorBidi" w:cstheme="minorBidi"/>
                <w:sz w:val="18"/>
                <w:szCs w:val="18"/>
              </w:rPr>
              <w:t xml:space="preserve"> </w:t>
            </w:r>
            <w:r w:rsidRPr="00725DD5">
              <w:rPr>
                <w:rFonts w:asciiTheme="minorBidi" w:hAnsiTheme="minorBidi" w:cstheme="minorBidi"/>
                <w:sz w:val="18"/>
                <w:szCs w:val="18"/>
              </w:rPr>
              <w:t>/</w:t>
            </w:r>
            <w:r>
              <w:rPr>
                <w:rFonts w:asciiTheme="minorBidi" w:hAnsiTheme="minorBidi" w:cstheme="minorBidi"/>
                <w:sz w:val="18"/>
                <w:szCs w:val="18"/>
              </w:rPr>
              <w:t xml:space="preserve"> </w:t>
            </w:r>
            <w:r w:rsidRPr="00725DD5">
              <w:rPr>
                <w:rFonts w:asciiTheme="minorBidi" w:hAnsiTheme="minorBidi" w:cstheme="minorBidi"/>
                <w:sz w:val="18"/>
                <w:szCs w:val="18"/>
              </w:rPr>
              <w:t>land cover</w:t>
            </w:r>
          </w:p>
        </w:tc>
        <w:tc>
          <w:tcPr>
            <w:tcW w:w="1418" w:type="dxa"/>
            <w:tcBorders>
              <w:top w:val="single" w:sz="4" w:space="0" w:color="auto"/>
              <w:left w:val="single" w:sz="2" w:space="0" w:color="auto"/>
              <w:right w:val="single" w:sz="2" w:space="0" w:color="auto"/>
            </w:tcBorders>
            <w:shd w:val="clear" w:color="auto" w:fill="D9D9D9" w:themeFill="background1" w:themeFillShade="D9"/>
          </w:tcPr>
          <w:p w14:paraId="09B6A754"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URBA</w:t>
            </w:r>
          </w:p>
        </w:tc>
        <w:tc>
          <w:tcPr>
            <w:tcW w:w="5194" w:type="dxa"/>
            <w:tcBorders>
              <w:top w:val="single" w:sz="4" w:space="0" w:color="auto"/>
              <w:left w:val="single" w:sz="2" w:space="0" w:color="auto"/>
            </w:tcBorders>
            <w:shd w:val="clear" w:color="auto" w:fill="D9D9D9" w:themeFill="background1" w:themeFillShade="D9"/>
          </w:tcPr>
          <w:p w14:paraId="3F3DF4F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urban areas (ha)</w:t>
            </w:r>
          </w:p>
        </w:tc>
      </w:tr>
      <w:tr w:rsidR="00725DD5" w:rsidRPr="00725DD5" w14:paraId="5FE4550C" w14:textId="77777777" w:rsidTr="00FF6941">
        <w:tc>
          <w:tcPr>
            <w:tcW w:w="704" w:type="dxa"/>
            <w:tcBorders>
              <w:right w:val="single" w:sz="2" w:space="0" w:color="auto"/>
            </w:tcBorders>
            <w:shd w:val="clear" w:color="auto" w:fill="D9D9D9" w:themeFill="background1" w:themeFillShade="D9"/>
          </w:tcPr>
          <w:p w14:paraId="7ADB6E4D"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8</w:t>
            </w:r>
          </w:p>
        </w:tc>
        <w:tc>
          <w:tcPr>
            <w:tcW w:w="1701" w:type="dxa"/>
            <w:vMerge/>
            <w:tcBorders>
              <w:left w:val="single" w:sz="2" w:space="0" w:color="auto"/>
              <w:right w:val="single" w:sz="2" w:space="0" w:color="auto"/>
            </w:tcBorders>
            <w:shd w:val="clear" w:color="auto" w:fill="D9D9D9" w:themeFill="background1" w:themeFillShade="D9"/>
          </w:tcPr>
          <w:p w14:paraId="4F23748F"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1E3B841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SSTW</w:t>
            </w:r>
          </w:p>
        </w:tc>
        <w:tc>
          <w:tcPr>
            <w:tcW w:w="5194" w:type="dxa"/>
            <w:tcBorders>
              <w:left w:val="single" w:sz="2" w:space="0" w:color="auto"/>
            </w:tcBorders>
            <w:shd w:val="clear" w:color="auto" w:fill="D9D9D9" w:themeFill="background1" w:themeFillShade="D9"/>
          </w:tcPr>
          <w:p w14:paraId="6C464C27"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standing water (ha)</w:t>
            </w:r>
          </w:p>
        </w:tc>
      </w:tr>
      <w:tr w:rsidR="00725DD5" w:rsidRPr="00725DD5" w14:paraId="708B0D6E" w14:textId="77777777" w:rsidTr="00FF6941">
        <w:tc>
          <w:tcPr>
            <w:tcW w:w="704" w:type="dxa"/>
            <w:tcBorders>
              <w:right w:val="single" w:sz="2" w:space="0" w:color="auto"/>
            </w:tcBorders>
            <w:shd w:val="clear" w:color="auto" w:fill="D9D9D9" w:themeFill="background1" w:themeFillShade="D9"/>
          </w:tcPr>
          <w:p w14:paraId="559FA85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9</w:t>
            </w:r>
          </w:p>
        </w:tc>
        <w:tc>
          <w:tcPr>
            <w:tcW w:w="1701" w:type="dxa"/>
            <w:vMerge/>
            <w:tcBorders>
              <w:left w:val="single" w:sz="2" w:space="0" w:color="auto"/>
              <w:right w:val="single" w:sz="2" w:space="0" w:color="auto"/>
            </w:tcBorders>
            <w:shd w:val="clear" w:color="auto" w:fill="D9D9D9" w:themeFill="background1" w:themeFillShade="D9"/>
          </w:tcPr>
          <w:p w14:paraId="69090809"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1A862E98"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ORCH</w:t>
            </w:r>
          </w:p>
        </w:tc>
        <w:tc>
          <w:tcPr>
            <w:tcW w:w="5194" w:type="dxa"/>
            <w:tcBorders>
              <w:left w:val="single" w:sz="2" w:space="0" w:color="auto"/>
            </w:tcBorders>
            <w:shd w:val="clear" w:color="auto" w:fill="D9D9D9" w:themeFill="background1" w:themeFillShade="D9"/>
          </w:tcPr>
          <w:p w14:paraId="28B63139"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orchards (ha)</w:t>
            </w:r>
          </w:p>
        </w:tc>
      </w:tr>
      <w:tr w:rsidR="00725DD5" w:rsidRPr="00725DD5" w14:paraId="2F39AAC9" w14:textId="77777777" w:rsidTr="00FF6941">
        <w:tc>
          <w:tcPr>
            <w:tcW w:w="704" w:type="dxa"/>
            <w:tcBorders>
              <w:right w:val="single" w:sz="2" w:space="0" w:color="auto"/>
            </w:tcBorders>
            <w:shd w:val="clear" w:color="auto" w:fill="D9D9D9" w:themeFill="background1" w:themeFillShade="D9"/>
          </w:tcPr>
          <w:p w14:paraId="218F17D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10</w:t>
            </w:r>
          </w:p>
        </w:tc>
        <w:tc>
          <w:tcPr>
            <w:tcW w:w="1701" w:type="dxa"/>
            <w:vMerge/>
            <w:tcBorders>
              <w:left w:val="single" w:sz="2" w:space="0" w:color="auto"/>
              <w:right w:val="single" w:sz="2" w:space="0" w:color="auto"/>
            </w:tcBorders>
            <w:shd w:val="clear" w:color="auto" w:fill="D9D9D9" w:themeFill="background1" w:themeFillShade="D9"/>
          </w:tcPr>
          <w:p w14:paraId="09937080"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784F9199"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WETL</w:t>
            </w:r>
          </w:p>
        </w:tc>
        <w:tc>
          <w:tcPr>
            <w:tcW w:w="5194" w:type="dxa"/>
            <w:tcBorders>
              <w:left w:val="single" w:sz="2" w:space="0" w:color="auto"/>
            </w:tcBorders>
            <w:shd w:val="clear" w:color="auto" w:fill="D9D9D9" w:themeFill="background1" w:themeFillShade="D9"/>
          </w:tcPr>
          <w:p w14:paraId="1F919624"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wetlands (ha)</w:t>
            </w:r>
          </w:p>
        </w:tc>
      </w:tr>
      <w:tr w:rsidR="00725DD5" w:rsidRPr="00725DD5" w14:paraId="1E9B2F48" w14:textId="77777777" w:rsidTr="00FF6941">
        <w:tc>
          <w:tcPr>
            <w:tcW w:w="704" w:type="dxa"/>
            <w:tcBorders>
              <w:right w:val="single" w:sz="2" w:space="0" w:color="auto"/>
            </w:tcBorders>
            <w:shd w:val="clear" w:color="auto" w:fill="D9D9D9" w:themeFill="background1" w:themeFillShade="D9"/>
          </w:tcPr>
          <w:p w14:paraId="5259B457"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11</w:t>
            </w:r>
          </w:p>
        </w:tc>
        <w:tc>
          <w:tcPr>
            <w:tcW w:w="1701" w:type="dxa"/>
            <w:vMerge/>
            <w:tcBorders>
              <w:left w:val="single" w:sz="2" w:space="0" w:color="auto"/>
              <w:right w:val="single" w:sz="2" w:space="0" w:color="auto"/>
            </w:tcBorders>
            <w:shd w:val="clear" w:color="auto" w:fill="D9D9D9" w:themeFill="background1" w:themeFillShade="D9"/>
          </w:tcPr>
          <w:p w14:paraId="566846D8"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7972B31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PERG</w:t>
            </w:r>
          </w:p>
        </w:tc>
        <w:tc>
          <w:tcPr>
            <w:tcW w:w="5194" w:type="dxa"/>
            <w:tcBorders>
              <w:left w:val="single" w:sz="2" w:space="0" w:color="auto"/>
            </w:tcBorders>
            <w:shd w:val="clear" w:color="auto" w:fill="D9D9D9" w:themeFill="background1" w:themeFillShade="D9"/>
          </w:tcPr>
          <w:p w14:paraId="404E8042"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permanent grassland (ha)</w:t>
            </w:r>
          </w:p>
        </w:tc>
      </w:tr>
      <w:tr w:rsidR="00725DD5" w:rsidRPr="00725DD5" w14:paraId="6C08F7B7" w14:textId="77777777" w:rsidTr="00FF6941">
        <w:tc>
          <w:tcPr>
            <w:tcW w:w="704" w:type="dxa"/>
            <w:tcBorders>
              <w:right w:val="single" w:sz="2" w:space="0" w:color="auto"/>
            </w:tcBorders>
            <w:shd w:val="clear" w:color="auto" w:fill="D9D9D9" w:themeFill="background1" w:themeFillShade="D9"/>
          </w:tcPr>
          <w:p w14:paraId="4271A5B0"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12</w:t>
            </w:r>
          </w:p>
        </w:tc>
        <w:tc>
          <w:tcPr>
            <w:tcW w:w="1701" w:type="dxa"/>
            <w:vMerge/>
            <w:tcBorders>
              <w:left w:val="single" w:sz="2" w:space="0" w:color="auto"/>
              <w:right w:val="single" w:sz="2" w:space="0" w:color="auto"/>
            </w:tcBorders>
            <w:shd w:val="clear" w:color="auto" w:fill="D9D9D9" w:themeFill="background1" w:themeFillShade="D9"/>
          </w:tcPr>
          <w:p w14:paraId="1CEE242F"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76EEF158"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TMPG</w:t>
            </w:r>
          </w:p>
        </w:tc>
        <w:tc>
          <w:tcPr>
            <w:tcW w:w="5194" w:type="dxa"/>
            <w:tcBorders>
              <w:left w:val="single" w:sz="2" w:space="0" w:color="auto"/>
            </w:tcBorders>
            <w:shd w:val="clear" w:color="auto" w:fill="D9D9D9" w:themeFill="background1" w:themeFillShade="D9"/>
          </w:tcPr>
          <w:p w14:paraId="47ADA7BE"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temporary grassland (ha)</w:t>
            </w:r>
          </w:p>
        </w:tc>
      </w:tr>
      <w:tr w:rsidR="00725DD5" w:rsidRPr="00725DD5" w14:paraId="7491D845" w14:textId="77777777" w:rsidTr="00FF6941">
        <w:tc>
          <w:tcPr>
            <w:tcW w:w="704" w:type="dxa"/>
            <w:tcBorders>
              <w:right w:val="single" w:sz="2" w:space="0" w:color="auto"/>
            </w:tcBorders>
            <w:shd w:val="clear" w:color="auto" w:fill="D9D9D9" w:themeFill="background1" w:themeFillShade="D9"/>
          </w:tcPr>
          <w:p w14:paraId="2F142390"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13</w:t>
            </w:r>
          </w:p>
        </w:tc>
        <w:tc>
          <w:tcPr>
            <w:tcW w:w="1701" w:type="dxa"/>
            <w:vMerge/>
            <w:tcBorders>
              <w:left w:val="single" w:sz="2" w:space="0" w:color="auto"/>
              <w:right w:val="single" w:sz="2" w:space="0" w:color="auto"/>
            </w:tcBorders>
            <w:shd w:val="clear" w:color="auto" w:fill="D9D9D9" w:themeFill="background1" w:themeFillShade="D9"/>
          </w:tcPr>
          <w:p w14:paraId="32A51D5C"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0364284B"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NATG</w:t>
            </w:r>
          </w:p>
        </w:tc>
        <w:tc>
          <w:tcPr>
            <w:tcW w:w="5194" w:type="dxa"/>
            <w:tcBorders>
              <w:left w:val="single" w:sz="2" w:space="0" w:color="auto"/>
            </w:tcBorders>
            <w:shd w:val="clear" w:color="auto" w:fill="D9D9D9" w:themeFill="background1" w:themeFillShade="D9"/>
          </w:tcPr>
          <w:p w14:paraId="346A7EDE"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natural grassland (ha)</w:t>
            </w:r>
          </w:p>
        </w:tc>
      </w:tr>
      <w:tr w:rsidR="00725DD5" w:rsidRPr="00725DD5" w14:paraId="605DFF2E" w14:textId="77777777" w:rsidTr="00FF6941">
        <w:tc>
          <w:tcPr>
            <w:tcW w:w="704" w:type="dxa"/>
            <w:tcBorders>
              <w:right w:val="single" w:sz="2" w:space="0" w:color="auto"/>
            </w:tcBorders>
            <w:shd w:val="clear" w:color="auto" w:fill="D9D9D9" w:themeFill="background1" w:themeFillShade="D9"/>
          </w:tcPr>
          <w:p w14:paraId="1A22D62A"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14</w:t>
            </w:r>
          </w:p>
        </w:tc>
        <w:tc>
          <w:tcPr>
            <w:tcW w:w="1701" w:type="dxa"/>
            <w:vMerge/>
            <w:tcBorders>
              <w:left w:val="single" w:sz="2" w:space="0" w:color="auto"/>
              <w:right w:val="single" w:sz="2" w:space="0" w:color="auto"/>
            </w:tcBorders>
            <w:shd w:val="clear" w:color="auto" w:fill="D9D9D9" w:themeFill="background1" w:themeFillShade="D9"/>
          </w:tcPr>
          <w:p w14:paraId="457ECFEA"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2CFB28DD"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SBF</w:t>
            </w:r>
          </w:p>
        </w:tc>
        <w:tc>
          <w:tcPr>
            <w:tcW w:w="5194" w:type="dxa"/>
            <w:tcBorders>
              <w:left w:val="single" w:sz="2" w:space="0" w:color="auto"/>
            </w:tcBorders>
            <w:shd w:val="clear" w:color="auto" w:fill="D9D9D9" w:themeFill="background1" w:themeFillShade="D9"/>
          </w:tcPr>
          <w:p w14:paraId="3A5B6C7E"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broadleaved forest (ha)</w:t>
            </w:r>
          </w:p>
        </w:tc>
      </w:tr>
      <w:tr w:rsidR="00725DD5" w:rsidRPr="00725DD5" w14:paraId="503FE2E7" w14:textId="77777777" w:rsidTr="00FF6941">
        <w:tc>
          <w:tcPr>
            <w:tcW w:w="704" w:type="dxa"/>
            <w:tcBorders>
              <w:right w:val="single" w:sz="2" w:space="0" w:color="auto"/>
            </w:tcBorders>
            <w:shd w:val="clear" w:color="auto" w:fill="D9D9D9" w:themeFill="background1" w:themeFillShade="D9"/>
          </w:tcPr>
          <w:p w14:paraId="111366A6"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15</w:t>
            </w:r>
          </w:p>
        </w:tc>
        <w:tc>
          <w:tcPr>
            <w:tcW w:w="1701" w:type="dxa"/>
            <w:vMerge/>
            <w:tcBorders>
              <w:left w:val="single" w:sz="2" w:space="0" w:color="auto"/>
              <w:right w:val="single" w:sz="2" w:space="0" w:color="auto"/>
            </w:tcBorders>
            <w:shd w:val="clear" w:color="auto" w:fill="D9D9D9" w:themeFill="background1" w:themeFillShade="D9"/>
          </w:tcPr>
          <w:p w14:paraId="3055A71A"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60F85E25"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SCF</w:t>
            </w:r>
          </w:p>
        </w:tc>
        <w:tc>
          <w:tcPr>
            <w:tcW w:w="5194" w:type="dxa"/>
            <w:tcBorders>
              <w:left w:val="single" w:sz="2" w:space="0" w:color="auto"/>
            </w:tcBorders>
            <w:shd w:val="clear" w:color="auto" w:fill="D9D9D9" w:themeFill="background1" w:themeFillShade="D9"/>
          </w:tcPr>
          <w:p w14:paraId="33409925"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coniferous forest (ha)</w:t>
            </w:r>
          </w:p>
        </w:tc>
      </w:tr>
      <w:tr w:rsidR="00725DD5" w:rsidRPr="00725DD5" w14:paraId="4CB1FEDA" w14:textId="77777777" w:rsidTr="00FF6941">
        <w:tc>
          <w:tcPr>
            <w:tcW w:w="704" w:type="dxa"/>
            <w:tcBorders>
              <w:right w:val="single" w:sz="2" w:space="0" w:color="auto"/>
            </w:tcBorders>
            <w:shd w:val="clear" w:color="auto" w:fill="D9D9D9" w:themeFill="background1" w:themeFillShade="D9"/>
          </w:tcPr>
          <w:p w14:paraId="3DF0962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lastRenderedPageBreak/>
              <w:t>16</w:t>
            </w:r>
          </w:p>
        </w:tc>
        <w:tc>
          <w:tcPr>
            <w:tcW w:w="1701" w:type="dxa"/>
            <w:vMerge/>
            <w:tcBorders>
              <w:left w:val="single" w:sz="2" w:space="0" w:color="auto"/>
              <w:right w:val="single" w:sz="2" w:space="0" w:color="auto"/>
            </w:tcBorders>
            <w:shd w:val="clear" w:color="auto" w:fill="D9D9D9" w:themeFill="background1" w:themeFillShade="D9"/>
          </w:tcPr>
          <w:p w14:paraId="51BE2984"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074B9FBF"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SMF</w:t>
            </w:r>
          </w:p>
        </w:tc>
        <w:tc>
          <w:tcPr>
            <w:tcW w:w="5194" w:type="dxa"/>
            <w:tcBorders>
              <w:left w:val="single" w:sz="2" w:space="0" w:color="auto"/>
            </w:tcBorders>
            <w:shd w:val="clear" w:color="auto" w:fill="D9D9D9" w:themeFill="background1" w:themeFillShade="D9"/>
          </w:tcPr>
          <w:p w14:paraId="7B3C2059"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Surface of mixed forest (ha)</w:t>
            </w:r>
          </w:p>
        </w:tc>
      </w:tr>
      <w:tr w:rsidR="00725DD5" w:rsidRPr="00725DD5" w14:paraId="5AE07F30" w14:textId="77777777" w:rsidTr="00FF6941">
        <w:tc>
          <w:tcPr>
            <w:tcW w:w="704" w:type="dxa"/>
            <w:tcBorders>
              <w:right w:val="single" w:sz="2" w:space="0" w:color="auto"/>
            </w:tcBorders>
            <w:shd w:val="clear" w:color="auto" w:fill="D9D9D9" w:themeFill="background1" w:themeFillShade="D9"/>
          </w:tcPr>
          <w:p w14:paraId="638AC93C"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17</w:t>
            </w:r>
          </w:p>
        </w:tc>
        <w:tc>
          <w:tcPr>
            <w:tcW w:w="1701" w:type="dxa"/>
            <w:vMerge/>
            <w:tcBorders>
              <w:left w:val="single" w:sz="2" w:space="0" w:color="auto"/>
              <w:right w:val="single" w:sz="2" w:space="0" w:color="auto"/>
            </w:tcBorders>
            <w:shd w:val="clear" w:color="auto" w:fill="D9D9D9" w:themeFill="background1" w:themeFillShade="D9"/>
          </w:tcPr>
          <w:p w14:paraId="5E56ED0B"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47D0AE90"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SPRCER</w:t>
            </w:r>
          </w:p>
        </w:tc>
        <w:tc>
          <w:tcPr>
            <w:tcW w:w="5194" w:type="dxa"/>
            <w:tcBorders>
              <w:left w:val="single" w:sz="2" w:space="0" w:color="auto"/>
            </w:tcBorders>
            <w:shd w:val="clear" w:color="auto" w:fill="D9D9D9" w:themeFill="background1" w:themeFillShade="D9"/>
          </w:tcPr>
          <w:p w14:paraId="2BC5B5E9"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Spring cereal (ha)</w:t>
            </w:r>
          </w:p>
        </w:tc>
      </w:tr>
      <w:tr w:rsidR="00725DD5" w:rsidRPr="00725DD5" w14:paraId="443F0E8D" w14:textId="77777777" w:rsidTr="00FF6941">
        <w:tc>
          <w:tcPr>
            <w:tcW w:w="704" w:type="dxa"/>
            <w:tcBorders>
              <w:right w:val="single" w:sz="2" w:space="0" w:color="auto"/>
            </w:tcBorders>
            <w:shd w:val="clear" w:color="auto" w:fill="D9D9D9" w:themeFill="background1" w:themeFillShade="D9"/>
          </w:tcPr>
          <w:p w14:paraId="717C4294"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18</w:t>
            </w:r>
          </w:p>
        </w:tc>
        <w:tc>
          <w:tcPr>
            <w:tcW w:w="1701" w:type="dxa"/>
            <w:vMerge/>
            <w:tcBorders>
              <w:left w:val="single" w:sz="2" w:space="0" w:color="auto"/>
              <w:right w:val="single" w:sz="2" w:space="0" w:color="auto"/>
            </w:tcBorders>
            <w:shd w:val="clear" w:color="auto" w:fill="D9D9D9" w:themeFill="background1" w:themeFillShade="D9"/>
          </w:tcPr>
          <w:p w14:paraId="4713286B"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4502661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WINCER</w:t>
            </w:r>
          </w:p>
        </w:tc>
        <w:tc>
          <w:tcPr>
            <w:tcW w:w="5194" w:type="dxa"/>
            <w:tcBorders>
              <w:left w:val="single" w:sz="2" w:space="0" w:color="auto"/>
            </w:tcBorders>
            <w:shd w:val="clear" w:color="auto" w:fill="D9D9D9" w:themeFill="background1" w:themeFillShade="D9"/>
          </w:tcPr>
          <w:p w14:paraId="081261D0"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Winter cereal (ha)</w:t>
            </w:r>
          </w:p>
        </w:tc>
      </w:tr>
      <w:tr w:rsidR="00725DD5" w:rsidRPr="00725DD5" w14:paraId="1545371B" w14:textId="77777777" w:rsidTr="00FF6941">
        <w:tc>
          <w:tcPr>
            <w:tcW w:w="704" w:type="dxa"/>
            <w:tcBorders>
              <w:right w:val="single" w:sz="2" w:space="0" w:color="auto"/>
            </w:tcBorders>
            <w:shd w:val="clear" w:color="auto" w:fill="D9D9D9" w:themeFill="background1" w:themeFillShade="D9"/>
          </w:tcPr>
          <w:p w14:paraId="421E1495"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19</w:t>
            </w:r>
          </w:p>
        </w:tc>
        <w:tc>
          <w:tcPr>
            <w:tcW w:w="1701" w:type="dxa"/>
            <w:vMerge/>
            <w:tcBorders>
              <w:left w:val="single" w:sz="2" w:space="0" w:color="auto"/>
              <w:right w:val="single" w:sz="2" w:space="0" w:color="auto"/>
            </w:tcBorders>
            <w:shd w:val="clear" w:color="auto" w:fill="D9D9D9" w:themeFill="background1" w:themeFillShade="D9"/>
          </w:tcPr>
          <w:p w14:paraId="17087E69"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3BE6334C"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FODCUL</w:t>
            </w:r>
          </w:p>
        </w:tc>
        <w:tc>
          <w:tcPr>
            <w:tcW w:w="5194" w:type="dxa"/>
            <w:tcBorders>
              <w:left w:val="single" w:sz="2" w:space="0" w:color="auto"/>
            </w:tcBorders>
            <w:shd w:val="clear" w:color="auto" w:fill="D9D9D9" w:themeFill="background1" w:themeFillShade="D9"/>
          </w:tcPr>
          <w:p w14:paraId="094ACA72"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Forage culture (fodder) (ha)</w:t>
            </w:r>
          </w:p>
        </w:tc>
      </w:tr>
      <w:tr w:rsidR="00725DD5" w:rsidRPr="00725DD5" w14:paraId="7DF8B3FB" w14:textId="77777777" w:rsidTr="00FF6941">
        <w:tc>
          <w:tcPr>
            <w:tcW w:w="704" w:type="dxa"/>
            <w:tcBorders>
              <w:right w:val="single" w:sz="2" w:space="0" w:color="auto"/>
            </w:tcBorders>
            <w:shd w:val="clear" w:color="auto" w:fill="D9D9D9" w:themeFill="background1" w:themeFillShade="D9"/>
          </w:tcPr>
          <w:p w14:paraId="1B5FC96C"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20</w:t>
            </w:r>
          </w:p>
        </w:tc>
        <w:tc>
          <w:tcPr>
            <w:tcW w:w="1701" w:type="dxa"/>
            <w:vMerge/>
            <w:tcBorders>
              <w:left w:val="single" w:sz="2" w:space="0" w:color="auto"/>
              <w:right w:val="single" w:sz="2" w:space="0" w:color="auto"/>
            </w:tcBorders>
            <w:shd w:val="clear" w:color="auto" w:fill="D9D9D9" w:themeFill="background1" w:themeFillShade="D9"/>
          </w:tcPr>
          <w:p w14:paraId="44BEFA11"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6D8C431A"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SSHCUL</w:t>
            </w:r>
          </w:p>
        </w:tc>
        <w:tc>
          <w:tcPr>
            <w:tcW w:w="5194" w:type="dxa"/>
            <w:tcBorders>
              <w:left w:val="single" w:sz="2" w:space="0" w:color="auto"/>
            </w:tcBorders>
            <w:shd w:val="clear" w:color="auto" w:fill="D9D9D9" w:themeFill="background1" w:themeFillShade="D9"/>
          </w:tcPr>
          <w:p w14:paraId="38F72FFC"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Spring summer hoed culture (ha)</w:t>
            </w:r>
          </w:p>
        </w:tc>
      </w:tr>
      <w:tr w:rsidR="00725DD5" w:rsidRPr="00725DD5" w14:paraId="3E2F2092" w14:textId="77777777" w:rsidTr="00FF6941">
        <w:tc>
          <w:tcPr>
            <w:tcW w:w="704" w:type="dxa"/>
            <w:tcBorders>
              <w:right w:val="single" w:sz="2" w:space="0" w:color="auto"/>
            </w:tcBorders>
            <w:shd w:val="clear" w:color="auto" w:fill="D9D9D9" w:themeFill="background1" w:themeFillShade="D9"/>
          </w:tcPr>
          <w:p w14:paraId="491D916E"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21</w:t>
            </w:r>
          </w:p>
        </w:tc>
        <w:tc>
          <w:tcPr>
            <w:tcW w:w="1701" w:type="dxa"/>
            <w:vMerge/>
            <w:tcBorders>
              <w:left w:val="single" w:sz="2" w:space="0" w:color="auto"/>
              <w:right w:val="single" w:sz="2" w:space="0" w:color="auto"/>
            </w:tcBorders>
            <w:shd w:val="clear" w:color="auto" w:fill="D9D9D9" w:themeFill="background1" w:themeFillShade="D9"/>
          </w:tcPr>
          <w:p w14:paraId="0E60FC82"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right w:val="single" w:sz="2" w:space="0" w:color="auto"/>
            </w:tcBorders>
            <w:shd w:val="clear" w:color="auto" w:fill="D9D9D9" w:themeFill="background1" w:themeFillShade="D9"/>
          </w:tcPr>
          <w:p w14:paraId="39C3CF02"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LLVS</w:t>
            </w:r>
          </w:p>
        </w:tc>
        <w:tc>
          <w:tcPr>
            <w:tcW w:w="5194" w:type="dxa"/>
            <w:tcBorders>
              <w:left w:val="single" w:sz="2" w:space="0" w:color="auto"/>
            </w:tcBorders>
            <w:shd w:val="clear" w:color="auto" w:fill="D9D9D9" w:themeFill="background1" w:themeFillShade="D9"/>
          </w:tcPr>
          <w:p w14:paraId="27E95A04" w14:textId="77777777" w:rsidR="00725DD5" w:rsidRPr="00725DD5" w:rsidRDefault="00725DD5" w:rsidP="00725DD5">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Length of linear vegetation structures (m)</w:t>
            </w:r>
          </w:p>
        </w:tc>
      </w:tr>
      <w:tr w:rsidR="00725DD5" w:rsidRPr="00725DD5" w14:paraId="21341856" w14:textId="77777777" w:rsidTr="00FF6941">
        <w:tc>
          <w:tcPr>
            <w:tcW w:w="704" w:type="dxa"/>
            <w:tcBorders>
              <w:bottom w:val="single" w:sz="4" w:space="0" w:color="auto"/>
              <w:right w:val="single" w:sz="2" w:space="0" w:color="auto"/>
            </w:tcBorders>
            <w:shd w:val="clear" w:color="auto" w:fill="D9D9D9" w:themeFill="background1" w:themeFillShade="D9"/>
          </w:tcPr>
          <w:p w14:paraId="31016811"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22</w:t>
            </w:r>
          </w:p>
        </w:tc>
        <w:tc>
          <w:tcPr>
            <w:tcW w:w="1701" w:type="dxa"/>
            <w:vMerge/>
            <w:tcBorders>
              <w:left w:val="single" w:sz="2" w:space="0" w:color="auto"/>
              <w:bottom w:val="single" w:sz="4" w:space="0" w:color="auto"/>
              <w:right w:val="single" w:sz="2" w:space="0" w:color="auto"/>
            </w:tcBorders>
            <w:shd w:val="clear" w:color="auto" w:fill="D9D9D9" w:themeFill="background1" w:themeFillShade="D9"/>
          </w:tcPr>
          <w:p w14:paraId="1E0224A7" w14:textId="77777777" w:rsidR="00725DD5" w:rsidRPr="00725DD5" w:rsidRDefault="00725DD5" w:rsidP="00D60D80">
            <w:pPr>
              <w:tabs>
                <w:tab w:val="left" w:pos="1134"/>
              </w:tabs>
              <w:spacing w:line="360" w:lineRule="auto"/>
              <w:rPr>
                <w:rFonts w:asciiTheme="minorBidi" w:hAnsiTheme="minorBidi" w:cstheme="minorBidi"/>
                <w:sz w:val="18"/>
                <w:szCs w:val="18"/>
              </w:rPr>
            </w:pPr>
          </w:p>
        </w:tc>
        <w:tc>
          <w:tcPr>
            <w:tcW w:w="1418" w:type="dxa"/>
            <w:tcBorders>
              <w:left w:val="single" w:sz="2" w:space="0" w:color="auto"/>
              <w:bottom w:val="single" w:sz="4" w:space="0" w:color="auto"/>
              <w:right w:val="single" w:sz="2" w:space="0" w:color="auto"/>
            </w:tcBorders>
            <w:shd w:val="clear" w:color="auto" w:fill="D9D9D9" w:themeFill="background1" w:themeFillShade="D9"/>
          </w:tcPr>
          <w:p w14:paraId="5344D14A"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NPVS</w:t>
            </w:r>
          </w:p>
        </w:tc>
        <w:tc>
          <w:tcPr>
            <w:tcW w:w="5194" w:type="dxa"/>
            <w:tcBorders>
              <w:left w:val="single" w:sz="2" w:space="0" w:color="auto"/>
              <w:bottom w:val="single" w:sz="4" w:space="0" w:color="auto"/>
            </w:tcBorders>
            <w:shd w:val="clear" w:color="auto" w:fill="D9D9D9" w:themeFill="background1" w:themeFillShade="D9"/>
          </w:tcPr>
          <w:p w14:paraId="121DEDAF"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Number of punctual vegetation structures</w:t>
            </w:r>
          </w:p>
        </w:tc>
      </w:tr>
      <w:tr w:rsidR="00725DD5" w:rsidRPr="00725DD5" w14:paraId="3A44E036" w14:textId="77777777" w:rsidTr="00FF6941">
        <w:tc>
          <w:tcPr>
            <w:tcW w:w="704" w:type="dxa"/>
            <w:tcBorders>
              <w:top w:val="single" w:sz="4" w:space="0" w:color="auto"/>
              <w:right w:val="single" w:sz="2" w:space="0" w:color="auto"/>
            </w:tcBorders>
            <w:shd w:val="clear" w:color="auto" w:fill="BFBFBF" w:themeFill="background1" w:themeFillShade="BF"/>
          </w:tcPr>
          <w:p w14:paraId="669652D6"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23-43</w:t>
            </w:r>
          </w:p>
        </w:tc>
        <w:tc>
          <w:tcPr>
            <w:tcW w:w="1701" w:type="dxa"/>
            <w:tcBorders>
              <w:top w:val="single" w:sz="4" w:space="0" w:color="auto"/>
              <w:left w:val="single" w:sz="2" w:space="0" w:color="auto"/>
              <w:right w:val="single" w:sz="2" w:space="0" w:color="auto"/>
            </w:tcBorders>
            <w:shd w:val="clear" w:color="auto" w:fill="BFBFBF" w:themeFill="background1" w:themeFillShade="BF"/>
          </w:tcPr>
          <w:p w14:paraId="2FF4D367"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Soil</w:t>
            </w:r>
          </w:p>
        </w:tc>
        <w:tc>
          <w:tcPr>
            <w:tcW w:w="1418" w:type="dxa"/>
            <w:tcBorders>
              <w:top w:val="single" w:sz="4" w:space="0" w:color="auto"/>
              <w:left w:val="single" w:sz="2" w:space="0" w:color="auto"/>
              <w:right w:val="single" w:sz="2" w:space="0" w:color="auto"/>
            </w:tcBorders>
            <w:shd w:val="clear" w:color="auto" w:fill="BFBFBF" w:themeFill="background1" w:themeFillShade="BF"/>
          </w:tcPr>
          <w:p w14:paraId="5E5EF354"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SOIL_CAT</w:t>
            </w:r>
          </w:p>
        </w:tc>
        <w:tc>
          <w:tcPr>
            <w:tcW w:w="5194" w:type="dxa"/>
            <w:tcBorders>
              <w:top w:val="single" w:sz="4" w:space="0" w:color="auto"/>
              <w:left w:val="single" w:sz="2" w:space="0" w:color="auto"/>
            </w:tcBorders>
            <w:shd w:val="clear" w:color="auto" w:fill="BFBFBF" w:themeFill="background1" w:themeFillShade="BF"/>
          </w:tcPr>
          <w:p w14:paraId="7BA9C058" w14:textId="77777777" w:rsidR="00725DD5" w:rsidRPr="00725DD5" w:rsidRDefault="00725DD5" w:rsidP="00D60D80">
            <w:pPr>
              <w:tabs>
                <w:tab w:val="left" w:pos="1134"/>
              </w:tabs>
              <w:spacing w:line="360" w:lineRule="auto"/>
              <w:rPr>
                <w:rFonts w:asciiTheme="minorBidi" w:hAnsiTheme="minorBidi" w:cstheme="minorBidi"/>
                <w:sz w:val="18"/>
                <w:szCs w:val="18"/>
              </w:rPr>
            </w:pPr>
            <w:r w:rsidRPr="00725DD5">
              <w:rPr>
                <w:rFonts w:asciiTheme="minorBidi" w:hAnsiTheme="minorBidi" w:cstheme="minorBidi"/>
                <w:sz w:val="18"/>
                <w:szCs w:val="18"/>
              </w:rPr>
              <w:t>20 variable</w:t>
            </w:r>
            <w:r w:rsidR="00BF5E59">
              <w:rPr>
                <w:rFonts w:asciiTheme="minorBidi" w:hAnsiTheme="minorBidi" w:cstheme="minorBidi"/>
                <w:sz w:val="18"/>
                <w:szCs w:val="18"/>
              </w:rPr>
              <w:t>s</w:t>
            </w:r>
            <w:r w:rsidRPr="00725DD5">
              <w:rPr>
                <w:rFonts w:asciiTheme="minorBidi" w:hAnsiTheme="minorBidi" w:cstheme="minorBidi"/>
                <w:sz w:val="18"/>
                <w:szCs w:val="18"/>
              </w:rPr>
              <w:t>, each a binary with the dominant soil type</w:t>
            </w:r>
          </w:p>
        </w:tc>
      </w:tr>
    </w:tbl>
    <w:p w14:paraId="7F5A5559" w14:textId="77777777" w:rsidR="00D60D80" w:rsidRDefault="00D60D80" w:rsidP="00D60D80">
      <w:pPr>
        <w:tabs>
          <w:tab w:val="left" w:pos="1134"/>
        </w:tabs>
        <w:spacing w:line="360" w:lineRule="auto"/>
        <w:rPr>
          <w:rFonts w:ascii="Times New Roman" w:hAnsi="Times New Roman" w:cs="Times New Roman"/>
          <w:sz w:val="22"/>
          <w:szCs w:val="22"/>
        </w:rPr>
      </w:pPr>
    </w:p>
    <w:p w14:paraId="47894073" w14:textId="77777777" w:rsidR="00A460B2" w:rsidRDefault="00A460B2" w:rsidP="00D60D80">
      <w:pPr>
        <w:tabs>
          <w:tab w:val="left" w:pos="1134"/>
        </w:tabs>
        <w:spacing w:line="360" w:lineRule="auto"/>
        <w:rPr>
          <w:rFonts w:ascii="Times New Roman" w:hAnsi="Times New Roman" w:cs="Times New Roman"/>
          <w:sz w:val="22"/>
          <w:szCs w:val="22"/>
        </w:rPr>
      </w:pPr>
    </w:p>
    <w:p w14:paraId="777A6533" w14:textId="77777777" w:rsidR="00A460B2" w:rsidRDefault="00A460B2" w:rsidP="00D60D80">
      <w:pPr>
        <w:tabs>
          <w:tab w:val="left" w:pos="1134"/>
        </w:tabs>
        <w:spacing w:line="360" w:lineRule="auto"/>
        <w:rPr>
          <w:rFonts w:ascii="Times New Roman" w:hAnsi="Times New Roman" w:cs="Times New Roman"/>
          <w:sz w:val="22"/>
          <w:szCs w:val="22"/>
        </w:rPr>
      </w:pPr>
    </w:p>
    <w:p w14:paraId="2D89452C" w14:textId="77777777" w:rsidR="008D63E8" w:rsidRPr="002965E8" w:rsidRDefault="008D63E8" w:rsidP="008D63E8">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d.4</w:t>
      </w:r>
      <w:proofErr w:type="gramEnd"/>
      <w:r w:rsidRPr="002965E8">
        <w:rPr>
          <w:rFonts w:ascii="Times New Roman" w:hAnsi="Times New Roman" w:cs="Times New Roman"/>
          <w:i/>
          <w:iCs/>
          <w:sz w:val="22"/>
          <w:szCs w:val="22"/>
        </w:rPr>
        <w:t xml:space="preserve">:  </w:t>
      </w:r>
      <w:r w:rsidR="00A460B2">
        <w:rPr>
          <w:rFonts w:ascii="Times New Roman" w:hAnsi="Times New Roman" w:cs="Times New Roman"/>
          <w:i/>
          <w:iCs/>
          <w:sz w:val="22"/>
          <w:szCs w:val="22"/>
        </w:rPr>
        <w:t>Data a</w:t>
      </w:r>
      <w:r>
        <w:rPr>
          <w:rFonts w:ascii="Times New Roman" w:hAnsi="Times New Roman" w:cs="Times New Roman"/>
          <w:i/>
          <w:iCs/>
          <w:sz w:val="22"/>
          <w:szCs w:val="22"/>
        </w:rPr>
        <w:t>nalysis</w:t>
      </w:r>
    </w:p>
    <w:p w14:paraId="062F7557" w14:textId="77777777" w:rsidR="006B16A9" w:rsidRPr="006B16A9" w:rsidRDefault="006B16A9" w:rsidP="00F9435F">
      <w:pPr>
        <w:tabs>
          <w:tab w:val="left" w:pos="1134"/>
        </w:tabs>
        <w:spacing w:line="360" w:lineRule="auto"/>
        <w:rPr>
          <w:rFonts w:ascii="Times New Roman" w:hAnsi="Times New Roman" w:cs="Times New Roman"/>
          <w:sz w:val="22"/>
          <w:szCs w:val="22"/>
          <w:u w:val="single"/>
        </w:rPr>
      </w:pPr>
      <w:r w:rsidRPr="006B16A9">
        <w:rPr>
          <w:rFonts w:ascii="Times New Roman" w:hAnsi="Times New Roman" w:cs="Times New Roman"/>
          <w:sz w:val="22"/>
          <w:szCs w:val="22"/>
          <w:u w:val="single"/>
        </w:rPr>
        <w:t>Basic SDM</w:t>
      </w:r>
    </w:p>
    <w:p w14:paraId="65B5419A" w14:textId="068450F9" w:rsidR="006B16A9" w:rsidRDefault="006E464D" w:rsidP="00E123C7">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We based the SDM analyses on the randomForest algorithm</w:t>
      </w:r>
      <w:r w:rsidR="00F81DB6">
        <w:rPr>
          <w:rFonts w:ascii="Times New Roman" w:hAnsi="Times New Roman" w:cs="Times New Roman"/>
          <w:sz w:val="22"/>
          <w:szCs w:val="22"/>
        </w:rPr>
        <w:t xml:space="preserve"> </w:t>
      </w:r>
      <w:r w:rsidR="00F81DB6">
        <w:rPr>
          <w:rFonts w:ascii="Times New Roman" w:hAnsi="Times New Roman" w:cs="Times New Roman"/>
          <w:sz w:val="22"/>
          <w:szCs w:val="22"/>
        </w:rPr>
        <w:fldChar w:fldCharType="begin"/>
      </w:r>
      <w:r w:rsidR="00F81DB6">
        <w:rPr>
          <w:rFonts w:ascii="Times New Roman" w:hAnsi="Times New Roman" w:cs="Times New Roman"/>
          <w:sz w:val="22"/>
          <w:szCs w:val="22"/>
        </w:rPr>
        <w:instrText xml:space="preserve"> ADDIN EN.CITE &lt;EndNote&gt;&lt;Cite&gt;&lt;Author&gt;Breiman&lt;/Author&gt;&lt;Year&gt;2001&lt;/Year&gt;&lt;RecNum&gt;1188&lt;/RecNum&gt;&lt;DisplayText&gt;(Breiman 2001)&lt;/DisplayText&gt;&lt;record&gt;&lt;rec-number&gt;1188&lt;/rec-number&gt;&lt;foreign-keys&gt;&lt;key app="EN" db-id="2pz9xze02x9awte9pxsvv02fr290paparpvt"&gt;1188&lt;/key&gt;&lt;/foreign-keys&gt;&lt;ref-type name="Journal Article"&gt;17&lt;/ref-type&gt;&lt;contributors&gt;&lt;authors&gt;&lt;author&gt;Breiman, L.&lt;/author&gt;&lt;/authors&gt;&lt;/contributors&gt;&lt;auth-address&gt;Univ Calif Berkeley, Dept Stat, Berkeley, CA 94720 USA.&amp;#xD;Breiman, L (reprint author), Univ Calif Berkeley, Dept Stat, Berkeley, CA 94720 USA.&lt;/auth-address&gt;&lt;titles&gt;&lt;title&gt;Random forests&lt;/title&gt;&lt;secondary-title&gt;Machine Learning&lt;/secondary-title&gt;&lt;alt-title&gt;Mach. Learn.&lt;/alt-title&gt;&lt;/titles&gt;&lt;periodical&gt;&lt;full-title&gt;Machine Learning&lt;/full-title&gt;&lt;abbr-1&gt;Mach. Learn.&lt;/abbr-1&gt;&lt;/periodical&gt;&lt;alt-periodical&gt;&lt;full-title&gt;Machine Learning&lt;/full-title&gt;&lt;abbr-1&gt;Mach. Learn.&lt;/abbr-1&gt;&lt;/alt-periodical&gt;&lt;pages&gt;5-32&lt;/pages&gt;&lt;volume&gt;45&lt;/volume&gt;&lt;number&gt;1&lt;/number&gt;&lt;keywords&gt;&lt;keyword&gt;classification&lt;/keyword&gt;&lt;keyword&gt;regression&lt;/keyword&gt;&lt;keyword&gt;ensemble&lt;/keyword&gt;&lt;/keywords&gt;&lt;dates&gt;&lt;year&gt;2001&lt;/year&gt;&lt;pub-dates&gt;&lt;date&gt;Oct&lt;/date&gt;&lt;/pub-dates&gt;&lt;/dates&gt;&lt;isbn&gt;0885-6125&lt;/isbn&gt;&lt;accession-num&gt;WOS:000170489900001&lt;/accession-num&gt;&lt;label&gt;+ / -&lt;/label&gt;&lt;work-type&gt;Article&lt;/work-type&gt;&lt;urls&gt;&lt;related-urls&gt;&lt;url&gt;&amp;lt;Go to ISI&amp;gt;://WOS:000170489900001&lt;/url&gt;&lt;/related-urls&gt;&lt;/urls&gt;&lt;electronic-resource-num&gt;10.1023/a:1010933404324&lt;/electronic-resource-num&gt;&lt;research-notes&gt;classification, important&lt;/research-notes&gt;&lt;language&gt;English&lt;/language&gt;&lt;/record&gt;&lt;/Cite&gt;&lt;/EndNote&gt;</w:instrText>
      </w:r>
      <w:r w:rsidR="00F81DB6">
        <w:rPr>
          <w:rFonts w:ascii="Times New Roman" w:hAnsi="Times New Roman" w:cs="Times New Roman"/>
          <w:sz w:val="22"/>
          <w:szCs w:val="22"/>
        </w:rPr>
        <w:fldChar w:fldCharType="separate"/>
      </w:r>
      <w:r w:rsidR="00F81DB6">
        <w:rPr>
          <w:rFonts w:ascii="Times New Roman" w:hAnsi="Times New Roman" w:cs="Times New Roman"/>
          <w:noProof/>
          <w:sz w:val="22"/>
          <w:szCs w:val="22"/>
        </w:rPr>
        <w:t>(</w:t>
      </w:r>
      <w:hyperlink w:anchor="_ENREF_8" w:tooltip="Breiman, 2001 #1188" w:history="1">
        <w:r w:rsidR="00E123C7">
          <w:rPr>
            <w:rFonts w:ascii="Times New Roman" w:hAnsi="Times New Roman" w:cs="Times New Roman"/>
            <w:noProof/>
            <w:sz w:val="22"/>
            <w:szCs w:val="22"/>
          </w:rPr>
          <w:t>Breiman 2001</w:t>
        </w:r>
      </w:hyperlink>
      <w:r w:rsidR="00F81DB6">
        <w:rPr>
          <w:rFonts w:ascii="Times New Roman" w:hAnsi="Times New Roman" w:cs="Times New Roman"/>
          <w:noProof/>
          <w:sz w:val="22"/>
          <w:szCs w:val="22"/>
        </w:rPr>
        <w:t>)</w:t>
      </w:r>
      <w:r w:rsidR="00F81DB6">
        <w:rPr>
          <w:rFonts w:ascii="Times New Roman" w:hAnsi="Times New Roman" w:cs="Times New Roman"/>
          <w:sz w:val="22"/>
          <w:szCs w:val="22"/>
        </w:rPr>
        <w:fldChar w:fldCharType="end"/>
      </w:r>
      <w:r w:rsidR="00BF5E59">
        <w:t xml:space="preserve"> (</w:t>
      </w:r>
      <w:r w:rsidR="00E31158" w:rsidRPr="00E31158">
        <w:rPr>
          <w:highlight w:val="yellow"/>
        </w:rPr>
        <w:t>#</w:t>
      </w:r>
      <w:r w:rsidR="00BF5E59" w:rsidRPr="00BF5E59">
        <w:rPr>
          <w:highlight w:val="yellow"/>
        </w:rPr>
        <w:t>1188</w:t>
      </w:r>
      <w:r w:rsidR="00BF5E59">
        <w:t>)</w:t>
      </w:r>
      <w:r>
        <w:rPr>
          <w:rFonts w:ascii="Times New Roman" w:hAnsi="Times New Roman" w:cs="Times New Roman"/>
          <w:sz w:val="22"/>
          <w:szCs w:val="22"/>
        </w:rPr>
        <w:t xml:space="preserve">. RandomForest is a machine learning method designed to produce accurate classification of multiple cases (e.g., grid-cells) to predefined classes (e.g., presence or absence). Each application of randomForest takes as input a set of training cases (e.g., </w:t>
      </w:r>
      <w:r w:rsidR="00EA2F2E">
        <w:rPr>
          <w:rFonts w:ascii="Times New Roman" w:hAnsi="Times New Roman" w:cs="Times New Roman"/>
          <w:sz w:val="22"/>
          <w:szCs w:val="22"/>
        </w:rPr>
        <w:t>known presences and absences)</w:t>
      </w:r>
      <w:r>
        <w:rPr>
          <w:rFonts w:ascii="Times New Roman" w:hAnsi="Times New Roman" w:cs="Times New Roman"/>
          <w:sz w:val="22"/>
          <w:szCs w:val="22"/>
        </w:rPr>
        <w:t xml:space="preserve"> along with relevant explanatory variables. The algorithm then ‘learns’ the rules by which the explanatory variables can distinguish between the different classes. The learning procedure is based on fitting a ‘forest’ of classification trees, with each tree being based on a different subset of the original training cases (“in-bag” data) and each branching in any classification tree using only a small and random subset of the available list of explanatory variable. Therefore, each classification tree is unique, and can provide independent prediction for each case that was not included in tree growing (i.e., “out-of-bag” data). Thus the output of randomForest is a list containing the predicted class for each </w:t>
      </w:r>
      <w:r w:rsidR="00EA2F2E">
        <w:rPr>
          <w:rFonts w:ascii="Times New Roman" w:hAnsi="Times New Roman" w:cs="Times New Roman"/>
          <w:sz w:val="22"/>
          <w:szCs w:val="22"/>
        </w:rPr>
        <w:t>out-of-bag</w:t>
      </w:r>
      <w:r>
        <w:rPr>
          <w:rFonts w:ascii="Times New Roman" w:hAnsi="Times New Roman" w:cs="Times New Roman"/>
          <w:sz w:val="22"/>
          <w:szCs w:val="22"/>
        </w:rPr>
        <w:t xml:space="preserve"> training case according to each tree (known as a vote). The results are then translated into </w:t>
      </w:r>
      <w:proofErr w:type="spellStart"/>
      <w:r w:rsidR="00EA2F2E">
        <w:rPr>
          <w:rFonts w:ascii="Times New Roman" w:hAnsi="Times New Roman" w:cs="Times New Roman"/>
          <w:sz w:val="22"/>
          <w:szCs w:val="22"/>
        </w:rPr>
        <w:t>PoO</w:t>
      </w:r>
      <w:proofErr w:type="spellEnd"/>
      <w:r>
        <w:rPr>
          <w:rFonts w:ascii="Times New Roman" w:hAnsi="Times New Roman" w:cs="Times New Roman"/>
          <w:sz w:val="22"/>
          <w:szCs w:val="22"/>
        </w:rPr>
        <w:t xml:space="preserve">, by estimating for each case, the proportion of </w:t>
      </w:r>
      <w:r w:rsidR="00EA2F2E">
        <w:rPr>
          <w:rFonts w:ascii="Times New Roman" w:hAnsi="Times New Roman" w:cs="Times New Roman"/>
          <w:sz w:val="22"/>
          <w:szCs w:val="22"/>
        </w:rPr>
        <w:t>out-of-bag</w:t>
      </w:r>
      <w:r>
        <w:rPr>
          <w:rFonts w:ascii="Times New Roman" w:hAnsi="Times New Roman" w:cs="Times New Roman"/>
          <w:sz w:val="22"/>
          <w:szCs w:val="22"/>
        </w:rPr>
        <w:t xml:space="preserve"> votes that assigned the case to any of the classes. The reliance on </w:t>
      </w:r>
      <w:r w:rsidR="00EA2F2E">
        <w:rPr>
          <w:rFonts w:ascii="Times New Roman" w:hAnsi="Times New Roman" w:cs="Times New Roman"/>
          <w:sz w:val="22"/>
          <w:szCs w:val="22"/>
        </w:rPr>
        <w:t>out-of-bag</w:t>
      </w:r>
      <w:r>
        <w:rPr>
          <w:rFonts w:ascii="Times New Roman" w:hAnsi="Times New Roman" w:cs="Times New Roman"/>
          <w:sz w:val="22"/>
          <w:szCs w:val="22"/>
        </w:rPr>
        <w:t xml:space="preserve"> votes (i.e., only trees in which the case was not in the in-bag subset) results with a method robust to over-fitting.</w:t>
      </w:r>
      <w:r w:rsidR="00F9435F">
        <w:rPr>
          <w:rFonts w:ascii="Times New Roman" w:hAnsi="Times New Roman" w:cs="Times New Roman"/>
          <w:sz w:val="22"/>
          <w:szCs w:val="22"/>
        </w:rPr>
        <w:t xml:space="preserve"> </w:t>
      </w:r>
      <w:r w:rsidR="00BF5E59">
        <w:rPr>
          <w:rFonts w:ascii="Times New Roman" w:hAnsi="Times New Roman" w:cs="Times New Roman"/>
          <w:sz w:val="22"/>
          <w:szCs w:val="22"/>
        </w:rPr>
        <w:t xml:space="preserve">The randomForest algorithm also returns a variable importance value for each explanatory variables, based on the decrease in model accuracy when the variable is permutated. </w:t>
      </w:r>
      <w:r w:rsidR="00F9435F">
        <w:rPr>
          <w:rFonts w:ascii="Times New Roman" w:hAnsi="Times New Roman" w:cs="Times New Roman"/>
          <w:sz w:val="22"/>
          <w:szCs w:val="22"/>
        </w:rPr>
        <w:t>Here, we used the R package ‘</w:t>
      </w:r>
      <w:r w:rsidR="00F9435F" w:rsidRPr="00F9435F">
        <w:rPr>
          <w:rFonts w:ascii="Times New Roman" w:hAnsi="Times New Roman" w:cs="Times New Roman"/>
          <w:i/>
          <w:iCs/>
          <w:sz w:val="22"/>
          <w:szCs w:val="22"/>
        </w:rPr>
        <w:t>randomForest</w:t>
      </w:r>
      <w:r w:rsidR="00F9435F">
        <w:rPr>
          <w:rFonts w:ascii="Times New Roman" w:hAnsi="Times New Roman" w:cs="Times New Roman"/>
          <w:sz w:val="22"/>
          <w:szCs w:val="22"/>
        </w:rPr>
        <w:t xml:space="preserve">’, keeping the default </w:t>
      </w:r>
      <w:r w:rsidR="00BF5E59">
        <w:rPr>
          <w:rFonts w:ascii="Times New Roman" w:hAnsi="Times New Roman" w:cs="Times New Roman"/>
          <w:sz w:val="22"/>
          <w:szCs w:val="22"/>
        </w:rPr>
        <w:t>parameters values</w:t>
      </w:r>
      <w:r w:rsidR="00F9435F">
        <w:rPr>
          <w:rFonts w:ascii="Times New Roman" w:hAnsi="Times New Roman" w:cs="Times New Roman"/>
          <w:sz w:val="22"/>
          <w:szCs w:val="22"/>
        </w:rPr>
        <w:t xml:space="preserve"> with the exception of the number of classification </w:t>
      </w:r>
      <w:r w:rsidR="00414332">
        <w:rPr>
          <w:rFonts w:ascii="Times New Roman" w:hAnsi="Times New Roman" w:cs="Times New Roman"/>
          <w:sz w:val="22"/>
          <w:szCs w:val="22"/>
        </w:rPr>
        <w:t xml:space="preserve">trees that was set to 10,000 trees. </w:t>
      </w:r>
    </w:p>
    <w:p w14:paraId="75A29738" w14:textId="77777777" w:rsidR="006B16A9" w:rsidRDefault="006B16A9" w:rsidP="00F9435F">
      <w:pPr>
        <w:tabs>
          <w:tab w:val="left" w:pos="1134"/>
        </w:tabs>
        <w:spacing w:line="360" w:lineRule="auto"/>
        <w:rPr>
          <w:rFonts w:ascii="Times New Roman" w:hAnsi="Times New Roman" w:cs="Times New Roman"/>
          <w:sz w:val="22"/>
          <w:szCs w:val="22"/>
        </w:rPr>
      </w:pPr>
    </w:p>
    <w:p w14:paraId="79903D38" w14:textId="77777777" w:rsidR="006E464D" w:rsidRPr="006B16A9" w:rsidRDefault="006B16A9" w:rsidP="00F9435F">
      <w:pPr>
        <w:tabs>
          <w:tab w:val="left" w:pos="1134"/>
        </w:tabs>
        <w:spacing w:line="360" w:lineRule="auto"/>
        <w:rPr>
          <w:rFonts w:ascii="Times New Roman" w:hAnsi="Times New Roman" w:cs="Times New Roman"/>
          <w:sz w:val="22"/>
          <w:szCs w:val="22"/>
        </w:rPr>
      </w:pPr>
      <w:r w:rsidRPr="006B16A9">
        <w:rPr>
          <w:rFonts w:ascii="Times New Roman" w:hAnsi="Times New Roman" w:cs="Times New Roman"/>
          <w:sz w:val="22"/>
          <w:szCs w:val="22"/>
          <w:u w:val="single"/>
        </w:rPr>
        <w:t>Random datasets</w:t>
      </w:r>
      <w:r w:rsidR="00F9435F" w:rsidRPr="006B16A9">
        <w:rPr>
          <w:rFonts w:ascii="Times New Roman" w:hAnsi="Times New Roman" w:cs="Times New Roman"/>
          <w:sz w:val="22"/>
          <w:szCs w:val="22"/>
        </w:rPr>
        <w:t xml:space="preserve"> </w:t>
      </w:r>
    </w:p>
    <w:p w14:paraId="11EDFB43" w14:textId="0E91AA69" w:rsidR="00414332" w:rsidRDefault="00317987" w:rsidP="00F9435F">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To examine the robustness of the hybrid models to data quantity we ran the SDM and hybrid models on all 2800 transects (16.8% of total area), as well as randomly generated subsamples of 2000 (12%), 1250 (7.5%) and 500 (3%) transects. We repeated the analysis five times in each case. The effect of sample size is likely to affect all aspects of hybrid modelling, including the SDMs themselves, the accuracy of the atlas data and the accuracy of the downscaling models. An example of </w:t>
      </w:r>
      <w:r>
        <w:rPr>
          <w:rFonts w:ascii="Times New Roman" w:hAnsi="Times New Roman" w:cs="Times New Roman"/>
          <w:sz w:val="22"/>
          <w:szCs w:val="22"/>
        </w:rPr>
        <w:lastRenderedPageBreak/>
        <w:t xml:space="preserve">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generated by one of the randomForest runs for each sample size </w:t>
      </w:r>
      <w:r w:rsidRPr="00B43044">
        <w:rPr>
          <w:rFonts w:ascii="Times New Roman" w:hAnsi="Times New Roman" w:cs="Times New Roman"/>
          <w:sz w:val="22"/>
          <w:szCs w:val="22"/>
        </w:rPr>
        <w:t>is given in Fig 4.1 c-f.</w:t>
      </w:r>
      <w:r>
        <w:rPr>
          <w:rFonts w:ascii="Times New Roman" w:hAnsi="Times New Roman" w:cs="Times New Roman"/>
          <w:sz w:val="22"/>
          <w:szCs w:val="22"/>
        </w:rPr>
        <w:t xml:space="preserve"> Throughout this deliverable we use the results of the dataset S1250_R1 (i.e., first run with 1250 random transects) in all examples.</w:t>
      </w:r>
    </w:p>
    <w:p w14:paraId="71CD02EB" w14:textId="7C0589C3" w:rsidR="00DC3DCA" w:rsidRDefault="000A0CEF" w:rsidP="00DC3DCA">
      <w:pPr>
        <w:tabs>
          <w:tab w:val="left" w:pos="1134"/>
        </w:tabs>
        <w:spacing w:line="360" w:lineRule="auto"/>
        <w:rPr>
          <w:rFonts w:ascii="Times New Roman" w:hAnsi="Times New Roman" w:cs="Times New Roman"/>
          <w:sz w:val="22"/>
          <w:szCs w:val="22"/>
        </w:rPr>
      </w:pPr>
      <w:r w:rsidRPr="000A0CEF">
        <w:rPr>
          <w:rFonts w:ascii="Times New Roman" w:hAnsi="Times New Roman" w:cs="Times New Roman"/>
          <w:noProof/>
          <w:sz w:val="22"/>
          <w:szCs w:val="22"/>
          <w:lang w:eastAsia="en-GB" w:bidi="he-IL"/>
        </w:rPr>
        <w:drawing>
          <wp:inline distT="0" distB="0" distL="0" distR="0" wp14:anchorId="571F4B51" wp14:editId="4D4474A3">
            <wp:extent cx="5732145" cy="2258462"/>
            <wp:effectExtent l="0" t="0" r="1905" b="8890"/>
            <wp:docPr id="8" name="Picture 8" descr="C:\Users\Yoni Gavish\Dropbox\Hybrid figures\Final figures\Case stu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ni Gavish\Dropbox\Hybrid figures\Final figures\Case stud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2258462"/>
                    </a:xfrm>
                    <a:prstGeom prst="rect">
                      <a:avLst/>
                    </a:prstGeom>
                    <a:noFill/>
                    <a:ln>
                      <a:noFill/>
                    </a:ln>
                  </pic:spPr>
                </pic:pic>
              </a:graphicData>
            </a:graphic>
          </wp:inline>
        </w:drawing>
      </w:r>
    </w:p>
    <w:p w14:paraId="60F5D972" w14:textId="77777777" w:rsidR="00D82C50" w:rsidRDefault="00414332" w:rsidP="00D82C50">
      <w:pPr>
        <w:tabs>
          <w:tab w:val="left" w:pos="1134"/>
        </w:tabs>
        <w:spacing w:line="276" w:lineRule="auto"/>
        <w:rPr>
          <w:rFonts w:asciiTheme="minorBidi" w:hAnsiTheme="minorBidi" w:cstheme="minorBidi"/>
        </w:rPr>
      </w:pPr>
      <w:r w:rsidRPr="00DC3DCA">
        <w:rPr>
          <w:rFonts w:asciiTheme="minorBidi" w:hAnsiTheme="minorBidi" w:cstheme="minorBidi"/>
          <w:b/>
          <w:bCs/>
        </w:rPr>
        <w:t>Figure 4.1:</w:t>
      </w:r>
      <w:r w:rsidRPr="00DC3DCA">
        <w:rPr>
          <w:rFonts w:asciiTheme="minorBidi" w:hAnsiTheme="minorBidi" w:cstheme="minorBidi"/>
        </w:rPr>
        <w:t xml:space="preserve"> </w:t>
      </w:r>
      <w:r w:rsidR="00DC3DCA" w:rsidRPr="00DC3DCA">
        <w:rPr>
          <w:rFonts w:asciiTheme="minorBidi" w:hAnsiTheme="minorBidi" w:cstheme="minorBidi"/>
        </w:rPr>
        <w:t>The distribution and modelled probability of occurrence (</w:t>
      </w:r>
      <w:proofErr w:type="spellStart"/>
      <w:r w:rsidR="00DC3DCA" w:rsidRPr="00DC3DCA">
        <w:rPr>
          <w:rFonts w:asciiTheme="minorBidi" w:hAnsiTheme="minorBidi" w:cstheme="minorBidi"/>
        </w:rPr>
        <w:t>PoO</w:t>
      </w:r>
      <w:proofErr w:type="spellEnd"/>
      <w:r w:rsidR="00DC3DCA" w:rsidRPr="00DC3DCA">
        <w:rPr>
          <w:rFonts w:asciiTheme="minorBidi" w:hAnsiTheme="minorBidi" w:cstheme="minorBidi"/>
        </w:rPr>
        <w:t xml:space="preserve">) of </w:t>
      </w:r>
      <w:r w:rsidR="00DC3DCA" w:rsidRPr="00995688">
        <w:rPr>
          <w:rFonts w:asciiTheme="minorBidi" w:hAnsiTheme="minorBidi" w:cstheme="minorBidi"/>
          <w:i/>
          <w:iCs/>
        </w:rPr>
        <w:t xml:space="preserve">M. </w:t>
      </w:r>
      <w:proofErr w:type="spellStart"/>
      <w:r w:rsidR="00DC3DCA" w:rsidRPr="00995688">
        <w:rPr>
          <w:rFonts w:asciiTheme="minorBidi" w:hAnsiTheme="minorBidi" w:cstheme="minorBidi"/>
          <w:i/>
          <w:iCs/>
        </w:rPr>
        <w:t>flav</w:t>
      </w:r>
      <w:r w:rsidR="00DC3DCA" w:rsidRPr="00DC3DCA">
        <w:rPr>
          <w:rFonts w:asciiTheme="minorBidi" w:hAnsiTheme="minorBidi" w:cstheme="minorBidi"/>
        </w:rPr>
        <w:t>a</w:t>
      </w:r>
      <w:proofErr w:type="spellEnd"/>
      <w:r w:rsidR="00DC3DCA" w:rsidRPr="00DC3DCA">
        <w:rPr>
          <w:rFonts w:asciiTheme="minorBidi" w:hAnsiTheme="minorBidi" w:cstheme="minorBidi"/>
        </w:rPr>
        <w:t xml:space="preserve"> in Wallonia. </w:t>
      </w:r>
      <w:r w:rsidR="00D82C50" w:rsidRPr="00BF5E59">
        <w:rPr>
          <w:rFonts w:asciiTheme="minorBidi" w:hAnsiTheme="minorBidi" w:cstheme="minorBidi"/>
          <w:b/>
          <w:bCs/>
          <w:i/>
          <w:iCs/>
        </w:rPr>
        <w:t>a</w:t>
      </w:r>
      <w:r w:rsidR="00DC3DCA" w:rsidRPr="00BF5E59">
        <w:rPr>
          <w:rFonts w:asciiTheme="minorBidi" w:hAnsiTheme="minorBidi" w:cstheme="minorBidi"/>
          <w:b/>
          <w:bCs/>
          <w:i/>
          <w:iCs/>
        </w:rPr>
        <w:t>)</w:t>
      </w:r>
      <w:r w:rsidR="00DC3DCA" w:rsidRPr="00DC3DCA">
        <w:rPr>
          <w:rFonts w:asciiTheme="minorBidi" w:hAnsiTheme="minorBidi" w:cstheme="minorBidi"/>
        </w:rPr>
        <w:t xml:space="preserve"> </w:t>
      </w:r>
      <w:r w:rsidR="00EA2F2E">
        <w:rPr>
          <w:rFonts w:asciiTheme="minorBidi" w:hAnsiTheme="minorBidi" w:cstheme="minorBidi"/>
        </w:rPr>
        <w:t>P</w:t>
      </w:r>
      <w:r w:rsidR="00DC3DCA" w:rsidRPr="00DC3DCA">
        <w:rPr>
          <w:rFonts w:asciiTheme="minorBidi" w:hAnsiTheme="minorBidi" w:cstheme="minorBidi"/>
        </w:rPr>
        <w:t>resence</w:t>
      </w:r>
      <w:r w:rsidR="00EA2F2E">
        <w:rPr>
          <w:rFonts w:asciiTheme="minorBidi" w:hAnsiTheme="minorBidi" w:cstheme="minorBidi"/>
        </w:rPr>
        <w:t xml:space="preserve"> (green) </w:t>
      </w:r>
      <w:r w:rsidR="00DC3DCA" w:rsidRPr="00DC3DCA">
        <w:rPr>
          <w:rFonts w:asciiTheme="minorBidi" w:hAnsiTheme="minorBidi" w:cstheme="minorBidi"/>
        </w:rPr>
        <w:t>/</w:t>
      </w:r>
      <w:r w:rsidR="00EA2F2E">
        <w:rPr>
          <w:rFonts w:asciiTheme="minorBidi" w:hAnsiTheme="minorBidi" w:cstheme="minorBidi"/>
        </w:rPr>
        <w:t xml:space="preserve"> </w:t>
      </w:r>
      <w:r w:rsidR="00DC3DCA" w:rsidRPr="00DC3DCA">
        <w:rPr>
          <w:rFonts w:asciiTheme="minorBidi" w:hAnsiTheme="minorBidi" w:cstheme="minorBidi"/>
        </w:rPr>
        <w:t>absence</w:t>
      </w:r>
      <w:r w:rsidR="00EA2F2E">
        <w:rPr>
          <w:rFonts w:asciiTheme="minorBidi" w:hAnsiTheme="minorBidi" w:cstheme="minorBidi"/>
        </w:rPr>
        <w:t xml:space="preserve"> (white)</w:t>
      </w:r>
      <w:r w:rsidR="00DC3DCA" w:rsidRPr="00DC3DCA">
        <w:rPr>
          <w:rFonts w:asciiTheme="minorBidi" w:hAnsiTheme="minorBidi" w:cstheme="minorBidi"/>
        </w:rPr>
        <w:t xml:space="preserve"> in the 5×8 km atlas data.</w:t>
      </w:r>
      <w:r w:rsidR="005F3CCD">
        <w:rPr>
          <w:rFonts w:asciiTheme="minorBidi" w:hAnsiTheme="minorBidi" w:cstheme="minorBidi"/>
        </w:rPr>
        <w:t xml:space="preserve"> </w:t>
      </w:r>
      <w:r w:rsidR="00D82C50" w:rsidRPr="00BF5E59">
        <w:rPr>
          <w:rFonts w:asciiTheme="minorBidi" w:hAnsiTheme="minorBidi" w:cstheme="minorBidi"/>
          <w:b/>
          <w:bCs/>
          <w:i/>
          <w:iCs/>
        </w:rPr>
        <w:t>b</w:t>
      </w:r>
      <w:r w:rsidR="005F3CCD" w:rsidRPr="00BF5E59">
        <w:rPr>
          <w:rFonts w:asciiTheme="minorBidi" w:hAnsiTheme="minorBidi" w:cstheme="minorBidi"/>
          <w:b/>
          <w:bCs/>
          <w:i/>
          <w:iCs/>
        </w:rPr>
        <w:t>)</w:t>
      </w:r>
      <w:r w:rsidR="005F3CCD" w:rsidRPr="00DC3DCA">
        <w:rPr>
          <w:rFonts w:asciiTheme="minorBidi" w:hAnsiTheme="minorBidi" w:cstheme="minorBidi"/>
        </w:rPr>
        <w:t xml:space="preserve"> </w:t>
      </w:r>
      <w:r w:rsidR="00EA2F2E">
        <w:rPr>
          <w:rFonts w:asciiTheme="minorBidi" w:hAnsiTheme="minorBidi" w:cstheme="minorBidi"/>
        </w:rPr>
        <w:t>P</w:t>
      </w:r>
      <w:r w:rsidR="005F3CCD" w:rsidRPr="00DC3DCA">
        <w:rPr>
          <w:rFonts w:asciiTheme="minorBidi" w:hAnsiTheme="minorBidi" w:cstheme="minorBidi"/>
        </w:rPr>
        <w:t>resence</w:t>
      </w:r>
      <w:r w:rsidR="00EA2F2E">
        <w:rPr>
          <w:rFonts w:asciiTheme="minorBidi" w:hAnsiTheme="minorBidi" w:cstheme="minorBidi"/>
        </w:rPr>
        <w:t xml:space="preserve"> (red) </w:t>
      </w:r>
      <w:r w:rsidR="005F3CCD" w:rsidRPr="00DC3DCA">
        <w:rPr>
          <w:rFonts w:asciiTheme="minorBidi" w:hAnsiTheme="minorBidi" w:cstheme="minorBidi"/>
        </w:rPr>
        <w:t>/absence</w:t>
      </w:r>
      <w:r w:rsidR="00EA2F2E">
        <w:rPr>
          <w:rFonts w:asciiTheme="minorBidi" w:hAnsiTheme="minorBidi" w:cstheme="minorBidi"/>
        </w:rPr>
        <w:t xml:space="preserve"> (black)</w:t>
      </w:r>
      <w:r w:rsidR="005F3CCD" w:rsidRPr="00DC3DCA">
        <w:rPr>
          <w:rFonts w:asciiTheme="minorBidi" w:hAnsiTheme="minorBidi" w:cstheme="minorBidi"/>
        </w:rPr>
        <w:t xml:space="preserve"> in the 1×1 km transect data.</w:t>
      </w:r>
      <w:r w:rsidR="005F3CCD">
        <w:rPr>
          <w:rFonts w:asciiTheme="minorBidi" w:hAnsiTheme="minorBidi" w:cstheme="minorBidi"/>
        </w:rPr>
        <w:t xml:space="preserve"> </w:t>
      </w:r>
      <w:r w:rsidR="00DC3DCA" w:rsidRPr="00DC3DCA">
        <w:rPr>
          <w:rFonts w:asciiTheme="minorBidi" w:hAnsiTheme="minorBidi" w:cstheme="minorBidi"/>
        </w:rPr>
        <w:t xml:space="preserve">The </w:t>
      </w:r>
      <w:proofErr w:type="spellStart"/>
      <w:r w:rsidR="00DC3DCA" w:rsidRPr="00DC3DCA">
        <w:rPr>
          <w:rFonts w:asciiTheme="minorBidi" w:hAnsiTheme="minorBidi" w:cstheme="minorBidi"/>
        </w:rPr>
        <w:t>PoO</w:t>
      </w:r>
      <w:proofErr w:type="spellEnd"/>
      <w:r w:rsidR="00DC3DCA" w:rsidRPr="00DC3DCA">
        <w:rPr>
          <w:rFonts w:asciiTheme="minorBidi" w:hAnsiTheme="minorBidi" w:cstheme="minorBidi"/>
        </w:rPr>
        <w:t xml:space="preserve"> according to a randomForest model for samples size</w:t>
      </w:r>
      <w:r w:rsidR="00EA2F2E">
        <w:rPr>
          <w:rFonts w:asciiTheme="minorBidi" w:hAnsiTheme="minorBidi" w:cstheme="minorBidi"/>
        </w:rPr>
        <w:t>s</w:t>
      </w:r>
      <w:r w:rsidR="00DC3DCA" w:rsidRPr="00DC3DCA">
        <w:rPr>
          <w:rFonts w:asciiTheme="minorBidi" w:hAnsiTheme="minorBidi" w:cstheme="minorBidi"/>
        </w:rPr>
        <w:t xml:space="preserve"> of </w:t>
      </w:r>
      <w:r w:rsidR="00D82C50" w:rsidRPr="00BF5E59">
        <w:rPr>
          <w:rFonts w:asciiTheme="minorBidi" w:hAnsiTheme="minorBidi" w:cstheme="minorBidi"/>
          <w:b/>
          <w:bCs/>
          <w:i/>
          <w:iCs/>
        </w:rPr>
        <w:t>c</w:t>
      </w:r>
      <w:r w:rsidR="00DC3DCA" w:rsidRPr="00BF5E59">
        <w:rPr>
          <w:rFonts w:asciiTheme="minorBidi" w:hAnsiTheme="minorBidi" w:cstheme="minorBidi"/>
          <w:b/>
          <w:bCs/>
          <w:i/>
          <w:iCs/>
        </w:rPr>
        <w:t>)</w:t>
      </w:r>
      <w:r w:rsidR="00DC3DCA" w:rsidRPr="00DC3DCA">
        <w:rPr>
          <w:rFonts w:asciiTheme="minorBidi" w:hAnsiTheme="minorBidi" w:cstheme="minorBidi"/>
        </w:rPr>
        <w:t xml:space="preserve"> 500 transect, </w:t>
      </w:r>
      <w:r w:rsidR="00D82C50" w:rsidRPr="00BF5E59">
        <w:rPr>
          <w:rFonts w:asciiTheme="minorBidi" w:hAnsiTheme="minorBidi" w:cstheme="minorBidi"/>
          <w:b/>
          <w:bCs/>
          <w:i/>
          <w:iCs/>
        </w:rPr>
        <w:t>d</w:t>
      </w:r>
      <w:r w:rsidR="00DC3DCA" w:rsidRPr="00BF5E59">
        <w:rPr>
          <w:rFonts w:asciiTheme="minorBidi" w:hAnsiTheme="minorBidi" w:cstheme="minorBidi"/>
          <w:b/>
          <w:bCs/>
          <w:i/>
          <w:iCs/>
        </w:rPr>
        <w:t>)</w:t>
      </w:r>
      <w:r w:rsidR="00DC3DCA" w:rsidRPr="00DC3DCA">
        <w:rPr>
          <w:rFonts w:asciiTheme="minorBidi" w:hAnsiTheme="minorBidi" w:cstheme="minorBidi"/>
        </w:rPr>
        <w:t xml:space="preserve"> 1250 transects, </w:t>
      </w:r>
      <w:r w:rsidR="00DC3DCA" w:rsidRPr="00BF5E59">
        <w:rPr>
          <w:rFonts w:asciiTheme="minorBidi" w:hAnsiTheme="minorBidi" w:cstheme="minorBidi"/>
          <w:b/>
          <w:bCs/>
          <w:i/>
          <w:iCs/>
        </w:rPr>
        <w:t>e)</w:t>
      </w:r>
      <w:r w:rsidR="00DC3DCA" w:rsidRPr="00DC3DCA">
        <w:rPr>
          <w:rFonts w:asciiTheme="minorBidi" w:hAnsiTheme="minorBidi" w:cstheme="minorBidi"/>
        </w:rPr>
        <w:t xml:space="preserve"> 2000 transects and </w:t>
      </w:r>
      <w:r w:rsidR="00DC3DCA" w:rsidRPr="00BF5E59">
        <w:rPr>
          <w:rFonts w:asciiTheme="minorBidi" w:hAnsiTheme="minorBidi" w:cstheme="minorBidi"/>
          <w:b/>
          <w:bCs/>
          <w:i/>
          <w:iCs/>
        </w:rPr>
        <w:t>f)</w:t>
      </w:r>
      <w:r w:rsidR="00DC3DCA" w:rsidRPr="00DC3DCA">
        <w:rPr>
          <w:rFonts w:asciiTheme="minorBidi" w:hAnsiTheme="minorBidi" w:cstheme="minorBidi"/>
        </w:rPr>
        <w:t xml:space="preserve"> all 2800 transects</w:t>
      </w:r>
      <w:r w:rsidR="00D82C50">
        <w:rPr>
          <w:rFonts w:asciiTheme="minorBidi" w:hAnsiTheme="minorBidi" w:cstheme="minorBidi"/>
        </w:rPr>
        <w:t xml:space="preserve">. </w:t>
      </w:r>
    </w:p>
    <w:p w14:paraId="52A3CFCB" w14:textId="77777777" w:rsidR="006B16A9" w:rsidRDefault="006B16A9" w:rsidP="00F9435F">
      <w:pPr>
        <w:tabs>
          <w:tab w:val="left" w:pos="1134"/>
        </w:tabs>
        <w:spacing w:line="360" w:lineRule="auto"/>
        <w:ind w:firstLine="284"/>
        <w:rPr>
          <w:rFonts w:ascii="Times New Roman" w:hAnsi="Times New Roman" w:cs="Times New Roman"/>
          <w:sz w:val="22"/>
          <w:szCs w:val="22"/>
        </w:rPr>
      </w:pPr>
    </w:p>
    <w:p w14:paraId="71676F5E" w14:textId="77777777" w:rsidR="006B16A9" w:rsidRPr="006B16A9" w:rsidRDefault="006B16A9" w:rsidP="006B16A9">
      <w:pPr>
        <w:tabs>
          <w:tab w:val="left" w:pos="1134"/>
        </w:tabs>
        <w:spacing w:line="360" w:lineRule="auto"/>
        <w:rPr>
          <w:rFonts w:ascii="Times New Roman" w:hAnsi="Times New Roman" w:cs="Times New Roman"/>
          <w:sz w:val="22"/>
          <w:szCs w:val="22"/>
          <w:u w:val="single"/>
        </w:rPr>
      </w:pPr>
      <w:r w:rsidRPr="006B16A9">
        <w:rPr>
          <w:rFonts w:ascii="Times New Roman" w:hAnsi="Times New Roman" w:cs="Times New Roman"/>
          <w:sz w:val="22"/>
          <w:szCs w:val="22"/>
          <w:u w:val="single"/>
        </w:rPr>
        <w:t xml:space="preserve">Atlas scale and </w:t>
      </w:r>
      <w:r w:rsidR="00CA7CF3">
        <w:rPr>
          <w:rFonts w:ascii="Times New Roman" w:hAnsi="Times New Roman" w:cs="Times New Roman"/>
          <w:sz w:val="22"/>
          <w:szCs w:val="22"/>
          <w:u w:val="single"/>
        </w:rPr>
        <w:t xml:space="preserve">SDM </w:t>
      </w:r>
      <w:r w:rsidRPr="006B16A9">
        <w:rPr>
          <w:rFonts w:ascii="Times New Roman" w:hAnsi="Times New Roman" w:cs="Times New Roman"/>
          <w:sz w:val="22"/>
          <w:szCs w:val="22"/>
          <w:u w:val="single"/>
        </w:rPr>
        <w:t>masking</w:t>
      </w:r>
    </w:p>
    <w:p w14:paraId="729812B7" w14:textId="3FBF4E1F" w:rsidR="00995688" w:rsidRDefault="00995688" w:rsidP="00995688">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We created atlas data from the transect data at 8</w:t>
      </w:r>
      <w:r>
        <w:rPr>
          <w:rFonts w:ascii="Cambria Math" w:hAnsi="Cambria Math" w:cs="Times New Roman"/>
          <w:sz w:val="22"/>
          <w:szCs w:val="22"/>
        </w:rPr>
        <w:t>×</w:t>
      </w:r>
      <w:r>
        <w:rPr>
          <w:rFonts w:ascii="Times New Roman" w:hAnsi="Times New Roman" w:cs="Times New Roman"/>
          <w:sz w:val="22"/>
          <w:szCs w:val="22"/>
        </w:rPr>
        <w:t xml:space="preserve">8 km resolution using the </w:t>
      </w:r>
      <w:proofErr w:type="spellStart"/>
      <w:r>
        <w:rPr>
          <w:rFonts w:ascii="Times New Roman" w:hAnsi="Times New Roman" w:cs="Times New Roman"/>
          <w:i/>
          <w:iCs/>
          <w:sz w:val="22"/>
          <w:szCs w:val="22"/>
        </w:rPr>
        <w:t>upgrain</w:t>
      </w:r>
      <w:proofErr w:type="spellEnd"/>
      <w:r>
        <w:rPr>
          <w:rFonts w:ascii="Times New Roman" w:hAnsi="Times New Roman" w:cs="Times New Roman"/>
          <w:sz w:val="22"/>
          <w:szCs w:val="22"/>
        </w:rPr>
        <w:t xml:space="preserve"> function of the R package ‘</w:t>
      </w:r>
      <w:r>
        <w:rPr>
          <w:rFonts w:ascii="Times New Roman" w:hAnsi="Times New Roman" w:cs="Times New Roman"/>
          <w:i/>
          <w:iCs/>
          <w:sz w:val="22"/>
          <w:szCs w:val="22"/>
        </w:rPr>
        <w:t>downscale</w:t>
      </w:r>
      <w:r>
        <w:rPr>
          <w:rFonts w:ascii="Times New Roman" w:hAnsi="Times New Roman" w:cs="Times New Roman"/>
          <w:sz w:val="22"/>
          <w:szCs w:val="22"/>
        </w:rPr>
        <w:t>’ (using the ‘</w:t>
      </w:r>
      <w:proofErr w:type="spellStart"/>
      <w:r>
        <w:rPr>
          <w:rFonts w:ascii="Times New Roman" w:hAnsi="Times New Roman" w:cs="Times New Roman"/>
          <w:i/>
          <w:iCs/>
          <w:sz w:val="22"/>
          <w:szCs w:val="22"/>
        </w:rPr>
        <w:t>All_Sampled</w:t>
      </w:r>
      <w:proofErr w:type="spellEnd"/>
      <w:r>
        <w:rPr>
          <w:rFonts w:ascii="Times New Roman" w:hAnsi="Times New Roman" w:cs="Times New Roman"/>
          <w:sz w:val="22"/>
          <w:szCs w:val="22"/>
        </w:rPr>
        <w:t>’ option). This resolution was used since it is the closest we could get to the 5</w:t>
      </w:r>
      <w:r>
        <w:rPr>
          <w:rFonts w:ascii="Cambria Math" w:hAnsi="Cambria Math" w:cs="Times New Roman"/>
          <w:sz w:val="22"/>
          <w:szCs w:val="22"/>
        </w:rPr>
        <w:t>×</w:t>
      </w:r>
      <w:r>
        <w:rPr>
          <w:rFonts w:ascii="Times New Roman" w:hAnsi="Times New Roman" w:cs="Times New Roman"/>
          <w:sz w:val="22"/>
          <w:szCs w:val="22"/>
        </w:rPr>
        <w:t xml:space="preserve">8 km resolution of the external atlas data while keeping full </w:t>
      </w:r>
      <w:proofErr w:type="spellStart"/>
      <w:r>
        <w:rPr>
          <w:rFonts w:ascii="Times New Roman" w:hAnsi="Times New Roman" w:cs="Times New Roman"/>
          <w:sz w:val="22"/>
          <w:szCs w:val="22"/>
        </w:rPr>
        <w:t>nestedness</w:t>
      </w:r>
      <w:proofErr w:type="spellEnd"/>
      <w:r>
        <w:rPr>
          <w:rFonts w:ascii="Times New Roman" w:hAnsi="Times New Roman" w:cs="Times New Roman"/>
          <w:sz w:val="22"/>
          <w:szCs w:val="22"/>
        </w:rPr>
        <w:t xml:space="preserve"> of scales at other resolutions (i.e., 1</w:t>
      </w:r>
      <w:r>
        <w:rPr>
          <w:rFonts w:ascii="Cambria Math" w:hAnsi="Cambria Math" w:cs="Times New Roman"/>
          <w:sz w:val="22"/>
          <w:szCs w:val="22"/>
        </w:rPr>
        <w:t>×</w:t>
      </w:r>
      <w:r>
        <w:rPr>
          <w:rFonts w:ascii="Times New Roman" w:hAnsi="Times New Roman" w:cs="Times New Roman"/>
          <w:sz w:val="22"/>
          <w:szCs w:val="22"/>
        </w:rPr>
        <w:t>1, 2</w:t>
      </w:r>
      <w:r>
        <w:rPr>
          <w:rFonts w:ascii="Cambria Math" w:hAnsi="Cambria Math" w:cs="Times New Roman"/>
          <w:sz w:val="22"/>
          <w:szCs w:val="22"/>
        </w:rPr>
        <w:t>×</w:t>
      </w:r>
      <w:r>
        <w:rPr>
          <w:rFonts w:ascii="Times New Roman" w:hAnsi="Times New Roman" w:cs="Times New Roman"/>
          <w:sz w:val="22"/>
          <w:szCs w:val="22"/>
        </w:rPr>
        <w:t>2 and 4</w:t>
      </w:r>
      <w:r>
        <w:rPr>
          <w:rFonts w:ascii="Cambria Math" w:hAnsi="Cambria Math" w:cs="Times New Roman"/>
          <w:sz w:val="22"/>
          <w:szCs w:val="22"/>
        </w:rPr>
        <w:t>×</w:t>
      </w:r>
      <w:r>
        <w:rPr>
          <w:rFonts w:ascii="Times New Roman" w:hAnsi="Times New Roman" w:cs="Times New Roman"/>
          <w:sz w:val="22"/>
          <w:szCs w:val="22"/>
        </w:rPr>
        <w:t xml:space="preserve">4). </w:t>
      </w:r>
      <w:r w:rsidRPr="00995688">
        <w:rPr>
          <w:rFonts w:ascii="Times New Roman" w:hAnsi="Times New Roman" w:cs="Times New Roman"/>
          <w:sz w:val="22"/>
          <w:szCs w:val="22"/>
        </w:rPr>
        <w:t xml:space="preserve">When all 2800 transects are considered, at this resolution 98% of cells contained at least one transect, 92% of cells contained at least two transects, </w:t>
      </w:r>
      <w:r w:rsidRPr="00B43044">
        <w:rPr>
          <w:rFonts w:ascii="Times New Roman" w:hAnsi="Times New Roman" w:cs="Times New Roman"/>
          <w:sz w:val="22"/>
          <w:szCs w:val="22"/>
        </w:rPr>
        <w:t>and 90% at least three transects.  Sample size has a strong effect on the distribution pattern at the atlas scale (Fig. 4.2);</w:t>
      </w:r>
      <w:r>
        <w:rPr>
          <w:rFonts w:ascii="Times New Roman" w:hAnsi="Times New Roman" w:cs="Times New Roman"/>
          <w:sz w:val="22"/>
          <w:szCs w:val="22"/>
        </w:rPr>
        <w:t xml:space="preserve"> with smaller sample sizes there are a greater number of false absences in the atlas data. The atlas data was used for downscaling and also to mask the output of the SDMs (</w:t>
      </w:r>
      <w:r>
        <w:rPr>
          <w:rFonts w:ascii="Times New Roman" w:hAnsi="Times New Roman" w:cs="Times New Roman"/>
          <w:i/>
          <w:iCs/>
          <w:sz w:val="22"/>
          <w:szCs w:val="22"/>
        </w:rPr>
        <w:t>Masked-SDM</w:t>
      </w:r>
      <w:r>
        <w:rPr>
          <w:rFonts w:ascii="Times New Roman" w:hAnsi="Times New Roman" w:cs="Times New Roman"/>
          <w:iCs/>
          <w:sz w:val="22"/>
          <w:szCs w:val="22"/>
        </w:rPr>
        <w:t>) as well as each hybrid model</w:t>
      </w:r>
      <w:r>
        <w:rPr>
          <w:rFonts w:ascii="Times New Roman" w:hAnsi="Times New Roman" w:cs="Times New Roman"/>
          <w:sz w:val="22"/>
          <w:szCs w:val="22"/>
        </w:rPr>
        <w:t xml:space="preserve">. </w:t>
      </w:r>
    </w:p>
    <w:p w14:paraId="28285413" w14:textId="4BCF8116" w:rsidR="00F9435F" w:rsidRDefault="006B16A9" w:rsidP="00BF5E59">
      <w:pPr>
        <w:tabs>
          <w:tab w:val="left" w:pos="1134"/>
        </w:tabs>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 </w:t>
      </w:r>
    </w:p>
    <w:p w14:paraId="2E2E182C" w14:textId="77777777" w:rsidR="00CA7CF3" w:rsidRDefault="00A90EEE" w:rsidP="00CA7CF3">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lastRenderedPageBreak/>
        <w:drawing>
          <wp:inline distT="0" distB="0" distL="0" distR="0" wp14:anchorId="5EEFAE12" wp14:editId="2BF5CF31">
            <wp:extent cx="5729605" cy="3347720"/>
            <wp:effectExtent l="0" t="0" r="4445" b="5080"/>
            <wp:docPr id="30" name="Picture 30" descr="C:\Users\Yoni Gavish\Dropbox\Hybrid figures\Final figures\POO m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oni Gavish\Dropbox\Hybrid figures\Final figures\POO mask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9605" cy="3347720"/>
                    </a:xfrm>
                    <a:prstGeom prst="rect">
                      <a:avLst/>
                    </a:prstGeom>
                    <a:noFill/>
                    <a:ln>
                      <a:noFill/>
                    </a:ln>
                  </pic:spPr>
                </pic:pic>
              </a:graphicData>
            </a:graphic>
          </wp:inline>
        </w:drawing>
      </w:r>
    </w:p>
    <w:p w14:paraId="39621D76" w14:textId="77777777" w:rsidR="00CA7CF3" w:rsidRDefault="00CA7CF3" w:rsidP="00DB03D0">
      <w:pPr>
        <w:tabs>
          <w:tab w:val="left" w:pos="1134"/>
        </w:tabs>
        <w:spacing w:line="276" w:lineRule="auto"/>
        <w:rPr>
          <w:rFonts w:asciiTheme="minorBidi" w:hAnsiTheme="minorBidi" w:cstheme="minorBidi"/>
        </w:rPr>
      </w:pPr>
      <w:r w:rsidRPr="00CA7CF3">
        <w:rPr>
          <w:rFonts w:asciiTheme="minorBidi" w:hAnsiTheme="minorBidi" w:cstheme="minorBidi"/>
          <w:b/>
          <w:bCs/>
        </w:rPr>
        <w:t>Figure 4.2:</w:t>
      </w:r>
      <w:r w:rsidRPr="00CA7CF3">
        <w:rPr>
          <w:rFonts w:asciiTheme="minorBidi" w:hAnsiTheme="minorBidi" w:cstheme="minorBidi"/>
        </w:rPr>
        <w:t xml:space="preserve"> The predicted </w:t>
      </w:r>
      <w:r w:rsidR="00DB03D0">
        <w:rPr>
          <w:rFonts w:asciiTheme="minorBidi" w:hAnsiTheme="minorBidi" w:cstheme="minorBidi"/>
        </w:rPr>
        <w:t xml:space="preserve">SDM </w:t>
      </w:r>
      <w:proofErr w:type="spellStart"/>
      <w:r w:rsidRPr="00CA7CF3">
        <w:rPr>
          <w:rFonts w:asciiTheme="minorBidi" w:hAnsiTheme="minorBidi" w:cstheme="minorBidi"/>
        </w:rPr>
        <w:t>PoO</w:t>
      </w:r>
      <w:proofErr w:type="spellEnd"/>
      <w:r w:rsidRPr="00CA7CF3">
        <w:rPr>
          <w:rFonts w:asciiTheme="minorBidi" w:hAnsiTheme="minorBidi" w:cstheme="minorBidi"/>
        </w:rPr>
        <w:t xml:space="preserve"> with </w:t>
      </w:r>
      <w:r w:rsidRPr="00BF5E59">
        <w:rPr>
          <w:rFonts w:asciiTheme="minorBidi" w:hAnsiTheme="minorBidi" w:cstheme="minorBidi"/>
          <w:b/>
          <w:bCs/>
          <w:i/>
          <w:iCs/>
        </w:rPr>
        <w:t>a)</w:t>
      </w:r>
      <w:r w:rsidRPr="00CA7CF3">
        <w:rPr>
          <w:rFonts w:asciiTheme="minorBidi" w:hAnsiTheme="minorBidi" w:cstheme="minorBidi"/>
        </w:rPr>
        <w:t xml:space="preserve"> 500 transects </w:t>
      </w:r>
      <w:r w:rsidRPr="00BF5E59">
        <w:rPr>
          <w:rFonts w:asciiTheme="minorBidi" w:hAnsiTheme="minorBidi" w:cstheme="minorBidi"/>
          <w:b/>
          <w:bCs/>
          <w:i/>
          <w:iCs/>
        </w:rPr>
        <w:t>b)</w:t>
      </w:r>
      <w:r w:rsidRPr="00CA7CF3">
        <w:rPr>
          <w:rFonts w:asciiTheme="minorBidi" w:hAnsiTheme="minorBidi" w:cstheme="minorBidi"/>
        </w:rPr>
        <w:t xml:space="preserve"> 1250 transects, </w:t>
      </w:r>
      <w:r w:rsidRPr="00BF5E59">
        <w:rPr>
          <w:rFonts w:asciiTheme="minorBidi" w:hAnsiTheme="minorBidi" w:cstheme="minorBidi"/>
          <w:b/>
          <w:bCs/>
          <w:i/>
          <w:iCs/>
        </w:rPr>
        <w:t>c)</w:t>
      </w:r>
      <w:r w:rsidRPr="00CA7CF3">
        <w:rPr>
          <w:rFonts w:asciiTheme="minorBidi" w:hAnsiTheme="minorBidi" w:cstheme="minorBidi"/>
        </w:rPr>
        <w:t xml:space="preserve"> 2000 transects and </w:t>
      </w:r>
      <w:r w:rsidRPr="00BF5E59">
        <w:rPr>
          <w:rFonts w:asciiTheme="minorBidi" w:hAnsiTheme="minorBidi" w:cstheme="minorBidi"/>
          <w:b/>
          <w:bCs/>
          <w:i/>
          <w:iCs/>
        </w:rPr>
        <w:t>d)</w:t>
      </w:r>
      <w:r w:rsidRPr="00CA7CF3">
        <w:rPr>
          <w:rFonts w:asciiTheme="minorBidi" w:hAnsiTheme="minorBidi" w:cstheme="minorBidi"/>
        </w:rPr>
        <w:t xml:space="preserve"> 2800 transects</w:t>
      </w:r>
      <w:r>
        <w:rPr>
          <w:rFonts w:asciiTheme="minorBidi" w:hAnsiTheme="minorBidi" w:cstheme="minorBidi"/>
        </w:rPr>
        <w:t xml:space="preserve"> ma</w:t>
      </w:r>
      <w:r w:rsidRPr="00CA7CF3">
        <w:rPr>
          <w:rFonts w:asciiTheme="minorBidi" w:hAnsiTheme="minorBidi" w:cstheme="minorBidi"/>
        </w:rPr>
        <w:t>s</w:t>
      </w:r>
      <w:r>
        <w:rPr>
          <w:rFonts w:asciiTheme="minorBidi" w:hAnsiTheme="minorBidi" w:cstheme="minorBidi"/>
        </w:rPr>
        <w:t>k</w:t>
      </w:r>
      <w:r w:rsidRPr="00CA7CF3">
        <w:rPr>
          <w:rFonts w:asciiTheme="minorBidi" w:hAnsiTheme="minorBidi" w:cstheme="minorBidi"/>
        </w:rPr>
        <w:t xml:space="preserve">ed </w:t>
      </w:r>
      <w:r>
        <w:rPr>
          <w:rFonts w:asciiTheme="minorBidi" w:hAnsiTheme="minorBidi" w:cstheme="minorBidi"/>
        </w:rPr>
        <w:t>b</w:t>
      </w:r>
      <w:r w:rsidRPr="00CA7CF3">
        <w:rPr>
          <w:rFonts w:asciiTheme="minorBidi" w:hAnsiTheme="minorBidi" w:cstheme="minorBidi"/>
        </w:rPr>
        <w:t xml:space="preserve">y upgrading the training data to a </w:t>
      </w:r>
      <w:r>
        <w:rPr>
          <w:rFonts w:asciiTheme="minorBidi" w:hAnsiTheme="minorBidi" w:cstheme="minorBidi"/>
        </w:rPr>
        <w:t>8</w:t>
      </w:r>
      <w:r w:rsidRPr="00CA7CF3">
        <w:rPr>
          <w:rFonts w:asciiTheme="minorBidi" w:hAnsiTheme="minorBidi" w:cstheme="minorBidi"/>
        </w:rPr>
        <w:t>×8 km resolution</w:t>
      </w:r>
      <w:r w:rsidR="00BF5E59">
        <w:rPr>
          <w:rFonts w:asciiTheme="minorBidi" w:hAnsiTheme="minorBidi" w:cstheme="minorBidi"/>
        </w:rPr>
        <w:t xml:space="preserve"> and setting the </w:t>
      </w:r>
      <w:proofErr w:type="spellStart"/>
      <w:r w:rsidR="00BF5E59">
        <w:rPr>
          <w:rFonts w:asciiTheme="minorBidi" w:hAnsiTheme="minorBidi" w:cstheme="minorBidi"/>
        </w:rPr>
        <w:t>PoO</w:t>
      </w:r>
      <w:proofErr w:type="spellEnd"/>
      <w:r w:rsidR="00BF5E59">
        <w:rPr>
          <w:rFonts w:asciiTheme="minorBidi" w:hAnsiTheme="minorBidi" w:cstheme="minorBidi"/>
        </w:rPr>
        <w:t xml:space="preserve"> to </w:t>
      </w:r>
      <w:r w:rsidR="00DB03D0">
        <w:rPr>
          <w:rFonts w:asciiTheme="minorBidi" w:hAnsiTheme="minorBidi" w:cstheme="minorBidi"/>
        </w:rPr>
        <w:t>zero in all cells that are absent at the atlas scale</w:t>
      </w:r>
      <w:r w:rsidRPr="00CA7CF3">
        <w:rPr>
          <w:rFonts w:asciiTheme="minorBidi" w:hAnsiTheme="minorBidi" w:cstheme="minorBidi"/>
        </w:rPr>
        <w:t xml:space="preserve">. </w:t>
      </w:r>
      <w:r w:rsidR="009F74FF">
        <w:rPr>
          <w:rFonts w:asciiTheme="minorBidi" w:hAnsiTheme="minorBidi" w:cstheme="minorBidi"/>
        </w:rPr>
        <w:t>N</w:t>
      </w:r>
      <w:r w:rsidR="00DB03D0">
        <w:rPr>
          <w:rFonts w:asciiTheme="minorBidi" w:hAnsiTheme="minorBidi" w:cstheme="minorBidi"/>
        </w:rPr>
        <w:t xml:space="preserve">ote the difference </w:t>
      </w:r>
      <w:r w:rsidR="00DB03D0" w:rsidRPr="00B43044">
        <w:rPr>
          <w:rFonts w:asciiTheme="minorBidi" w:hAnsiTheme="minorBidi" w:cstheme="minorBidi"/>
        </w:rPr>
        <w:t>from Fig 4.1c-f.</w:t>
      </w:r>
      <w:r w:rsidR="00DB03D0">
        <w:rPr>
          <w:rFonts w:asciiTheme="minorBidi" w:hAnsiTheme="minorBidi" w:cstheme="minorBidi"/>
        </w:rPr>
        <w:t xml:space="preserve"> </w:t>
      </w:r>
    </w:p>
    <w:p w14:paraId="04110AAB" w14:textId="77777777" w:rsidR="00EA2F2E" w:rsidRDefault="00EA2F2E" w:rsidP="00DB03D0">
      <w:pPr>
        <w:tabs>
          <w:tab w:val="left" w:pos="1134"/>
        </w:tabs>
        <w:spacing w:line="276" w:lineRule="auto"/>
        <w:rPr>
          <w:rFonts w:asciiTheme="minorBidi" w:hAnsiTheme="minorBidi" w:cstheme="minorBidi"/>
        </w:rPr>
      </w:pPr>
    </w:p>
    <w:p w14:paraId="1CD2EA96" w14:textId="77777777" w:rsidR="00EA2F2E" w:rsidRPr="00EA2F2E" w:rsidRDefault="009F74FF" w:rsidP="00DA6748">
      <w:pPr>
        <w:tabs>
          <w:tab w:val="left" w:pos="1134"/>
        </w:tabs>
        <w:spacing w:line="360" w:lineRule="auto"/>
        <w:rPr>
          <w:rFonts w:asciiTheme="majorBidi" w:hAnsiTheme="majorBidi" w:cstheme="majorBidi"/>
          <w:sz w:val="22"/>
          <w:szCs w:val="22"/>
          <w:u w:val="single"/>
        </w:rPr>
      </w:pPr>
      <w:r>
        <w:rPr>
          <w:rFonts w:asciiTheme="majorBidi" w:hAnsiTheme="majorBidi" w:cstheme="majorBidi"/>
          <w:sz w:val="22"/>
          <w:szCs w:val="22"/>
          <w:u w:val="single"/>
        </w:rPr>
        <w:t>Downscaling models</w:t>
      </w:r>
    </w:p>
    <w:p w14:paraId="627E3343" w14:textId="160D0719" w:rsidR="00EA2F2E" w:rsidRDefault="00EA2F2E" w:rsidP="0072168C">
      <w:pPr>
        <w:tabs>
          <w:tab w:val="left" w:pos="1134"/>
        </w:tabs>
        <w:spacing w:line="360" w:lineRule="auto"/>
        <w:rPr>
          <w:rFonts w:asciiTheme="majorBidi" w:hAnsiTheme="majorBidi" w:cstheme="majorBidi"/>
          <w:sz w:val="22"/>
          <w:szCs w:val="22"/>
        </w:rPr>
      </w:pPr>
      <w:r w:rsidRPr="00EA2F2E">
        <w:rPr>
          <w:rFonts w:asciiTheme="majorBidi" w:hAnsiTheme="majorBidi" w:cstheme="majorBidi"/>
          <w:sz w:val="22"/>
          <w:szCs w:val="22"/>
        </w:rPr>
        <w:t>The R package ‘</w:t>
      </w:r>
      <w:r w:rsidRPr="00EA13BE">
        <w:rPr>
          <w:rFonts w:asciiTheme="majorBidi" w:hAnsiTheme="majorBidi" w:cstheme="majorBidi"/>
          <w:i/>
          <w:iCs/>
          <w:sz w:val="22"/>
          <w:szCs w:val="22"/>
        </w:rPr>
        <w:t>downscale</w:t>
      </w:r>
      <w:r w:rsidRPr="00EA2F2E">
        <w:rPr>
          <w:rFonts w:asciiTheme="majorBidi" w:hAnsiTheme="majorBidi" w:cstheme="majorBidi"/>
          <w:sz w:val="22"/>
          <w:szCs w:val="22"/>
        </w:rPr>
        <w:t xml:space="preserve">’ </w:t>
      </w:r>
      <w:r w:rsidR="00EA13BE">
        <w:rPr>
          <w:rFonts w:asciiTheme="majorBidi" w:hAnsiTheme="majorBidi" w:cstheme="majorBidi"/>
          <w:sz w:val="22"/>
          <w:szCs w:val="22"/>
        </w:rPr>
        <w:t>covers</w:t>
      </w:r>
      <w:r>
        <w:rPr>
          <w:rFonts w:asciiTheme="majorBidi" w:hAnsiTheme="majorBidi" w:cstheme="majorBidi"/>
          <w:sz w:val="22"/>
          <w:szCs w:val="22"/>
        </w:rPr>
        <w:t xml:space="preserve"> 10 different downscaling models (see deliverable D3.1 for a full list and details on each model). Throughout the analysis we have used the ensemble predictions of 7 models that extensive analyses o</w:t>
      </w:r>
      <w:r w:rsidR="00DA6748">
        <w:rPr>
          <w:rFonts w:asciiTheme="majorBidi" w:hAnsiTheme="majorBidi" w:cstheme="majorBidi"/>
          <w:sz w:val="22"/>
          <w:szCs w:val="22"/>
        </w:rPr>
        <w:t>f</w:t>
      </w:r>
      <w:r>
        <w:rPr>
          <w:rFonts w:asciiTheme="majorBidi" w:hAnsiTheme="majorBidi" w:cstheme="majorBidi"/>
          <w:sz w:val="22"/>
          <w:szCs w:val="22"/>
        </w:rPr>
        <w:t xml:space="preserve"> </w:t>
      </w:r>
      <w:r w:rsidR="00DA6748">
        <w:rPr>
          <w:rFonts w:asciiTheme="majorBidi" w:hAnsiTheme="majorBidi" w:cstheme="majorBidi"/>
          <w:sz w:val="22"/>
          <w:szCs w:val="22"/>
        </w:rPr>
        <w:t>approximately</w:t>
      </w:r>
      <w:r>
        <w:rPr>
          <w:rFonts w:asciiTheme="majorBidi" w:hAnsiTheme="majorBidi" w:cstheme="majorBidi"/>
          <w:sz w:val="22"/>
          <w:szCs w:val="22"/>
        </w:rPr>
        <w:t xml:space="preserve"> 1000 species </w:t>
      </w:r>
      <w:r w:rsidR="00DA6748">
        <w:rPr>
          <w:rFonts w:asciiTheme="majorBidi" w:hAnsiTheme="majorBidi" w:cstheme="majorBidi"/>
          <w:sz w:val="22"/>
          <w:szCs w:val="22"/>
        </w:rPr>
        <w:t xml:space="preserve">(carried out by partners from </w:t>
      </w:r>
      <w:r w:rsidR="00DA6748" w:rsidRPr="00EA13BE">
        <w:rPr>
          <w:rFonts w:asciiTheme="majorBidi" w:hAnsiTheme="majorBidi" w:cstheme="majorBidi"/>
          <w:i/>
          <w:iCs/>
          <w:sz w:val="22"/>
          <w:szCs w:val="22"/>
        </w:rPr>
        <w:t>MRAC</w:t>
      </w:r>
      <w:r w:rsidR="00DA6748">
        <w:rPr>
          <w:rFonts w:asciiTheme="majorBidi" w:hAnsiTheme="majorBidi" w:cstheme="majorBidi"/>
          <w:sz w:val="22"/>
          <w:szCs w:val="22"/>
        </w:rPr>
        <w:t xml:space="preserve">) </w:t>
      </w:r>
      <w:r>
        <w:rPr>
          <w:rFonts w:asciiTheme="majorBidi" w:hAnsiTheme="majorBidi" w:cstheme="majorBidi"/>
          <w:sz w:val="22"/>
          <w:szCs w:val="22"/>
        </w:rPr>
        <w:t xml:space="preserve"> </w:t>
      </w:r>
      <w:r w:rsidR="00DA6748">
        <w:rPr>
          <w:rFonts w:asciiTheme="majorBidi" w:hAnsiTheme="majorBidi" w:cstheme="majorBidi"/>
          <w:sz w:val="22"/>
          <w:szCs w:val="22"/>
        </w:rPr>
        <w:t xml:space="preserve"> proved both accurate and </w:t>
      </w:r>
      <w:r w:rsidR="00EA13BE">
        <w:rPr>
          <w:rFonts w:asciiTheme="majorBidi" w:hAnsiTheme="majorBidi" w:cstheme="majorBidi"/>
          <w:sz w:val="22"/>
          <w:szCs w:val="22"/>
        </w:rPr>
        <w:t xml:space="preserve">time </w:t>
      </w:r>
      <w:r w:rsidR="00DA6748">
        <w:rPr>
          <w:rFonts w:asciiTheme="majorBidi" w:hAnsiTheme="majorBidi" w:cstheme="majorBidi"/>
          <w:sz w:val="22"/>
          <w:szCs w:val="22"/>
        </w:rPr>
        <w:t xml:space="preserve">efficient. The seven models include: the </w:t>
      </w:r>
      <w:proofErr w:type="spellStart"/>
      <w:r w:rsidR="00DA6748">
        <w:rPr>
          <w:rFonts w:asciiTheme="majorBidi" w:hAnsiTheme="majorBidi" w:cstheme="majorBidi"/>
          <w:sz w:val="22"/>
          <w:szCs w:val="22"/>
        </w:rPr>
        <w:t>Nachman</w:t>
      </w:r>
      <w:proofErr w:type="spellEnd"/>
      <w:r w:rsidR="00DA6748">
        <w:rPr>
          <w:rFonts w:asciiTheme="majorBidi" w:hAnsiTheme="majorBidi" w:cstheme="majorBidi"/>
          <w:sz w:val="22"/>
          <w:szCs w:val="22"/>
        </w:rPr>
        <w:t>, power</w:t>
      </w:r>
      <w:r w:rsidR="009F74FF">
        <w:rPr>
          <w:rFonts w:asciiTheme="majorBidi" w:hAnsiTheme="majorBidi" w:cstheme="majorBidi"/>
          <w:sz w:val="22"/>
          <w:szCs w:val="22"/>
        </w:rPr>
        <w:t xml:space="preserve"> l</w:t>
      </w:r>
      <w:r w:rsidR="0072168C">
        <w:rPr>
          <w:rFonts w:asciiTheme="majorBidi" w:hAnsiTheme="majorBidi" w:cstheme="majorBidi"/>
          <w:sz w:val="22"/>
          <w:szCs w:val="22"/>
        </w:rPr>
        <w:t>a</w:t>
      </w:r>
      <w:r w:rsidR="009F74FF">
        <w:rPr>
          <w:rFonts w:asciiTheme="majorBidi" w:hAnsiTheme="majorBidi" w:cstheme="majorBidi"/>
          <w:sz w:val="22"/>
          <w:szCs w:val="22"/>
        </w:rPr>
        <w:t>w</w:t>
      </w:r>
      <w:r w:rsidR="00DA6748">
        <w:rPr>
          <w:rFonts w:asciiTheme="majorBidi" w:hAnsiTheme="majorBidi" w:cstheme="majorBidi"/>
          <w:sz w:val="22"/>
          <w:szCs w:val="22"/>
        </w:rPr>
        <w:t>, logistic</w:t>
      </w:r>
      <w:r w:rsidR="009F74FF">
        <w:rPr>
          <w:rFonts w:asciiTheme="majorBidi" w:hAnsiTheme="majorBidi" w:cstheme="majorBidi"/>
          <w:sz w:val="22"/>
          <w:szCs w:val="22"/>
        </w:rPr>
        <w:t xml:space="preserve">, Poisson, negative binomial, generalised negative binomial and improved negative binomial. </w:t>
      </w:r>
      <w:r w:rsidR="00EF7BB1">
        <w:rPr>
          <w:rFonts w:asciiTheme="majorBidi" w:hAnsiTheme="majorBidi" w:cstheme="majorBidi"/>
          <w:sz w:val="22"/>
          <w:szCs w:val="22"/>
        </w:rPr>
        <w:t>W</w:t>
      </w:r>
      <w:r w:rsidR="00473E56">
        <w:rPr>
          <w:rFonts w:asciiTheme="majorBidi" w:hAnsiTheme="majorBidi" w:cstheme="majorBidi"/>
          <w:sz w:val="22"/>
          <w:szCs w:val="22"/>
        </w:rPr>
        <w:t>e</w:t>
      </w:r>
      <w:r w:rsidR="00EF7BB1">
        <w:rPr>
          <w:rFonts w:asciiTheme="majorBidi" w:hAnsiTheme="majorBidi" w:cstheme="majorBidi"/>
          <w:sz w:val="22"/>
          <w:szCs w:val="22"/>
        </w:rPr>
        <w:t xml:space="preserve"> used the default starting values for all models with the exception of the generalized negative binomial (C=0.001, z=0.1 and k=0.01) and improved negative binomial (C=1, r=1 and b=2). An example of the predicted occupancy at various grain sizes of each of the seven model is </w:t>
      </w:r>
      <w:r w:rsidR="00EF7BB1" w:rsidRPr="00B43044">
        <w:rPr>
          <w:rFonts w:asciiTheme="majorBidi" w:hAnsiTheme="majorBidi" w:cstheme="majorBidi"/>
          <w:sz w:val="22"/>
          <w:szCs w:val="22"/>
        </w:rPr>
        <w:t>given in Fig. 4.3.</w:t>
      </w:r>
      <w:r w:rsidR="00EF7BB1">
        <w:rPr>
          <w:rFonts w:asciiTheme="majorBidi" w:hAnsiTheme="majorBidi" w:cstheme="majorBidi"/>
          <w:sz w:val="22"/>
          <w:szCs w:val="22"/>
        </w:rPr>
        <w:t xml:space="preserve"> </w:t>
      </w:r>
    </w:p>
    <w:p w14:paraId="1E818914" w14:textId="77777777" w:rsidR="00EF7BB1" w:rsidRDefault="00EF7BB1" w:rsidP="009F74FF">
      <w:pPr>
        <w:tabs>
          <w:tab w:val="left" w:pos="1134"/>
        </w:tabs>
        <w:spacing w:line="360" w:lineRule="auto"/>
        <w:rPr>
          <w:rFonts w:asciiTheme="majorBidi" w:hAnsiTheme="majorBidi" w:cstheme="majorBidi"/>
          <w:sz w:val="22"/>
          <w:szCs w:val="22"/>
        </w:rPr>
      </w:pPr>
    </w:p>
    <w:p w14:paraId="6A7481C8" w14:textId="77777777" w:rsidR="009F74FF" w:rsidRDefault="009F74FF" w:rsidP="009F74FF">
      <w:pPr>
        <w:tabs>
          <w:tab w:val="left" w:pos="1134"/>
        </w:tabs>
        <w:spacing w:line="360" w:lineRule="auto"/>
        <w:rPr>
          <w:rFonts w:asciiTheme="majorBidi" w:hAnsiTheme="majorBidi" w:cstheme="majorBidi"/>
          <w:sz w:val="22"/>
          <w:szCs w:val="22"/>
        </w:rPr>
      </w:pPr>
      <w:r>
        <w:rPr>
          <w:rFonts w:asciiTheme="majorBidi" w:hAnsiTheme="majorBidi" w:cstheme="majorBidi"/>
          <w:noProof/>
          <w:sz w:val="22"/>
          <w:szCs w:val="22"/>
          <w:lang w:eastAsia="en-GB" w:bidi="he-IL"/>
        </w:rPr>
        <w:lastRenderedPageBreak/>
        <w:drawing>
          <wp:inline distT="0" distB="0" distL="0" distR="0" wp14:anchorId="101A5ECC" wp14:editId="5EB38356">
            <wp:extent cx="5729605" cy="3436620"/>
            <wp:effectExtent l="0" t="0" r="4445" b="0"/>
            <wp:docPr id="21" name="Picture 21" descr="C:\Users\Yoni Gavish\Dropbox\Hybrid figures\Final figures\Ensemble dow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ni Gavish\Dropbox\Hybrid figures\Final figures\Ensemble downsca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9605" cy="3436620"/>
                    </a:xfrm>
                    <a:prstGeom prst="rect">
                      <a:avLst/>
                    </a:prstGeom>
                    <a:noFill/>
                    <a:ln>
                      <a:noFill/>
                    </a:ln>
                  </pic:spPr>
                </pic:pic>
              </a:graphicData>
            </a:graphic>
          </wp:inline>
        </w:drawing>
      </w:r>
    </w:p>
    <w:p w14:paraId="2D4B4467" w14:textId="0E7596B5" w:rsidR="00414332" w:rsidRDefault="009F74FF" w:rsidP="0072168C">
      <w:pPr>
        <w:tabs>
          <w:tab w:val="left" w:pos="1134"/>
        </w:tabs>
        <w:spacing w:line="276" w:lineRule="auto"/>
        <w:rPr>
          <w:rFonts w:asciiTheme="minorBidi" w:hAnsiTheme="minorBidi" w:cstheme="minorBidi"/>
        </w:rPr>
      </w:pPr>
      <w:r w:rsidRPr="00CA7CF3">
        <w:rPr>
          <w:rFonts w:asciiTheme="minorBidi" w:hAnsiTheme="minorBidi" w:cstheme="minorBidi"/>
          <w:b/>
          <w:bCs/>
        </w:rPr>
        <w:t>Figure 4.</w:t>
      </w:r>
      <w:r>
        <w:rPr>
          <w:rFonts w:asciiTheme="minorBidi" w:hAnsiTheme="minorBidi" w:cstheme="minorBidi"/>
          <w:b/>
          <w:bCs/>
        </w:rPr>
        <w:t>3</w:t>
      </w:r>
      <w:r w:rsidRPr="00CA7CF3">
        <w:rPr>
          <w:rFonts w:asciiTheme="minorBidi" w:hAnsiTheme="minorBidi" w:cstheme="minorBidi"/>
          <w:b/>
          <w:bCs/>
        </w:rPr>
        <w:t>:</w:t>
      </w:r>
      <w:r w:rsidRPr="00CA7CF3">
        <w:rPr>
          <w:rFonts w:asciiTheme="minorBidi" w:hAnsiTheme="minorBidi" w:cstheme="minorBidi"/>
        </w:rPr>
        <w:t xml:space="preserve"> </w:t>
      </w:r>
      <w:r w:rsidR="0072168C">
        <w:rPr>
          <w:rFonts w:asciiTheme="minorBidi" w:hAnsiTheme="minorBidi" w:cstheme="minorBidi"/>
        </w:rPr>
        <w:t xml:space="preserve">The predicted occupancy at various grain sizes according to the 7 downscaling models used in all examples. The red lines are the predictions for each model, and the grey lines the predictions for the ensemble results, i.e., the mean over all seven models. The 3 largest grain sizes were used to fit each curve. Results from the S1250_R1 dataset.  </w:t>
      </w:r>
    </w:p>
    <w:p w14:paraId="50235773" w14:textId="77777777" w:rsidR="0072168C" w:rsidRPr="00EA2F2E" w:rsidRDefault="0072168C" w:rsidP="0072168C">
      <w:pPr>
        <w:tabs>
          <w:tab w:val="left" w:pos="1134"/>
        </w:tabs>
        <w:spacing w:line="276" w:lineRule="auto"/>
        <w:rPr>
          <w:rFonts w:asciiTheme="majorBidi" w:hAnsiTheme="majorBidi" w:cstheme="majorBidi"/>
          <w:sz w:val="22"/>
          <w:szCs w:val="22"/>
        </w:rPr>
      </w:pPr>
    </w:p>
    <w:p w14:paraId="3B8BFD7B" w14:textId="77777777" w:rsidR="00DB03D0" w:rsidRPr="006B16A9" w:rsidRDefault="00DB03D0" w:rsidP="00DB03D0">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u w:val="single"/>
        </w:rPr>
        <w:t>Evaluation of model performance</w:t>
      </w:r>
    </w:p>
    <w:p w14:paraId="04883E44" w14:textId="1D232060" w:rsidR="00741E58" w:rsidRDefault="00DB03D0" w:rsidP="00E123C7">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Although various indices to evaluate the performance of SDMs are available, we focused here on the True Skills Statistic</w:t>
      </w:r>
      <w:r w:rsidR="00F81DB6">
        <w:rPr>
          <w:rFonts w:ascii="Times New Roman" w:hAnsi="Times New Roman" w:cs="Times New Roman"/>
          <w:sz w:val="22"/>
          <w:szCs w:val="22"/>
        </w:rPr>
        <w:t xml:space="preserve"> </w:t>
      </w:r>
      <w:r w:rsidR="00F81DB6">
        <w:rPr>
          <w:rFonts w:ascii="Times New Roman" w:hAnsi="Times New Roman" w:cs="Times New Roman"/>
          <w:sz w:val="22"/>
          <w:szCs w:val="22"/>
        </w:rPr>
        <w:fldChar w:fldCharType="begin"/>
      </w:r>
      <w:r w:rsidR="00F81DB6">
        <w:rPr>
          <w:rFonts w:ascii="Times New Roman" w:hAnsi="Times New Roman" w:cs="Times New Roman"/>
          <w:sz w:val="22"/>
          <w:szCs w:val="22"/>
        </w:rPr>
        <w:instrText xml:space="preserve"> ADDIN EN.CITE &lt;EndNote&gt;&lt;Cite&gt;&lt;Author&gt;Allouche&lt;/Author&gt;&lt;Year&gt;2006&lt;/Year&gt;&lt;RecNum&gt;1641&lt;/RecNum&gt;&lt;Prefix&gt;TSS`, &lt;/Prefix&gt;&lt;DisplayText&gt;(TSS, Allouche et al. 2006)&lt;/DisplayText&gt;&lt;record&gt;&lt;rec-number&gt;1641&lt;/rec-number&gt;&lt;foreign-keys&gt;&lt;key app="EN" db-id="2pz9xze02x9awte9pxsvv02fr290paparpvt"&gt;1641&lt;/key&gt;&lt;/foreign-keys&gt;&lt;ref-type name="Journal Article"&gt;17&lt;/ref-type&gt;&lt;contributors&gt;&lt;authors&gt;&lt;author&gt;Allouche, Omri&lt;/author&gt;&lt;author&gt;Tsoar, Asaf&lt;/author&gt;&lt;author&gt;Kadmon, Ronen&lt;/author&gt;&lt;/authors&gt;&lt;/contributors&gt;&lt;titles&gt;&lt;title&gt;Assessing the accuracy of species distribution models: prevalence, kappa and the true skill statistic (TSS)&lt;/title&gt;&lt;secondary-title&gt;Journal of Applied Ecology&lt;/secondary-title&gt;&lt;/titles&gt;&lt;periodical&gt;&lt;full-title&gt;Journal of Applied Ecology&lt;/full-title&gt;&lt;abbr-1&gt;J. Appl. Ecol.&lt;/abbr-1&gt;&lt;/periodical&gt;&lt;pages&gt;1223-1232&lt;/pages&gt;&lt;volume&gt;43&lt;/volume&gt;&lt;number&gt;6&lt;/number&gt;&lt;dates&gt;&lt;year&gt;2006&lt;/year&gt;&lt;pub-dates&gt;&lt;date&gt;Dec&lt;/date&gt;&lt;/pub-dates&gt;&lt;/dates&gt;&lt;isbn&gt;0021-8901&lt;/isbn&gt;&lt;accession-num&gt;WOS:000241677100019&lt;/accession-num&gt;&lt;label&gt;+ / -&lt;/label&gt;&lt;urls&gt;&lt;related-urls&gt;&lt;url&gt;&amp;lt;Go to ISI&amp;gt;://WOS:000241677100019&lt;/url&gt;&lt;/related-urls&gt;&lt;/urls&gt;&lt;electronic-resource-num&gt;10.1111/j.1365-2664.2006.01214.x&lt;/electronic-resource-num&gt;&lt;research-notes&gt;SDM, performance, index, kappa&lt;/research-notes&gt;&lt;/record&gt;&lt;/Cite&gt;&lt;/EndNote&gt;</w:instrText>
      </w:r>
      <w:r w:rsidR="00F81DB6">
        <w:rPr>
          <w:rFonts w:ascii="Times New Roman" w:hAnsi="Times New Roman" w:cs="Times New Roman"/>
          <w:sz w:val="22"/>
          <w:szCs w:val="22"/>
        </w:rPr>
        <w:fldChar w:fldCharType="separate"/>
      </w:r>
      <w:r w:rsidR="00F81DB6">
        <w:rPr>
          <w:rFonts w:ascii="Times New Roman" w:hAnsi="Times New Roman" w:cs="Times New Roman"/>
          <w:noProof/>
          <w:sz w:val="22"/>
          <w:szCs w:val="22"/>
        </w:rPr>
        <w:t>(</w:t>
      </w:r>
      <w:hyperlink w:anchor="_ENREF_2" w:tooltip="Allouche, 2006 #1641" w:history="1">
        <w:r w:rsidR="00E123C7">
          <w:rPr>
            <w:rFonts w:ascii="Times New Roman" w:hAnsi="Times New Roman" w:cs="Times New Roman"/>
            <w:noProof/>
            <w:sz w:val="22"/>
            <w:szCs w:val="22"/>
          </w:rPr>
          <w:t>TSS, Allouche et al. 2006</w:t>
        </w:r>
      </w:hyperlink>
      <w:r w:rsidR="00F81DB6">
        <w:rPr>
          <w:rFonts w:ascii="Times New Roman" w:hAnsi="Times New Roman" w:cs="Times New Roman"/>
          <w:noProof/>
          <w:sz w:val="22"/>
          <w:szCs w:val="22"/>
        </w:rPr>
        <w:t>)</w:t>
      </w:r>
      <w:r w:rsidR="00F81DB6">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DB03D0">
        <w:rPr>
          <w:rFonts w:ascii="Times New Roman" w:hAnsi="Times New Roman" w:cs="Times New Roman"/>
          <w:sz w:val="22"/>
          <w:szCs w:val="22"/>
          <w:shd w:val="clear" w:color="auto" w:fill="FFFF00"/>
        </w:rPr>
        <w:t xml:space="preserve">TSS, </w:t>
      </w:r>
      <w:r w:rsidR="00E31158">
        <w:rPr>
          <w:rFonts w:ascii="Times New Roman" w:hAnsi="Times New Roman" w:cs="Times New Roman"/>
          <w:sz w:val="22"/>
          <w:szCs w:val="22"/>
          <w:shd w:val="clear" w:color="auto" w:fill="FFFF00"/>
        </w:rPr>
        <w:t>#</w:t>
      </w:r>
      <w:r w:rsidR="00473E56">
        <w:rPr>
          <w:rFonts w:ascii="Times New Roman" w:hAnsi="Times New Roman" w:cs="Times New Roman"/>
          <w:sz w:val="22"/>
          <w:szCs w:val="22"/>
          <w:shd w:val="clear" w:color="auto" w:fill="FFFF00"/>
        </w:rPr>
        <w:t>1641</w:t>
      </w:r>
      <w:r>
        <w:rPr>
          <w:rFonts w:ascii="Times New Roman" w:hAnsi="Times New Roman" w:cs="Times New Roman"/>
          <w:sz w:val="22"/>
          <w:szCs w:val="22"/>
        </w:rPr>
        <w:t xml:space="preserve">) calculated as the sensitivity + specificity – 1. We have chosen TSS since it is robust to difference in </w:t>
      </w:r>
      <w:r w:rsidR="00473E56">
        <w:rPr>
          <w:rFonts w:ascii="Times New Roman" w:hAnsi="Times New Roman" w:cs="Times New Roman"/>
          <w:sz w:val="22"/>
          <w:szCs w:val="22"/>
        </w:rPr>
        <w:t xml:space="preserve">species </w:t>
      </w:r>
      <w:r>
        <w:rPr>
          <w:rFonts w:ascii="Times New Roman" w:hAnsi="Times New Roman" w:cs="Times New Roman"/>
          <w:sz w:val="22"/>
          <w:szCs w:val="22"/>
        </w:rPr>
        <w:t>prevalence</w:t>
      </w:r>
      <w:r w:rsidR="00473E56">
        <w:rPr>
          <w:rFonts w:ascii="Times New Roman" w:hAnsi="Times New Roman" w:cs="Times New Roman"/>
          <w:sz w:val="22"/>
          <w:szCs w:val="22"/>
        </w:rPr>
        <w:t>,</w:t>
      </w:r>
      <w:r>
        <w:rPr>
          <w:rFonts w:ascii="Times New Roman" w:hAnsi="Times New Roman" w:cs="Times New Roman"/>
          <w:sz w:val="22"/>
          <w:szCs w:val="22"/>
        </w:rPr>
        <w:t xml:space="preserve"> thereby allowing comparison of v</w:t>
      </w:r>
      <w:r w:rsidR="00473E56">
        <w:rPr>
          <w:rFonts w:ascii="Times New Roman" w:hAnsi="Times New Roman" w:cs="Times New Roman"/>
          <w:sz w:val="22"/>
          <w:szCs w:val="22"/>
        </w:rPr>
        <w:t xml:space="preserve">alues among different species. For the models that provide a </w:t>
      </w:r>
      <w:proofErr w:type="spellStart"/>
      <w:r w:rsidR="00473E56">
        <w:rPr>
          <w:rFonts w:ascii="Times New Roman" w:hAnsi="Times New Roman" w:cs="Times New Roman"/>
          <w:sz w:val="22"/>
          <w:szCs w:val="22"/>
        </w:rPr>
        <w:t>PoO</w:t>
      </w:r>
      <w:proofErr w:type="spellEnd"/>
      <w:r w:rsidR="00473E56">
        <w:rPr>
          <w:rFonts w:ascii="Times New Roman" w:hAnsi="Times New Roman" w:cs="Times New Roman"/>
          <w:sz w:val="22"/>
          <w:szCs w:val="22"/>
        </w:rPr>
        <w:t xml:space="preserve"> map as output (the original SDM, </w:t>
      </w:r>
      <w:r w:rsidR="00473E56" w:rsidRPr="00473E56">
        <w:rPr>
          <w:rFonts w:ascii="Times New Roman" w:hAnsi="Times New Roman" w:cs="Times New Roman"/>
          <w:i/>
          <w:iCs/>
          <w:sz w:val="22"/>
          <w:szCs w:val="22"/>
        </w:rPr>
        <w:t>Masked-SDM</w:t>
      </w:r>
      <w:r w:rsidR="00473E56">
        <w:rPr>
          <w:rFonts w:ascii="Times New Roman" w:hAnsi="Times New Roman" w:cs="Times New Roman"/>
          <w:sz w:val="22"/>
          <w:szCs w:val="22"/>
        </w:rPr>
        <w:t xml:space="preserve">, and </w:t>
      </w:r>
      <w:r w:rsidR="00473E56" w:rsidRPr="00473E56">
        <w:rPr>
          <w:rFonts w:ascii="Times New Roman" w:hAnsi="Times New Roman" w:cs="Times New Roman"/>
          <w:i/>
          <w:iCs/>
          <w:sz w:val="22"/>
          <w:szCs w:val="22"/>
        </w:rPr>
        <w:t>Moving Window SDM</w:t>
      </w:r>
      <w:r w:rsidR="00473E56">
        <w:rPr>
          <w:rFonts w:ascii="Times New Roman" w:hAnsi="Times New Roman" w:cs="Times New Roman"/>
          <w:sz w:val="22"/>
          <w:szCs w:val="22"/>
        </w:rPr>
        <w:t xml:space="preserve">), we created 100 P/A maps, using </w:t>
      </w:r>
      <w:r>
        <w:rPr>
          <w:rFonts w:ascii="Times New Roman" w:hAnsi="Times New Roman" w:cs="Times New Roman"/>
          <w:sz w:val="22"/>
          <w:szCs w:val="22"/>
        </w:rPr>
        <w:t>100 equally-spaced thresholds between 0 and 1</w:t>
      </w:r>
      <w:r w:rsidR="00473E56">
        <w:rPr>
          <w:rFonts w:ascii="Times New Roman" w:hAnsi="Times New Roman" w:cs="Times New Roman"/>
          <w:sz w:val="22"/>
          <w:szCs w:val="22"/>
        </w:rPr>
        <w:t xml:space="preserve">. We </w:t>
      </w:r>
      <w:r>
        <w:rPr>
          <w:rFonts w:ascii="Times New Roman" w:hAnsi="Times New Roman" w:cs="Times New Roman"/>
          <w:sz w:val="22"/>
          <w:szCs w:val="22"/>
        </w:rPr>
        <w:t xml:space="preserve">calculated the TSS for each </w:t>
      </w:r>
      <w:r w:rsidR="00473E56">
        <w:rPr>
          <w:rFonts w:ascii="Times New Roman" w:hAnsi="Times New Roman" w:cs="Times New Roman"/>
          <w:sz w:val="22"/>
          <w:szCs w:val="22"/>
        </w:rPr>
        <w:t xml:space="preserve">threshold </w:t>
      </w:r>
      <w:r>
        <w:rPr>
          <w:rFonts w:ascii="Times New Roman" w:hAnsi="Times New Roman" w:cs="Times New Roman"/>
          <w:sz w:val="22"/>
          <w:szCs w:val="22"/>
        </w:rPr>
        <w:t>u</w:t>
      </w:r>
      <w:r w:rsidR="009F74FF">
        <w:rPr>
          <w:rFonts w:ascii="Times New Roman" w:hAnsi="Times New Roman" w:cs="Times New Roman"/>
          <w:sz w:val="22"/>
          <w:szCs w:val="22"/>
        </w:rPr>
        <w:t>sing the training transect data</w:t>
      </w:r>
      <w:r>
        <w:rPr>
          <w:rFonts w:ascii="Times New Roman" w:hAnsi="Times New Roman" w:cs="Times New Roman"/>
          <w:sz w:val="22"/>
          <w:szCs w:val="22"/>
        </w:rPr>
        <w:t xml:space="preserve"> (e.g., the 500 transects). We then selected the threshold that maximized the TSS and applied it over the entire extent. </w:t>
      </w:r>
      <w:r w:rsidR="003A2B13">
        <w:rPr>
          <w:rFonts w:ascii="Times New Roman" w:hAnsi="Times New Roman" w:cs="Times New Roman"/>
          <w:sz w:val="22"/>
          <w:szCs w:val="22"/>
        </w:rPr>
        <w:t>After that</w:t>
      </w:r>
      <w:r>
        <w:rPr>
          <w:rFonts w:ascii="Times New Roman" w:hAnsi="Times New Roman" w:cs="Times New Roman"/>
          <w:sz w:val="22"/>
          <w:szCs w:val="22"/>
        </w:rPr>
        <w:t xml:space="preserve">, we estimated the </w:t>
      </w:r>
      <w:r w:rsidR="00473E56">
        <w:rPr>
          <w:rFonts w:ascii="Times New Roman" w:hAnsi="Times New Roman" w:cs="Times New Roman"/>
          <w:sz w:val="22"/>
          <w:szCs w:val="22"/>
        </w:rPr>
        <w:t>test data</w:t>
      </w:r>
      <w:r>
        <w:rPr>
          <w:rFonts w:ascii="Times New Roman" w:hAnsi="Times New Roman" w:cs="Times New Roman"/>
          <w:sz w:val="22"/>
          <w:szCs w:val="22"/>
        </w:rPr>
        <w:t xml:space="preserve"> TSS by recalculating the TSS wit</w:t>
      </w:r>
      <w:r w:rsidR="0008039F">
        <w:rPr>
          <w:rFonts w:ascii="Times New Roman" w:hAnsi="Times New Roman" w:cs="Times New Roman"/>
          <w:sz w:val="22"/>
          <w:szCs w:val="22"/>
        </w:rPr>
        <w:t>h</w:t>
      </w:r>
      <w:r>
        <w:rPr>
          <w:rFonts w:ascii="Times New Roman" w:hAnsi="Times New Roman" w:cs="Times New Roman"/>
          <w:sz w:val="22"/>
          <w:szCs w:val="22"/>
        </w:rPr>
        <w:t xml:space="preserve"> the selected threshold for the set</w:t>
      </w:r>
      <w:r w:rsidR="00473E56">
        <w:rPr>
          <w:rFonts w:ascii="Times New Roman" w:hAnsi="Times New Roman" w:cs="Times New Roman"/>
          <w:sz w:val="22"/>
          <w:szCs w:val="22"/>
        </w:rPr>
        <w:t>-</w:t>
      </w:r>
      <w:r>
        <w:rPr>
          <w:rFonts w:ascii="Times New Roman" w:hAnsi="Times New Roman" w:cs="Times New Roman"/>
          <w:sz w:val="22"/>
          <w:szCs w:val="22"/>
        </w:rPr>
        <w:t>aside te</w:t>
      </w:r>
      <w:r w:rsidR="0008039F">
        <w:rPr>
          <w:rFonts w:ascii="Times New Roman" w:hAnsi="Times New Roman" w:cs="Times New Roman"/>
          <w:sz w:val="22"/>
          <w:szCs w:val="22"/>
        </w:rPr>
        <w:t>st data (e.g., 2300 set-a-side transects</w:t>
      </w:r>
      <w:r>
        <w:rPr>
          <w:rFonts w:ascii="Times New Roman" w:hAnsi="Times New Roman" w:cs="Times New Roman"/>
          <w:sz w:val="22"/>
          <w:szCs w:val="22"/>
        </w:rPr>
        <w:t xml:space="preserve"> for the 500</w:t>
      </w:r>
      <w:r w:rsidR="0008039F">
        <w:rPr>
          <w:rFonts w:ascii="Times New Roman" w:hAnsi="Times New Roman" w:cs="Times New Roman"/>
          <w:sz w:val="22"/>
          <w:szCs w:val="22"/>
        </w:rPr>
        <w:t xml:space="preserve"> </w:t>
      </w:r>
      <w:r>
        <w:rPr>
          <w:rFonts w:ascii="Times New Roman" w:hAnsi="Times New Roman" w:cs="Times New Roman"/>
          <w:sz w:val="22"/>
          <w:szCs w:val="22"/>
        </w:rPr>
        <w:t xml:space="preserve">transects datasets). Off-course, we could not estimate the test TSS for the 2800 transects datasets, as all transects were included in the training set. </w:t>
      </w:r>
      <w:r w:rsidR="0008039F">
        <w:rPr>
          <w:rFonts w:ascii="Times New Roman" w:hAnsi="Times New Roman" w:cs="Times New Roman"/>
          <w:sz w:val="22"/>
          <w:szCs w:val="22"/>
        </w:rPr>
        <w:t xml:space="preserve">Thus for the 2800 we can only compare the accuracy of the training set. </w:t>
      </w:r>
      <w:r w:rsidR="00741E58">
        <w:rPr>
          <w:rFonts w:ascii="Times New Roman" w:hAnsi="Times New Roman" w:cs="Times New Roman"/>
          <w:sz w:val="22"/>
          <w:szCs w:val="22"/>
        </w:rPr>
        <w:t xml:space="preserve">The predicted P/A was </w:t>
      </w:r>
      <w:proofErr w:type="spellStart"/>
      <w:r w:rsidR="00741E58">
        <w:rPr>
          <w:rFonts w:ascii="Times New Roman" w:hAnsi="Times New Roman" w:cs="Times New Roman"/>
          <w:sz w:val="22"/>
          <w:szCs w:val="22"/>
        </w:rPr>
        <w:t>upgrai</w:t>
      </w:r>
      <w:r w:rsidR="00473E56">
        <w:rPr>
          <w:rFonts w:ascii="Times New Roman" w:hAnsi="Times New Roman" w:cs="Times New Roman"/>
          <w:sz w:val="22"/>
          <w:szCs w:val="22"/>
        </w:rPr>
        <w:t>ned</w:t>
      </w:r>
      <w:proofErr w:type="spellEnd"/>
      <w:r w:rsidR="00473E56">
        <w:rPr>
          <w:rFonts w:ascii="Times New Roman" w:hAnsi="Times New Roman" w:cs="Times New Roman"/>
          <w:sz w:val="22"/>
          <w:szCs w:val="22"/>
        </w:rPr>
        <w:t xml:space="preserve"> to the 5×8 km resolution, w</w:t>
      </w:r>
      <w:r w:rsidR="00741E58">
        <w:rPr>
          <w:rFonts w:ascii="Times New Roman" w:hAnsi="Times New Roman" w:cs="Times New Roman"/>
          <w:sz w:val="22"/>
          <w:szCs w:val="22"/>
        </w:rPr>
        <w:t>h</w:t>
      </w:r>
      <w:r w:rsidR="00473E56">
        <w:rPr>
          <w:rFonts w:ascii="Times New Roman" w:hAnsi="Times New Roman" w:cs="Times New Roman"/>
          <w:sz w:val="22"/>
          <w:szCs w:val="22"/>
        </w:rPr>
        <w:t>e</w:t>
      </w:r>
      <w:r w:rsidR="00741E58">
        <w:rPr>
          <w:rFonts w:ascii="Times New Roman" w:hAnsi="Times New Roman" w:cs="Times New Roman"/>
          <w:sz w:val="22"/>
          <w:szCs w:val="22"/>
        </w:rPr>
        <w:t xml:space="preserve">re again TSS was calculated against the external atlas data.  For example, for the </w:t>
      </w:r>
      <w:r w:rsidR="003A2B13" w:rsidRPr="003A2B13">
        <w:rPr>
          <w:rFonts w:ascii="Times New Roman" w:hAnsi="Times New Roman" w:cs="Times New Roman"/>
          <w:sz w:val="22"/>
          <w:szCs w:val="22"/>
        </w:rPr>
        <w:t xml:space="preserve">S1250_R1 </w:t>
      </w:r>
      <w:r w:rsidR="00741E58">
        <w:rPr>
          <w:rFonts w:ascii="Times New Roman" w:hAnsi="Times New Roman" w:cs="Times New Roman"/>
          <w:sz w:val="22"/>
          <w:szCs w:val="22"/>
        </w:rPr>
        <w:t xml:space="preserve">dataset, the threshold that returned the maximal fine scale TSS </w:t>
      </w:r>
      <w:r w:rsidR="003A2B13">
        <w:rPr>
          <w:rFonts w:ascii="Times New Roman" w:hAnsi="Times New Roman" w:cs="Times New Roman"/>
          <w:sz w:val="22"/>
          <w:szCs w:val="22"/>
        </w:rPr>
        <w:t xml:space="preserve">against the training data </w:t>
      </w:r>
      <w:r w:rsidR="00741E58">
        <w:rPr>
          <w:rFonts w:ascii="Times New Roman" w:hAnsi="Times New Roman" w:cs="Times New Roman"/>
          <w:sz w:val="22"/>
          <w:szCs w:val="22"/>
        </w:rPr>
        <w:t>(0.73</w:t>
      </w:r>
      <w:r w:rsidR="00A50474">
        <w:rPr>
          <w:rFonts w:ascii="Times New Roman" w:hAnsi="Times New Roman" w:cs="Times New Roman"/>
          <w:sz w:val="22"/>
          <w:szCs w:val="22"/>
        </w:rPr>
        <w:t>)</w:t>
      </w:r>
      <w:r w:rsidR="00741E58">
        <w:rPr>
          <w:rFonts w:ascii="Times New Roman" w:hAnsi="Times New Roman" w:cs="Times New Roman"/>
          <w:sz w:val="22"/>
          <w:szCs w:val="22"/>
        </w:rPr>
        <w:t xml:space="preserve"> for the original SDM was 0.2</w:t>
      </w:r>
      <w:r w:rsidR="003A2B13">
        <w:rPr>
          <w:rFonts w:ascii="Times New Roman" w:hAnsi="Times New Roman" w:cs="Times New Roman"/>
          <w:sz w:val="22"/>
          <w:szCs w:val="22"/>
        </w:rPr>
        <w:t xml:space="preserve">, resulting </w:t>
      </w:r>
      <w:r w:rsidR="00741E58">
        <w:rPr>
          <w:rFonts w:ascii="Times New Roman" w:hAnsi="Times New Roman" w:cs="Times New Roman"/>
          <w:sz w:val="22"/>
          <w:szCs w:val="22"/>
        </w:rPr>
        <w:t xml:space="preserve">with 5587 occupied cells at the 1×1 km </w:t>
      </w:r>
      <w:r w:rsidR="00741E58" w:rsidRPr="00B43044">
        <w:rPr>
          <w:rFonts w:ascii="Times New Roman" w:hAnsi="Times New Roman" w:cs="Times New Roman"/>
          <w:sz w:val="22"/>
          <w:szCs w:val="22"/>
        </w:rPr>
        <w:t>resolution (Fig. 4.4). Applying</w:t>
      </w:r>
      <w:r w:rsidR="00741E58">
        <w:rPr>
          <w:rFonts w:ascii="Times New Roman" w:hAnsi="Times New Roman" w:cs="Times New Roman"/>
          <w:sz w:val="22"/>
          <w:szCs w:val="22"/>
        </w:rPr>
        <w:t xml:space="preserve"> the same threshold on the test data yielded a TSS value of 0.696 at the fine scale </w:t>
      </w:r>
      <w:r w:rsidR="003A2B13">
        <w:rPr>
          <w:rFonts w:ascii="Times New Roman" w:hAnsi="Times New Roman" w:cs="Times New Roman"/>
          <w:sz w:val="22"/>
          <w:szCs w:val="22"/>
        </w:rPr>
        <w:t xml:space="preserve">and the overall predicted P/A map had a </w:t>
      </w:r>
      <w:r w:rsidR="00741E58">
        <w:rPr>
          <w:rFonts w:ascii="Times New Roman" w:hAnsi="Times New Roman" w:cs="Times New Roman"/>
          <w:sz w:val="22"/>
          <w:szCs w:val="22"/>
        </w:rPr>
        <w:t xml:space="preserve">TSS of 0.735 against the external atlas data. </w:t>
      </w:r>
      <w:r w:rsidR="003A2B13">
        <w:rPr>
          <w:rFonts w:ascii="Times New Roman" w:hAnsi="Times New Roman" w:cs="Times New Roman"/>
          <w:sz w:val="22"/>
          <w:szCs w:val="22"/>
        </w:rPr>
        <w:t>For the hybrid models that return a P/A table (</w:t>
      </w:r>
      <w:r w:rsidR="003A2B13" w:rsidRPr="00A66ED7">
        <w:rPr>
          <w:rFonts w:ascii="Times New Roman" w:hAnsi="Times New Roman" w:cs="Times New Roman"/>
          <w:i/>
          <w:iCs/>
          <w:sz w:val="22"/>
          <w:szCs w:val="22"/>
        </w:rPr>
        <w:t>Top X</w:t>
      </w:r>
      <w:r w:rsidR="003A2B13" w:rsidRPr="00A66ED7">
        <w:rPr>
          <w:rFonts w:ascii="Times New Roman" w:hAnsi="Times New Roman" w:cs="Times New Roman"/>
          <w:sz w:val="22"/>
          <w:szCs w:val="22"/>
        </w:rPr>
        <w:t xml:space="preserve">, </w:t>
      </w:r>
      <w:proofErr w:type="spellStart"/>
      <w:r w:rsidR="003A2B13" w:rsidRPr="00A66ED7">
        <w:rPr>
          <w:rFonts w:ascii="Times New Roman" w:hAnsi="Times New Roman" w:cs="Times New Roman"/>
          <w:i/>
          <w:iCs/>
          <w:sz w:val="22"/>
          <w:szCs w:val="22"/>
        </w:rPr>
        <w:lastRenderedPageBreak/>
        <w:t>TopDown</w:t>
      </w:r>
      <w:proofErr w:type="spellEnd"/>
      <w:r w:rsidR="003A2B13" w:rsidRPr="00A66ED7">
        <w:rPr>
          <w:rFonts w:ascii="Times New Roman" w:hAnsi="Times New Roman" w:cs="Times New Roman"/>
          <w:i/>
          <w:iCs/>
          <w:sz w:val="22"/>
          <w:szCs w:val="22"/>
        </w:rPr>
        <w:t xml:space="preserve"> </w:t>
      </w:r>
      <w:proofErr w:type="spellStart"/>
      <w:r w:rsidR="003A2B13" w:rsidRPr="00A66ED7">
        <w:rPr>
          <w:rFonts w:ascii="Times New Roman" w:hAnsi="Times New Roman" w:cs="Times New Roman"/>
          <w:i/>
          <w:iCs/>
          <w:sz w:val="22"/>
          <w:szCs w:val="22"/>
        </w:rPr>
        <w:t>PoO</w:t>
      </w:r>
      <w:proofErr w:type="spellEnd"/>
      <w:r w:rsidR="003A2B13" w:rsidRPr="00A66ED7">
        <w:rPr>
          <w:rFonts w:ascii="Times New Roman" w:hAnsi="Times New Roman" w:cs="Times New Roman"/>
          <w:i/>
          <w:iCs/>
          <w:sz w:val="22"/>
          <w:szCs w:val="22"/>
        </w:rPr>
        <w:t xml:space="preserve"> </w:t>
      </w:r>
      <w:r w:rsidR="003A2B13" w:rsidRPr="00A66ED7">
        <w:rPr>
          <w:rFonts w:ascii="Times New Roman" w:hAnsi="Times New Roman" w:cs="Times New Roman"/>
          <w:sz w:val="22"/>
          <w:szCs w:val="22"/>
        </w:rPr>
        <w:t xml:space="preserve">and </w:t>
      </w:r>
      <w:proofErr w:type="spellStart"/>
      <w:r w:rsidR="003A2B13" w:rsidRPr="00A66ED7">
        <w:rPr>
          <w:rFonts w:ascii="Times New Roman" w:hAnsi="Times New Roman" w:cs="Times New Roman"/>
          <w:i/>
          <w:iCs/>
          <w:sz w:val="22"/>
          <w:szCs w:val="22"/>
        </w:rPr>
        <w:t>SpaNiche</w:t>
      </w:r>
      <w:proofErr w:type="spellEnd"/>
      <w:r w:rsidR="003A2B13">
        <w:rPr>
          <w:rFonts w:ascii="Times New Roman" w:hAnsi="Times New Roman" w:cs="Times New Roman"/>
          <w:sz w:val="22"/>
          <w:szCs w:val="22"/>
        </w:rPr>
        <w:t xml:space="preserve"> models), we simply estimated the SDM scale TSS against the training and test data, </w:t>
      </w:r>
      <w:proofErr w:type="spellStart"/>
      <w:r w:rsidR="003A2B13">
        <w:rPr>
          <w:rFonts w:ascii="Times New Roman" w:hAnsi="Times New Roman" w:cs="Times New Roman"/>
          <w:sz w:val="22"/>
          <w:szCs w:val="22"/>
        </w:rPr>
        <w:t>upgrained</w:t>
      </w:r>
      <w:proofErr w:type="spellEnd"/>
      <w:r w:rsidR="003A2B13">
        <w:rPr>
          <w:rFonts w:ascii="Times New Roman" w:hAnsi="Times New Roman" w:cs="Times New Roman"/>
          <w:sz w:val="22"/>
          <w:szCs w:val="22"/>
        </w:rPr>
        <w:t xml:space="preserve"> the P/A map to the 5×8 km resolution, and estimated the TSS against the independent atlas data. </w:t>
      </w:r>
    </w:p>
    <w:p w14:paraId="79C95D5D" w14:textId="77777777" w:rsidR="003A2B13" w:rsidRDefault="003A2B13" w:rsidP="003A2B13">
      <w:pPr>
        <w:tabs>
          <w:tab w:val="left" w:pos="1134"/>
        </w:tabs>
        <w:spacing w:line="360" w:lineRule="auto"/>
        <w:rPr>
          <w:rFonts w:ascii="Times New Roman" w:hAnsi="Times New Roman" w:cs="Times New Roman"/>
          <w:sz w:val="22"/>
          <w:szCs w:val="22"/>
        </w:rPr>
      </w:pPr>
    </w:p>
    <w:p w14:paraId="3D0FAE7F" w14:textId="77777777" w:rsidR="00741E58" w:rsidRDefault="00741E58" w:rsidP="0008039F">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27C2622B" wp14:editId="673CE2FC">
            <wp:extent cx="5729605" cy="1644650"/>
            <wp:effectExtent l="0" t="0" r="4445" b="0"/>
            <wp:docPr id="33" name="Picture 33" descr="C:\Users\Yoni Gavish\Dropbox\Hybrid figures\Final figures\T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ni Gavish\Dropbox\Hybrid figures\Final figures\TS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9605" cy="1644650"/>
                    </a:xfrm>
                    <a:prstGeom prst="rect">
                      <a:avLst/>
                    </a:prstGeom>
                    <a:noFill/>
                    <a:ln>
                      <a:noFill/>
                    </a:ln>
                  </pic:spPr>
                </pic:pic>
              </a:graphicData>
            </a:graphic>
          </wp:inline>
        </w:drawing>
      </w:r>
    </w:p>
    <w:p w14:paraId="1DA625C4" w14:textId="77777777" w:rsidR="00585240" w:rsidRDefault="00741E58" w:rsidP="00A50474">
      <w:pPr>
        <w:tabs>
          <w:tab w:val="left" w:pos="1134"/>
        </w:tabs>
        <w:spacing w:line="360" w:lineRule="auto"/>
        <w:rPr>
          <w:rFonts w:asciiTheme="minorBidi" w:hAnsiTheme="minorBidi" w:cstheme="minorBidi"/>
        </w:rPr>
      </w:pPr>
      <w:r w:rsidRPr="00B43044">
        <w:rPr>
          <w:rFonts w:asciiTheme="minorBidi" w:hAnsiTheme="minorBidi" w:cstheme="minorBidi"/>
          <w:b/>
          <w:bCs/>
        </w:rPr>
        <w:t>Figure 4.</w:t>
      </w:r>
      <w:r w:rsidR="00A50474" w:rsidRPr="00B43044">
        <w:rPr>
          <w:rFonts w:asciiTheme="minorBidi" w:hAnsiTheme="minorBidi" w:cstheme="minorBidi"/>
          <w:b/>
          <w:bCs/>
        </w:rPr>
        <w:t>4</w:t>
      </w:r>
      <w:r w:rsidRPr="00B43044">
        <w:rPr>
          <w:rFonts w:asciiTheme="minorBidi" w:hAnsiTheme="minorBidi" w:cstheme="minorBidi"/>
          <w:b/>
          <w:bCs/>
        </w:rPr>
        <w:t>:</w:t>
      </w:r>
      <w:r w:rsidRPr="00CA7CF3">
        <w:rPr>
          <w:rFonts w:asciiTheme="minorBidi" w:hAnsiTheme="minorBidi" w:cstheme="minorBidi"/>
        </w:rPr>
        <w:t xml:space="preserve"> The </w:t>
      </w:r>
      <w:r>
        <w:rPr>
          <w:rFonts w:asciiTheme="minorBidi" w:hAnsiTheme="minorBidi" w:cstheme="minorBidi"/>
        </w:rPr>
        <w:t xml:space="preserve">predicted presence (green) / absence (white) map at </w:t>
      </w:r>
      <w:r w:rsidRPr="003A2B13">
        <w:rPr>
          <w:rFonts w:asciiTheme="minorBidi" w:hAnsiTheme="minorBidi" w:cstheme="minorBidi"/>
          <w:b/>
          <w:bCs/>
          <w:i/>
          <w:iCs/>
        </w:rPr>
        <w:t>a)</w:t>
      </w:r>
      <w:r>
        <w:rPr>
          <w:rFonts w:asciiTheme="minorBidi" w:hAnsiTheme="minorBidi" w:cstheme="minorBidi"/>
        </w:rPr>
        <w:t xml:space="preserve"> the 1×1 km and </w:t>
      </w:r>
      <w:r w:rsidRPr="003A2B13">
        <w:rPr>
          <w:rFonts w:asciiTheme="minorBidi" w:hAnsiTheme="minorBidi" w:cstheme="minorBidi"/>
          <w:b/>
          <w:bCs/>
          <w:i/>
          <w:iCs/>
        </w:rPr>
        <w:t>b)</w:t>
      </w:r>
      <w:r>
        <w:rPr>
          <w:rFonts w:asciiTheme="minorBidi" w:hAnsiTheme="minorBidi" w:cstheme="minorBidi"/>
        </w:rPr>
        <w:t xml:space="preserve"> the 5×8 km resolution according to the </w:t>
      </w:r>
      <w:r w:rsidR="00A50474">
        <w:rPr>
          <w:rFonts w:asciiTheme="minorBidi" w:hAnsiTheme="minorBidi" w:cstheme="minorBidi"/>
        </w:rPr>
        <w:t>original, unmasked SDM</w:t>
      </w:r>
      <w:r>
        <w:rPr>
          <w:rFonts w:asciiTheme="minorBidi" w:hAnsiTheme="minorBidi" w:cstheme="minorBidi"/>
        </w:rPr>
        <w:t>.</w:t>
      </w:r>
      <w:r w:rsidR="00B34164">
        <w:rPr>
          <w:rFonts w:asciiTheme="minorBidi" w:hAnsiTheme="minorBidi" w:cstheme="minorBidi"/>
        </w:rPr>
        <w:t xml:space="preserve"> Results from the </w:t>
      </w:r>
      <w:r w:rsidR="00B34164" w:rsidRPr="003A2B13">
        <w:rPr>
          <w:rFonts w:asciiTheme="minorBidi" w:hAnsiTheme="minorBidi" w:cstheme="minorBidi"/>
        </w:rPr>
        <w:t>S1250_R1 dataset</w:t>
      </w:r>
      <w:r w:rsidR="00B34164">
        <w:rPr>
          <w:rFonts w:asciiTheme="minorBidi" w:hAnsiTheme="minorBidi" w:cstheme="minorBidi"/>
        </w:rPr>
        <w:t>.</w:t>
      </w:r>
    </w:p>
    <w:p w14:paraId="0A038BB3" w14:textId="77777777" w:rsidR="00741E58" w:rsidRDefault="00741E58" w:rsidP="00282F42">
      <w:pPr>
        <w:tabs>
          <w:tab w:val="left" w:pos="1134"/>
        </w:tabs>
        <w:spacing w:line="360" w:lineRule="auto"/>
        <w:rPr>
          <w:rFonts w:ascii="Times New Roman" w:hAnsi="Times New Roman" w:cs="Times New Roman"/>
          <w:sz w:val="22"/>
          <w:szCs w:val="22"/>
        </w:rPr>
      </w:pPr>
    </w:p>
    <w:p w14:paraId="45130E0C" w14:textId="77777777" w:rsidR="00896015" w:rsidRPr="002965E8" w:rsidRDefault="00F40CE4" w:rsidP="002965E8">
      <w:pPr>
        <w:pStyle w:val="Style2"/>
        <w:rPr>
          <w:rFonts w:ascii="Arial" w:hAnsi="Arial" w:cs="Arial"/>
        </w:rPr>
      </w:pPr>
      <w:bookmarkStart w:id="111" w:name="_Toc445210675"/>
      <w:proofErr w:type="gramStart"/>
      <w:r>
        <w:t>4</w:t>
      </w:r>
      <w:r w:rsidRPr="005245D0">
        <w:t>.</w:t>
      </w:r>
      <w:r w:rsidR="00585240">
        <w:t>e</w:t>
      </w:r>
      <w:proofErr w:type="gramEnd"/>
      <w:r w:rsidRPr="005245D0">
        <w:t>:</w:t>
      </w:r>
      <w:r w:rsidRPr="005245D0">
        <w:tab/>
      </w:r>
      <w:r>
        <w:t>Moving Windows SDM</w:t>
      </w:r>
      <w:bookmarkEnd w:id="111"/>
    </w:p>
    <w:p w14:paraId="070EA8CC" w14:textId="77777777" w:rsidR="002965E8" w:rsidRPr="002965E8" w:rsidRDefault="00585240" w:rsidP="002965E8">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4.e</w:t>
      </w:r>
      <w:r w:rsidR="002965E8" w:rsidRPr="002965E8">
        <w:rPr>
          <w:rFonts w:ascii="Times New Roman" w:hAnsi="Times New Roman" w:cs="Times New Roman"/>
          <w:i/>
          <w:iCs/>
          <w:sz w:val="22"/>
          <w:szCs w:val="22"/>
        </w:rPr>
        <w:t>.1</w:t>
      </w:r>
      <w:proofErr w:type="gramEnd"/>
      <w:r w:rsidR="002965E8" w:rsidRPr="002965E8">
        <w:rPr>
          <w:rFonts w:ascii="Times New Roman" w:hAnsi="Times New Roman" w:cs="Times New Roman"/>
          <w:i/>
          <w:iCs/>
          <w:sz w:val="22"/>
          <w:szCs w:val="22"/>
        </w:rPr>
        <w:t xml:space="preserve">:  </w:t>
      </w:r>
      <w:r w:rsidR="002965E8">
        <w:rPr>
          <w:rFonts w:ascii="Times New Roman" w:hAnsi="Times New Roman" w:cs="Times New Roman"/>
          <w:i/>
          <w:iCs/>
          <w:sz w:val="22"/>
          <w:szCs w:val="22"/>
        </w:rPr>
        <w:t>M</w:t>
      </w:r>
      <w:r w:rsidR="002965E8" w:rsidRPr="002965E8">
        <w:rPr>
          <w:rFonts w:ascii="Times New Roman" w:hAnsi="Times New Roman" w:cs="Times New Roman"/>
          <w:i/>
          <w:iCs/>
          <w:sz w:val="22"/>
          <w:szCs w:val="22"/>
        </w:rPr>
        <w:t>ain rationale</w:t>
      </w:r>
    </w:p>
    <w:p w14:paraId="586E43B2" w14:textId="77777777" w:rsidR="00F40CE4" w:rsidRDefault="0056528A" w:rsidP="0008493E">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In the context of SDMs, dispersal is expected to affect the distribution of species in two main ways. First, some sites that contain suitable habitat will remain unoccupied if they are t</w:t>
      </w:r>
      <w:r w:rsidR="003A322A">
        <w:rPr>
          <w:rFonts w:ascii="Times New Roman" w:hAnsi="Times New Roman" w:cs="Times New Roman"/>
          <w:sz w:val="22"/>
          <w:szCs w:val="22"/>
        </w:rPr>
        <w:t>o</w:t>
      </w:r>
      <w:r>
        <w:rPr>
          <w:rFonts w:ascii="Times New Roman" w:hAnsi="Times New Roman" w:cs="Times New Roman"/>
          <w:sz w:val="22"/>
          <w:szCs w:val="22"/>
        </w:rPr>
        <w:t xml:space="preserve">o far from other suitable habitats. Second, unsuitable sites that are in great proximity to large patches of suitable habitat may be occupied due to continuous inflow of dispersing individuals (i.e., propagule rain, rescue effects and sinks population). When focusing on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the </w:t>
      </w:r>
      <w:r w:rsidR="003A322A">
        <w:rPr>
          <w:rFonts w:ascii="Times New Roman" w:hAnsi="Times New Roman" w:cs="Times New Roman"/>
          <w:sz w:val="22"/>
          <w:szCs w:val="22"/>
        </w:rPr>
        <w:t xml:space="preserve">cells representing the first case may be characterized by high local Poo but low mean </w:t>
      </w:r>
      <w:proofErr w:type="spellStart"/>
      <w:r w:rsidR="003A322A">
        <w:rPr>
          <w:rFonts w:ascii="Times New Roman" w:hAnsi="Times New Roman" w:cs="Times New Roman"/>
          <w:sz w:val="22"/>
          <w:szCs w:val="22"/>
        </w:rPr>
        <w:t>PoO</w:t>
      </w:r>
      <w:proofErr w:type="spellEnd"/>
      <w:r w:rsidR="003A322A">
        <w:rPr>
          <w:rFonts w:ascii="Times New Roman" w:hAnsi="Times New Roman" w:cs="Times New Roman"/>
          <w:sz w:val="22"/>
          <w:szCs w:val="22"/>
        </w:rPr>
        <w:t xml:space="preserve"> in the surrounding la</w:t>
      </w:r>
      <w:r w:rsidR="006C6553">
        <w:rPr>
          <w:rFonts w:ascii="Times New Roman" w:hAnsi="Times New Roman" w:cs="Times New Roman"/>
          <w:sz w:val="22"/>
          <w:szCs w:val="22"/>
        </w:rPr>
        <w:t>ndscape. A cell from the second case</w:t>
      </w:r>
      <w:r w:rsidR="003A322A">
        <w:rPr>
          <w:rFonts w:ascii="Times New Roman" w:hAnsi="Times New Roman" w:cs="Times New Roman"/>
          <w:sz w:val="22"/>
          <w:szCs w:val="22"/>
        </w:rPr>
        <w:t xml:space="preserve"> may have the opposite pattern- low</w:t>
      </w:r>
      <w:r w:rsidR="006C6553">
        <w:rPr>
          <w:rFonts w:ascii="Times New Roman" w:hAnsi="Times New Roman" w:cs="Times New Roman"/>
          <w:sz w:val="22"/>
          <w:szCs w:val="22"/>
        </w:rPr>
        <w:t xml:space="preserve"> </w:t>
      </w:r>
      <w:r w:rsidR="003A322A">
        <w:rPr>
          <w:rFonts w:ascii="Times New Roman" w:hAnsi="Times New Roman" w:cs="Times New Roman"/>
          <w:sz w:val="22"/>
          <w:szCs w:val="22"/>
        </w:rPr>
        <w:t xml:space="preserve">local scale </w:t>
      </w:r>
      <w:proofErr w:type="spellStart"/>
      <w:r w:rsidR="003A322A">
        <w:rPr>
          <w:rFonts w:ascii="Times New Roman" w:hAnsi="Times New Roman" w:cs="Times New Roman"/>
          <w:sz w:val="22"/>
          <w:szCs w:val="22"/>
        </w:rPr>
        <w:t>PoO</w:t>
      </w:r>
      <w:proofErr w:type="spellEnd"/>
      <w:r w:rsidR="003A322A">
        <w:rPr>
          <w:rFonts w:ascii="Times New Roman" w:hAnsi="Times New Roman" w:cs="Times New Roman"/>
          <w:sz w:val="22"/>
          <w:szCs w:val="22"/>
        </w:rPr>
        <w:t xml:space="preserve"> and high mean </w:t>
      </w:r>
      <w:proofErr w:type="spellStart"/>
      <w:r w:rsidR="003A322A">
        <w:rPr>
          <w:rFonts w:ascii="Times New Roman" w:hAnsi="Times New Roman" w:cs="Times New Roman"/>
          <w:sz w:val="22"/>
          <w:szCs w:val="22"/>
        </w:rPr>
        <w:t>PoO</w:t>
      </w:r>
      <w:proofErr w:type="spellEnd"/>
      <w:r w:rsidR="003A322A">
        <w:rPr>
          <w:rFonts w:ascii="Times New Roman" w:hAnsi="Times New Roman" w:cs="Times New Roman"/>
          <w:sz w:val="22"/>
          <w:szCs w:val="22"/>
        </w:rPr>
        <w:t xml:space="preserve"> in its surrounding landscape. </w:t>
      </w:r>
      <w:r w:rsidR="0008493E">
        <w:rPr>
          <w:rFonts w:ascii="Times New Roman" w:hAnsi="Times New Roman" w:cs="Times New Roman"/>
          <w:sz w:val="22"/>
          <w:szCs w:val="22"/>
        </w:rPr>
        <w:t xml:space="preserve">Thus, incorporating in an SDM information on habitat suitability at various scales may allow the model to pick up these cases. </w:t>
      </w:r>
      <w:r w:rsidR="003A322A">
        <w:rPr>
          <w:rFonts w:ascii="Times New Roman" w:hAnsi="Times New Roman" w:cs="Times New Roman"/>
          <w:sz w:val="22"/>
          <w:szCs w:val="22"/>
        </w:rPr>
        <w:t xml:space="preserve">The </w:t>
      </w:r>
      <w:r w:rsidR="00F86C1D" w:rsidRPr="00F86C1D">
        <w:rPr>
          <w:rFonts w:ascii="Times New Roman" w:hAnsi="Times New Roman" w:cs="Times New Roman"/>
          <w:i/>
          <w:iCs/>
          <w:sz w:val="22"/>
          <w:szCs w:val="22"/>
        </w:rPr>
        <w:t>Moving W</w:t>
      </w:r>
      <w:r w:rsidR="003A322A" w:rsidRPr="00F86C1D">
        <w:rPr>
          <w:rFonts w:ascii="Times New Roman" w:hAnsi="Times New Roman" w:cs="Times New Roman"/>
          <w:i/>
          <w:iCs/>
          <w:sz w:val="22"/>
          <w:szCs w:val="22"/>
        </w:rPr>
        <w:t>indows</w:t>
      </w:r>
      <w:r w:rsidR="00F86C1D" w:rsidRPr="00F86C1D">
        <w:rPr>
          <w:rFonts w:ascii="Times New Roman" w:hAnsi="Times New Roman" w:cs="Times New Roman"/>
          <w:i/>
          <w:iCs/>
          <w:sz w:val="22"/>
          <w:szCs w:val="22"/>
        </w:rPr>
        <w:t xml:space="preserve"> SDM</w:t>
      </w:r>
      <w:r w:rsidR="00F86C1D">
        <w:rPr>
          <w:rFonts w:ascii="Times New Roman" w:hAnsi="Times New Roman" w:cs="Times New Roman"/>
          <w:b/>
          <w:bCs/>
          <w:i/>
          <w:iCs/>
          <w:sz w:val="22"/>
          <w:szCs w:val="22"/>
        </w:rPr>
        <w:t xml:space="preserve"> </w:t>
      </w:r>
      <w:r w:rsidR="0008493E">
        <w:rPr>
          <w:rFonts w:ascii="Times New Roman" w:hAnsi="Times New Roman" w:cs="Times New Roman"/>
          <w:sz w:val="22"/>
          <w:szCs w:val="22"/>
        </w:rPr>
        <w:t>does so</w:t>
      </w:r>
      <w:r w:rsidR="003A322A">
        <w:rPr>
          <w:rFonts w:ascii="Times New Roman" w:hAnsi="Times New Roman" w:cs="Times New Roman"/>
          <w:sz w:val="22"/>
          <w:szCs w:val="22"/>
        </w:rPr>
        <w:t xml:space="preserve"> by calcu</w:t>
      </w:r>
      <w:r w:rsidR="006C6553">
        <w:rPr>
          <w:rFonts w:ascii="Times New Roman" w:hAnsi="Times New Roman" w:cs="Times New Roman"/>
          <w:sz w:val="22"/>
          <w:szCs w:val="22"/>
        </w:rPr>
        <w:t xml:space="preserve">lating the mean </w:t>
      </w:r>
      <w:proofErr w:type="spellStart"/>
      <w:r w:rsidR="006C6553">
        <w:rPr>
          <w:rFonts w:ascii="Times New Roman" w:hAnsi="Times New Roman" w:cs="Times New Roman"/>
          <w:sz w:val="22"/>
          <w:szCs w:val="22"/>
        </w:rPr>
        <w:t>PoO</w:t>
      </w:r>
      <w:proofErr w:type="spellEnd"/>
      <w:r w:rsidR="006C6553">
        <w:rPr>
          <w:rFonts w:ascii="Times New Roman" w:hAnsi="Times New Roman" w:cs="Times New Roman"/>
          <w:sz w:val="22"/>
          <w:szCs w:val="22"/>
        </w:rPr>
        <w:t xml:space="preserve"> in windows </w:t>
      </w:r>
      <w:r w:rsidR="003A322A">
        <w:rPr>
          <w:rFonts w:ascii="Times New Roman" w:hAnsi="Times New Roman" w:cs="Times New Roman"/>
          <w:sz w:val="22"/>
          <w:szCs w:val="22"/>
        </w:rPr>
        <w:t xml:space="preserve">of various sizes around each local cell. The mean </w:t>
      </w:r>
      <w:proofErr w:type="spellStart"/>
      <w:r w:rsidR="003A322A">
        <w:rPr>
          <w:rFonts w:ascii="Times New Roman" w:hAnsi="Times New Roman" w:cs="Times New Roman"/>
          <w:sz w:val="22"/>
          <w:szCs w:val="22"/>
        </w:rPr>
        <w:t>PoO</w:t>
      </w:r>
      <w:proofErr w:type="spellEnd"/>
      <w:r w:rsidR="003A322A">
        <w:rPr>
          <w:rFonts w:ascii="Times New Roman" w:hAnsi="Times New Roman" w:cs="Times New Roman"/>
          <w:sz w:val="22"/>
          <w:szCs w:val="22"/>
        </w:rPr>
        <w:t xml:space="preserve"> are then added as additional explanatory variables to a new SDM.  </w:t>
      </w:r>
    </w:p>
    <w:p w14:paraId="1927D63D" w14:textId="77777777" w:rsidR="002965E8" w:rsidRDefault="002965E8" w:rsidP="00F86C1D">
      <w:pPr>
        <w:tabs>
          <w:tab w:val="left" w:pos="1134"/>
        </w:tabs>
        <w:spacing w:line="360" w:lineRule="auto"/>
        <w:rPr>
          <w:rFonts w:ascii="Times New Roman" w:hAnsi="Times New Roman" w:cs="Times New Roman"/>
          <w:sz w:val="22"/>
          <w:szCs w:val="22"/>
        </w:rPr>
      </w:pPr>
    </w:p>
    <w:p w14:paraId="28529C15" w14:textId="77777777" w:rsidR="002965E8" w:rsidRPr="002965E8" w:rsidRDefault="00585240" w:rsidP="002965E8">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4.e</w:t>
      </w:r>
      <w:r w:rsidR="002965E8" w:rsidRPr="002965E8">
        <w:rPr>
          <w:rFonts w:ascii="Times New Roman" w:hAnsi="Times New Roman" w:cs="Times New Roman"/>
          <w:i/>
          <w:iCs/>
          <w:sz w:val="22"/>
          <w:szCs w:val="22"/>
        </w:rPr>
        <w:t>.</w:t>
      </w:r>
      <w:r w:rsidR="002965E8">
        <w:rPr>
          <w:rFonts w:ascii="Times New Roman" w:hAnsi="Times New Roman" w:cs="Times New Roman"/>
          <w:i/>
          <w:iCs/>
          <w:sz w:val="22"/>
          <w:szCs w:val="22"/>
        </w:rPr>
        <w:t>2</w:t>
      </w:r>
      <w:proofErr w:type="gramEnd"/>
      <w:r w:rsidR="002965E8" w:rsidRPr="002965E8">
        <w:rPr>
          <w:rFonts w:ascii="Times New Roman" w:hAnsi="Times New Roman" w:cs="Times New Roman"/>
          <w:i/>
          <w:iCs/>
          <w:sz w:val="22"/>
          <w:szCs w:val="22"/>
        </w:rPr>
        <w:t xml:space="preserve">:  </w:t>
      </w:r>
      <w:r w:rsidR="002965E8">
        <w:rPr>
          <w:rFonts w:ascii="Times New Roman" w:hAnsi="Times New Roman" w:cs="Times New Roman"/>
          <w:i/>
          <w:iCs/>
          <w:sz w:val="22"/>
          <w:szCs w:val="22"/>
        </w:rPr>
        <w:t>R application</w:t>
      </w:r>
    </w:p>
    <w:p w14:paraId="043A94C5" w14:textId="16A097A5" w:rsidR="009F4A7C" w:rsidRDefault="006C6553" w:rsidP="004E5A55">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As part of task 3.3, we codified an R function which estimate the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value for each cell in each user-defined window sizes. The function, named </w:t>
      </w:r>
      <w:proofErr w:type="spellStart"/>
      <w:r w:rsidRPr="00B52587">
        <w:rPr>
          <w:rFonts w:ascii="Times New Roman" w:hAnsi="Times New Roman" w:cs="Times New Roman"/>
          <w:i/>
          <w:iCs/>
          <w:sz w:val="22"/>
          <w:szCs w:val="22"/>
        </w:rPr>
        <w:t>Win_PoO</w:t>
      </w:r>
      <w:r w:rsidR="0008493E" w:rsidRPr="00B52587">
        <w:rPr>
          <w:rFonts w:ascii="Times New Roman" w:hAnsi="Times New Roman" w:cs="Times New Roman"/>
          <w:i/>
          <w:iCs/>
          <w:sz w:val="22"/>
          <w:szCs w:val="22"/>
        </w:rPr>
        <w:t>.R</w:t>
      </w:r>
      <w:proofErr w:type="spellEnd"/>
      <w:r>
        <w:rPr>
          <w:rFonts w:ascii="Times New Roman" w:hAnsi="Times New Roman" w:cs="Times New Roman"/>
          <w:sz w:val="22"/>
          <w:szCs w:val="22"/>
        </w:rPr>
        <w:t xml:space="preserve"> </w:t>
      </w:r>
      <w:r w:rsidR="0008493E">
        <w:rPr>
          <w:rFonts w:ascii="Times New Roman" w:hAnsi="Times New Roman" w:cs="Times New Roman"/>
          <w:sz w:val="22"/>
          <w:szCs w:val="22"/>
        </w:rPr>
        <w:t xml:space="preserve">takes as input the parameters listed </w:t>
      </w:r>
      <w:r w:rsidR="0008493E" w:rsidRPr="00B43044">
        <w:rPr>
          <w:rFonts w:ascii="Times New Roman" w:hAnsi="Times New Roman" w:cs="Times New Roman"/>
          <w:sz w:val="22"/>
          <w:szCs w:val="22"/>
        </w:rPr>
        <w:t>in table 4.3</w:t>
      </w:r>
      <w:r w:rsidR="00B52587" w:rsidRPr="00B43044">
        <w:rPr>
          <w:rFonts w:ascii="Times New Roman" w:hAnsi="Times New Roman" w:cs="Times New Roman"/>
          <w:sz w:val="22"/>
          <w:szCs w:val="22"/>
        </w:rPr>
        <w:t>. Information</w:t>
      </w:r>
      <w:r w:rsidR="00B52587">
        <w:rPr>
          <w:rFonts w:ascii="Times New Roman" w:hAnsi="Times New Roman" w:cs="Times New Roman"/>
          <w:sz w:val="22"/>
          <w:szCs w:val="22"/>
        </w:rPr>
        <w:t xml:space="preserve"> on the output is given in the table as well. </w:t>
      </w:r>
    </w:p>
    <w:p w14:paraId="5669F373" w14:textId="77777777" w:rsidR="0008493E" w:rsidRDefault="0008493E" w:rsidP="0008493E">
      <w:pPr>
        <w:tabs>
          <w:tab w:val="left" w:pos="1134"/>
        </w:tabs>
        <w:spacing w:line="360" w:lineRule="auto"/>
        <w:rPr>
          <w:rFonts w:ascii="Times New Roman" w:hAnsi="Times New Roman" w:cs="Times New Roman"/>
          <w:sz w:val="22"/>
          <w:szCs w:val="22"/>
        </w:rPr>
      </w:pPr>
    </w:p>
    <w:p w14:paraId="39AD7139" w14:textId="77777777" w:rsidR="0008493E" w:rsidRDefault="0008493E" w:rsidP="0008493E">
      <w:pPr>
        <w:tabs>
          <w:tab w:val="left" w:pos="1134"/>
        </w:tabs>
        <w:spacing w:line="360" w:lineRule="auto"/>
        <w:rPr>
          <w:rFonts w:ascii="Times New Roman" w:hAnsi="Times New Roman" w:cs="Times New Roman"/>
          <w:sz w:val="22"/>
          <w:szCs w:val="22"/>
        </w:rPr>
      </w:pPr>
    </w:p>
    <w:p w14:paraId="4DDD6781" w14:textId="77777777" w:rsidR="0008493E" w:rsidRDefault="0008493E" w:rsidP="0008493E">
      <w:pPr>
        <w:tabs>
          <w:tab w:val="left" w:pos="1134"/>
        </w:tabs>
        <w:spacing w:line="360" w:lineRule="auto"/>
        <w:rPr>
          <w:rFonts w:ascii="Times New Roman" w:hAnsi="Times New Roman" w:cs="Times New Roman"/>
          <w:sz w:val="22"/>
          <w:szCs w:val="22"/>
        </w:rPr>
      </w:pPr>
    </w:p>
    <w:p w14:paraId="41D8AADC" w14:textId="77777777" w:rsidR="0008493E" w:rsidRDefault="0008493E" w:rsidP="0008493E">
      <w:pPr>
        <w:tabs>
          <w:tab w:val="left" w:pos="1134"/>
        </w:tabs>
        <w:spacing w:line="360" w:lineRule="auto"/>
        <w:rPr>
          <w:rFonts w:ascii="Times New Roman" w:hAnsi="Times New Roman" w:cs="Times New Roman"/>
          <w:sz w:val="22"/>
          <w:szCs w:val="22"/>
        </w:rPr>
      </w:pPr>
    </w:p>
    <w:p w14:paraId="301FA273" w14:textId="77777777" w:rsidR="0008493E" w:rsidRDefault="0008493E" w:rsidP="0008493E">
      <w:pPr>
        <w:tabs>
          <w:tab w:val="left" w:pos="1134"/>
        </w:tabs>
        <w:spacing w:line="360" w:lineRule="auto"/>
        <w:rPr>
          <w:rFonts w:ascii="Times New Roman" w:hAnsi="Times New Roman" w:cs="Times New Roman"/>
          <w:sz w:val="22"/>
          <w:szCs w:val="22"/>
        </w:rPr>
      </w:pPr>
    </w:p>
    <w:p w14:paraId="48A7D82A" w14:textId="77777777" w:rsidR="0008493E" w:rsidRDefault="0008493E" w:rsidP="0008493E">
      <w:pPr>
        <w:tabs>
          <w:tab w:val="left" w:pos="1134"/>
        </w:tabs>
        <w:spacing w:line="360" w:lineRule="auto"/>
        <w:rPr>
          <w:rFonts w:ascii="Times New Roman" w:hAnsi="Times New Roman" w:cs="Times New Roman"/>
          <w:sz w:val="22"/>
          <w:szCs w:val="22"/>
        </w:rPr>
      </w:pPr>
    </w:p>
    <w:p w14:paraId="6A1C9A8C" w14:textId="09657849" w:rsidR="0008493E" w:rsidRPr="0008493E" w:rsidRDefault="0008493E" w:rsidP="005F0BAA">
      <w:pPr>
        <w:tabs>
          <w:tab w:val="left" w:pos="1134"/>
        </w:tabs>
        <w:spacing w:line="276" w:lineRule="auto"/>
        <w:rPr>
          <w:rFonts w:asciiTheme="minorBidi" w:hAnsiTheme="minorBidi" w:cstheme="minorBidi"/>
        </w:rPr>
      </w:pPr>
      <w:r w:rsidRPr="0008493E">
        <w:rPr>
          <w:rFonts w:asciiTheme="minorBidi" w:hAnsiTheme="minorBidi" w:cstheme="minorBidi"/>
          <w:b/>
          <w:bCs/>
        </w:rPr>
        <w:t>Table 4.3:</w:t>
      </w:r>
      <w:r w:rsidRPr="0008493E">
        <w:rPr>
          <w:rFonts w:asciiTheme="minorBidi" w:hAnsiTheme="minorBidi" w:cstheme="minorBidi"/>
        </w:rPr>
        <w:t xml:space="preserve"> the input parameters to the </w:t>
      </w:r>
      <w:proofErr w:type="spellStart"/>
      <w:r w:rsidRPr="00B52587">
        <w:rPr>
          <w:rFonts w:asciiTheme="minorBidi" w:hAnsiTheme="minorBidi" w:cstheme="minorBidi"/>
          <w:i/>
          <w:iCs/>
        </w:rPr>
        <w:t>Win_PoO.R</w:t>
      </w:r>
      <w:proofErr w:type="spellEnd"/>
      <w:r w:rsidRPr="0008493E">
        <w:rPr>
          <w:rFonts w:asciiTheme="minorBidi" w:hAnsiTheme="minorBidi" w:cstheme="minorBidi"/>
        </w:rPr>
        <w:t xml:space="preserve"> function provided in </w:t>
      </w:r>
      <w:r w:rsidR="005F0BAA">
        <w:rPr>
          <w:rFonts w:asciiTheme="minorBidi" w:hAnsiTheme="minorBidi" w:cstheme="minorBidi"/>
        </w:rPr>
        <w:t>the supporting information</w:t>
      </w:r>
      <w:r w:rsidRPr="0008493E">
        <w:rPr>
          <w:rFonts w:asciiTheme="minorBidi" w:hAnsiTheme="minorBidi" w:cstheme="minorBid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0"/>
        <w:gridCol w:w="7777"/>
      </w:tblGrid>
      <w:tr w:rsidR="0008493E" w:rsidRPr="0008493E" w14:paraId="7AF02E31" w14:textId="77777777" w:rsidTr="00A5281F">
        <w:tc>
          <w:tcPr>
            <w:tcW w:w="1147" w:type="dxa"/>
            <w:tcBorders>
              <w:bottom w:val="single" w:sz="2" w:space="0" w:color="auto"/>
              <w:right w:val="single" w:sz="2" w:space="0" w:color="auto"/>
            </w:tcBorders>
            <w:shd w:val="clear" w:color="auto" w:fill="808080" w:themeFill="background1" w:themeFillShade="80"/>
            <w:vAlign w:val="center"/>
          </w:tcPr>
          <w:p w14:paraId="6661DE26" w14:textId="77777777" w:rsidR="0008493E" w:rsidRPr="00A5281F" w:rsidRDefault="0008493E" w:rsidP="005732F4">
            <w:pPr>
              <w:tabs>
                <w:tab w:val="left" w:pos="1134"/>
              </w:tabs>
              <w:spacing w:line="360" w:lineRule="auto"/>
              <w:rPr>
                <w:rFonts w:asciiTheme="minorBidi" w:hAnsiTheme="minorBidi" w:cstheme="minorBidi"/>
                <w:color w:val="FFFFFF" w:themeColor="background1"/>
              </w:rPr>
            </w:pPr>
            <w:r w:rsidRPr="00A5281F">
              <w:rPr>
                <w:rFonts w:asciiTheme="minorBidi" w:hAnsiTheme="minorBidi" w:cstheme="minorBidi"/>
                <w:color w:val="FFFFFF" w:themeColor="background1"/>
              </w:rPr>
              <w:t>Parameters</w:t>
            </w:r>
          </w:p>
        </w:tc>
        <w:tc>
          <w:tcPr>
            <w:tcW w:w="7880" w:type="dxa"/>
            <w:tcBorders>
              <w:left w:val="single" w:sz="2" w:space="0" w:color="auto"/>
              <w:bottom w:val="single" w:sz="2" w:space="0" w:color="auto"/>
            </w:tcBorders>
            <w:shd w:val="clear" w:color="auto" w:fill="808080" w:themeFill="background1" w:themeFillShade="80"/>
            <w:vAlign w:val="center"/>
          </w:tcPr>
          <w:p w14:paraId="53944A38" w14:textId="77777777" w:rsidR="0008493E" w:rsidRPr="00A5281F" w:rsidRDefault="0008493E" w:rsidP="005732F4">
            <w:pPr>
              <w:tabs>
                <w:tab w:val="left" w:pos="1134"/>
              </w:tabs>
              <w:spacing w:line="360" w:lineRule="auto"/>
              <w:jc w:val="center"/>
              <w:rPr>
                <w:rFonts w:asciiTheme="minorBidi" w:hAnsiTheme="minorBidi" w:cstheme="minorBidi"/>
                <w:color w:val="FFFFFF" w:themeColor="background1"/>
              </w:rPr>
            </w:pPr>
            <w:r w:rsidRPr="00A5281F">
              <w:rPr>
                <w:rFonts w:asciiTheme="minorBidi" w:hAnsiTheme="minorBidi" w:cstheme="minorBidi"/>
                <w:color w:val="FFFFFF" w:themeColor="background1"/>
              </w:rPr>
              <w:t>Description</w:t>
            </w:r>
          </w:p>
        </w:tc>
      </w:tr>
      <w:tr w:rsidR="005732F4" w:rsidRPr="0008493E" w14:paraId="1FA0DE68" w14:textId="77777777" w:rsidTr="00A5281F">
        <w:trPr>
          <w:trHeight w:val="401"/>
        </w:trPr>
        <w:tc>
          <w:tcPr>
            <w:tcW w:w="9027" w:type="dxa"/>
            <w:gridSpan w:val="2"/>
            <w:tcBorders>
              <w:top w:val="single" w:sz="2" w:space="0" w:color="auto"/>
            </w:tcBorders>
            <w:shd w:val="clear" w:color="auto" w:fill="auto"/>
            <w:vAlign w:val="center"/>
          </w:tcPr>
          <w:p w14:paraId="6B29048F" w14:textId="77777777" w:rsidR="005732F4" w:rsidRPr="005732F4" w:rsidRDefault="005732F4" w:rsidP="00A5281F">
            <w:pPr>
              <w:spacing w:line="360" w:lineRule="auto"/>
              <w:rPr>
                <w:rFonts w:asciiTheme="minorBidi" w:hAnsiTheme="minorBidi" w:cstheme="minorBidi"/>
                <w:b/>
                <w:bCs/>
                <w:sz w:val="18"/>
                <w:szCs w:val="18"/>
              </w:rPr>
            </w:pPr>
            <w:r w:rsidRPr="005732F4">
              <w:rPr>
                <w:rFonts w:asciiTheme="minorBidi" w:hAnsiTheme="minorBidi" w:cstheme="minorBidi"/>
                <w:b/>
                <w:bCs/>
                <w:i/>
                <w:iCs/>
                <w:sz w:val="18"/>
                <w:szCs w:val="18"/>
              </w:rPr>
              <w:t>Input</w:t>
            </w:r>
          </w:p>
        </w:tc>
      </w:tr>
      <w:tr w:rsidR="0008493E" w:rsidRPr="0008493E" w14:paraId="2883DE1E" w14:textId="77777777" w:rsidTr="00A5281F">
        <w:trPr>
          <w:trHeight w:val="661"/>
        </w:trPr>
        <w:tc>
          <w:tcPr>
            <w:tcW w:w="1147" w:type="dxa"/>
            <w:tcBorders>
              <w:right w:val="single" w:sz="2" w:space="0" w:color="auto"/>
            </w:tcBorders>
            <w:shd w:val="clear" w:color="auto" w:fill="D9D9D9" w:themeFill="background1" w:themeFillShade="D9"/>
            <w:vAlign w:val="center"/>
          </w:tcPr>
          <w:p w14:paraId="79810A61" w14:textId="77777777" w:rsidR="0008493E" w:rsidRPr="0008493E" w:rsidRDefault="0008493E" w:rsidP="005732F4">
            <w:pPr>
              <w:tabs>
                <w:tab w:val="left" w:pos="1134"/>
              </w:tabs>
              <w:spacing w:line="360" w:lineRule="auto"/>
              <w:rPr>
                <w:rFonts w:asciiTheme="minorBidi" w:hAnsiTheme="minorBidi" w:cstheme="minorBidi"/>
                <w:i/>
                <w:iCs/>
                <w:sz w:val="18"/>
                <w:szCs w:val="18"/>
              </w:rPr>
            </w:pPr>
            <w:r w:rsidRPr="0008493E">
              <w:rPr>
                <w:rFonts w:asciiTheme="minorBidi" w:hAnsiTheme="minorBidi" w:cstheme="minorBidi"/>
                <w:i/>
                <w:iCs/>
                <w:sz w:val="18"/>
                <w:szCs w:val="18"/>
              </w:rPr>
              <w:t>Stack</w:t>
            </w:r>
          </w:p>
        </w:tc>
        <w:tc>
          <w:tcPr>
            <w:tcW w:w="7880" w:type="dxa"/>
            <w:tcBorders>
              <w:left w:val="single" w:sz="2" w:space="0" w:color="auto"/>
            </w:tcBorders>
            <w:shd w:val="clear" w:color="auto" w:fill="D9D9D9" w:themeFill="background1" w:themeFillShade="D9"/>
            <w:vAlign w:val="center"/>
          </w:tcPr>
          <w:p w14:paraId="667819D5" w14:textId="77777777" w:rsidR="0008493E" w:rsidRPr="0008493E" w:rsidRDefault="0008493E" w:rsidP="005732F4">
            <w:pPr>
              <w:spacing w:line="360" w:lineRule="auto"/>
              <w:rPr>
                <w:rFonts w:asciiTheme="minorBidi" w:hAnsiTheme="minorBidi" w:cstheme="minorBidi"/>
                <w:sz w:val="18"/>
                <w:szCs w:val="18"/>
              </w:rPr>
            </w:pPr>
            <w:r>
              <w:rPr>
                <w:rFonts w:asciiTheme="minorBidi" w:hAnsiTheme="minorBidi" w:cstheme="minorBidi"/>
                <w:sz w:val="18"/>
                <w:szCs w:val="18"/>
              </w:rPr>
              <w:t>O</w:t>
            </w:r>
            <w:r w:rsidRPr="0008493E">
              <w:rPr>
                <w:rFonts w:asciiTheme="minorBidi" w:hAnsiTheme="minorBidi" w:cstheme="minorBidi"/>
                <w:sz w:val="18"/>
                <w:szCs w:val="18"/>
              </w:rPr>
              <w:t>bject of class ‘</w:t>
            </w:r>
            <w:proofErr w:type="spellStart"/>
            <w:r w:rsidRPr="0008493E">
              <w:rPr>
                <w:rFonts w:asciiTheme="minorBidi" w:hAnsiTheme="minorBidi" w:cstheme="minorBidi"/>
                <w:i/>
                <w:iCs/>
                <w:sz w:val="18"/>
                <w:szCs w:val="18"/>
              </w:rPr>
              <w:t>RasterStack</w:t>
            </w:r>
            <w:proofErr w:type="spellEnd"/>
            <w:r w:rsidRPr="0008493E">
              <w:rPr>
                <w:rFonts w:asciiTheme="minorBidi" w:hAnsiTheme="minorBidi" w:cstheme="minorBidi"/>
                <w:sz w:val="18"/>
                <w:szCs w:val="18"/>
              </w:rPr>
              <w:t xml:space="preserve">’ that contain two layers- cell IDs in the first layer and the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values in the second layer.</w:t>
            </w:r>
          </w:p>
        </w:tc>
      </w:tr>
      <w:tr w:rsidR="0008493E" w:rsidRPr="0008493E" w14:paraId="4AE4893D" w14:textId="77777777" w:rsidTr="00A5281F">
        <w:trPr>
          <w:trHeight w:val="995"/>
        </w:trPr>
        <w:tc>
          <w:tcPr>
            <w:tcW w:w="1147" w:type="dxa"/>
            <w:tcBorders>
              <w:right w:val="single" w:sz="2" w:space="0" w:color="auto"/>
            </w:tcBorders>
            <w:shd w:val="clear" w:color="auto" w:fill="BFBFBF" w:themeFill="background1" w:themeFillShade="BF"/>
            <w:vAlign w:val="center"/>
          </w:tcPr>
          <w:p w14:paraId="65ECE14A" w14:textId="77777777" w:rsidR="0008493E" w:rsidRPr="0008493E" w:rsidRDefault="0008493E" w:rsidP="005732F4">
            <w:pPr>
              <w:tabs>
                <w:tab w:val="left" w:pos="1134"/>
              </w:tabs>
              <w:spacing w:line="360" w:lineRule="auto"/>
              <w:rPr>
                <w:rFonts w:asciiTheme="minorBidi" w:hAnsiTheme="minorBidi" w:cstheme="minorBidi"/>
                <w:i/>
                <w:iCs/>
                <w:sz w:val="18"/>
                <w:szCs w:val="18"/>
              </w:rPr>
            </w:pPr>
            <w:proofErr w:type="spellStart"/>
            <w:r w:rsidRPr="0008493E">
              <w:rPr>
                <w:rFonts w:asciiTheme="minorBidi" w:hAnsiTheme="minorBidi" w:cstheme="minorBidi"/>
                <w:i/>
                <w:iCs/>
                <w:sz w:val="18"/>
                <w:szCs w:val="18"/>
              </w:rPr>
              <w:t>Win_Size</w:t>
            </w:r>
            <w:proofErr w:type="spellEnd"/>
          </w:p>
        </w:tc>
        <w:tc>
          <w:tcPr>
            <w:tcW w:w="7880" w:type="dxa"/>
            <w:tcBorders>
              <w:left w:val="single" w:sz="2" w:space="0" w:color="auto"/>
            </w:tcBorders>
            <w:shd w:val="clear" w:color="auto" w:fill="BFBFBF" w:themeFill="background1" w:themeFillShade="BF"/>
            <w:vAlign w:val="center"/>
          </w:tcPr>
          <w:p w14:paraId="4B8BBD28" w14:textId="77777777" w:rsidR="0008493E" w:rsidRPr="0008493E" w:rsidRDefault="0008493E" w:rsidP="005732F4">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V</w:t>
            </w:r>
            <w:r w:rsidRPr="0008493E">
              <w:rPr>
                <w:rFonts w:asciiTheme="minorBidi" w:hAnsiTheme="minorBidi" w:cstheme="minorBidi"/>
                <w:sz w:val="18"/>
                <w:szCs w:val="18"/>
              </w:rPr>
              <w:t xml:space="preserve">ector of odd integers with the windows size. The values represent the number of cells that will be included in the window around each focal cell. For example, a window size of 3 will calculate the mean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in the 9 cells cantered around every focal cell.</w:t>
            </w:r>
          </w:p>
        </w:tc>
      </w:tr>
      <w:tr w:rsidR="0008493E" w:rsidRPr="0008493E" w14:paraId="414FDFBF" w14:textId="77777777" w:rsidTr="00A5281F">
        <w:trPr>
          <w:trHeight w:val="413"/>
        </w:trPr>
        <w:tc>
          <w:tcPr>
            <w:tcW w:w="1147" w:type="dxa"/>
            <w:tcBorders>
              <w:right w:val="single" w:sz="2" w:space="0" w:color="auto"/>
            </w:tcBorders>
            <w:shd w:val="clear" w:color="auto" w:fill="D9D9D9" w:themeFill="background1" w:themeFillShade="D9"/>
            <w:vAlign w:val="center"/>
          </w:tcPr>
          <w:p w14:paraId="3C71BD9B" w14:textId="77777777" w:rsidR="0008493E" w:rsidRPr="0008493E" w:rsidRDefault="0008493E" w:rsidP="005732F4">
            <w:pPr>
              <w:tabs>
                <w:tab w:val="left" w:pos="1134"/>
              </w:tabs>
              <w:spacing w:line="360" w:lineRule="auto"/>
              <w:rPr>
                <w:rFonts w:asciiTheme="minorBidi" w:hAnsiTheme="minorBidi" w:cstheme="minorBidi"/>
                <w:i/>
                <w:iCs/>
                <w:sz w:val="18"/>
                <w:szCs w:val="18"/>
              </w:rPr>
            </w:pPr>
            <w:r w:rsidRPr="0008493E">
              <w:rPr>
                <w:rFonts w:asciiTheme="minorBidi" w:hAnsiTheme="minorBidi" w:cstheme="minorBidi"/>
                <w:i/>
                <w:iCs/>
                <w:sz w:val="18"/>
                <w:szCs w:val="18"/>
              </w:rPr>
              <w:t>Out</w:t>
            </w:r>
          </w:p>
        </w:tc>
        <w:tc>
          <w:tcPr>
            <w:tcW w:w="7880" w:type="dxa"/>
            <w:tcBorders>
              <w:left w:val="single" w:sz="2" w:space="0" w:color="auto"/>
            </w:tcBorders>
            <w:shd w:val="clear" w:color="auto" w:fill="D9D9D9" w:themeFill="background1" w:themeFillShade="D9"/>
            <w:vAlign w:val="center"/>
          </w:tcPr>
          <w:p w14:paraId="7283B1FB" w14:textId="77777777" w:rsidR="0008493E" w:rsidRPr="0008493E" w:rsidRDefault="0008493E" w:rsidP="005732F4">
            <w:pPr>
              <w:spacing w:line="360" w:lineRule="auto"/>
              <w:rPr>
                <w:rFonts w:asciiTheme="minorBidi" w:hAnsiTheme="minorBidi" w:cstheme="minorBidi"/>
                <w:sz w:val="18"/>
                <w:szCs w:val="18"/>
              </w:rPr>
            </w:pPr>
            <w:r>
              <w:rPr>
                <w:rFonts w:asciiTheme="minorBidi" w:hAnsiTheme="minorBidi" w:cstheme="minorBidi"/>
                <w:sz w:val="18"/>
                <w:szCs w:val="18"/>
              </w:rPr>
              <w:t>Character, either ‘</w:t>
            </w:r>
            <w:proofErr w:type="spellStart"/>
            <w:r w:rsidRPr="0008493E">
              <w:rPr>
                <w:rFonts w:asciiTheme="minorBidi" w:hAnsiTheme="minorBidi" w:cstheme="minorBidi"/>
                <w:i/>
                <w:iCs/>
                <w:sz w:val="18"/>
                <w:szCs w:val="18"/>
              </w:rPr>
              <w:t>DataFrame</w:t>
            </w:r>
            <w:proofErr w:type="spellEnd"/>
            <w:r w:rsidRPr="0008493E">
              <w:rPr>
                <w:rFonts w:asciiTheme="minorBidi" w:hAnsiTheme="minorBidi" w:cstheme="minorBidi"/>
                <w:sz w:val="18"/>
                <w:szCs w:val="18"/>
              </w:rPr>
              <w:t xml:space="preserve">’, </w:t>
            </w:r>
            <w:r>
              <w:rPr>
                <w:rFonts w:asciiTheme="minorBidi" w:hAnsiTheme="minorBidi" w:cstheme="minorBidi"/>
                <w:sz w:val="18"/>
                <w:szCs w:val="18"/>
              </w:rPr>
              <w:t>‘</w:t>
            </w:r>
            <w:r w:rsidRPr="0008493E">
              <w:rPr>
                <w:rFonts w:asciiTheme="minorBidi" w:hAnsiTheme="minorBidi" w:cstheme="minorBidi"/>
                <w:i/>
                <w:iCs/>
                <w:sz w:val="18"/>
                <w:szCs w:val="18"/>
              </w:rPr>
              <w:t>Stacked</w:t>
            </w:r>
            <w:r>
              <w:rPr>
                <w:rFonts w:asciiTheme="minorBidi" w:hAnsiTheme="minorBidi" w:cstheme="minorBidi"/>
                <w:sz w:val="18"/>
                <w:szCs w:val="18"/>
              </w:rPr>
              <w:t>’ or ‘</w:t>
            </w:r>
            <w:r w:rsidRPr="0008493E">
              <w:rPr>
                <w:rFonts w:asciiTheme="minorBidi" w:hAnsiTheme="minorBidi" w:cstheme="minorBidi"/>
                <w:i/>
                <w:iCs/>
                <w:sz w:val="18"/>
                <w:szCs w:val="18"/>
              </w:rPr>
              <w:t>Both</w:t>
            </w:r>
            <w:r>
              <w:rPr>
                <w:rFonts w:asciiTheme="minorBidi" w:hAnsiTheme="minorBidi" w:cstheme="minorBidi"/>
                <w:sz w:val="18"/>
                <w:szCs w:val="18"/>
              </w:rPr>
              <w:t xml:space="preserve">’. </w:t>
            </w:r>
            <w:proofErr w:type="gramStart"/>
            <w:r w:rsidR="005732F4">
              <w:rPr>
                <w:rFonts w:asciiTheme="minorBidi" w:hAnsiTheme="minorBidi" w:cstheme="minorBidi"/>
                <w:sz w:val="18"/>
                <w:szCs w:val="18"/>
              </w:rPr>
              <w:t>see</w:t>
            </w:r>
            <w:proofErr w:type="gramEnd"/>
            <w:r w:rsidR="005732F4">
              <w:rPr>
                <w:rFonts w:asciiTheme="minorBidi" w:hAnsiTheme="minorBidi" w:cstheme="minorBidi"/>
                <w:sz w:val="18"/>
                <w:szCs w:val="18"/>
              </w:rPr>
              <w:t xml:space="preserve"> details below. </w:t>
            </w:r>
          </w:p>
        </w:tc>
      </w:tr>
      <w:tr w:rsidR="0008493E" w:rsidRPr="0008493E" w14:paraId="796514A1" w14:textId="77777777" w:rsidTr="00A5281F">
        <w:trPr>
          <w:trHeight w:val="419"/>
        </w:trPr>
        <w:tc>
          <w:tcPr>
            <w:tcW w:w="1147" w:type="dxa"/>
            <w:tcBorders>
              <w:right w:val="single" w:sz="2" w:space="0" w:color="auto"/>
            </w:tcBorders>
            <w:shd w:val="clear" w:color="auto" w:fill="BFBFBF" w:themeFill="background1" w:themeFillShade="BF"/>
            <w:vAlign w:val="center"/>
          </w:tcPr>
          <w:p w14:paraId="30477C14" w14:textId="77777777" w:rsidR="0008493E" w:rsidRPr="0008493E" w:rsidRDefault="0008493E" w:rsidP="005732F4">
            <w:pPr>
              <w:tabs>
                <w:tab w:val="left" w:pos="1134"/>
              </w:tabs>
              <w:spacing w:line="360" w:lineRule="auto"/>
              <w:rPr>
                <w:rFonts w:asciiTheme="minorBidi" w:hAnsiTheme="minorBidi" w:cstheme="minorBidi"/>
                <w:i/>
                <w:iCs/>
                <w:sz w:val="18"/>
                <w:szCs w:val="18"/>
              </w:rPr>
            </w:pPr>
            <w:r w:rsidRPr="0008493E">
              <w:rPr>
                <w:rFonts w:asciiTheme="minorBidi" w:hAnsiTheme="minorBidi" w:cstheme="minorBidi"/>
                <w:i/>
                <w:iCs/>
                <w:sz w:val="18"/>
                <w:szCs w:val="18"/>
              </w:rPr>
              <w:t>Plot</w:t>
            </w:r>
          </w:p>
        </w:tc>
        <w:tc>
          <w:tcPr>
            <w:tcW w:w="7880" w:type="dxa"/>
            <w:tcBorders>
              <w:left w:val="single" w:sz="2" w:space="0" w:color="auto"/>
            </w:tcBorders>
            <w:shd w:val="clear" w:color="auto" w:fill="BFBFBF" w:themeFill="background1" w:themeFillShade="BF"/>
            <w:vAlign w:val="center"/>
          </w:tcPr>
          <w:p w14:paraId="416FCF00" w14:textId="77777777" w:rsidR="0008493E" w:rsidRPr="0008493E" w:rsidRDefault="0008493E" w:rsidP="005732F4">
            <w:pPr>
              <w:tabs>
                <w:tab w:val="left" w:pos="1134"/>
              </w:tabs>
              <w:spacing w:line="360" w:lineRule="auto"/>
              <w:rPr>
                <w:rFonts w:asciiTheme="minorBidi" w:hAnsiTheme="minorBidi" w:cstheme="minorBidi"/>
                <w:sz w:val="18"/>
                <w:szCs w:val="18"/>
              </w:rPr>
            </w:pPr>
            <w:r w:rsidRPr="0008493E">
              <w:rPr>
                <w:rFonts w:asciiTheme="minorBidi" w:hAnsiTheme="minorBidi" w:cstheme="minorBidi"/>
                <w:sz w:val="18"/>
                <w:szCs w:val="18"/>
              </w:rPr>
              <w:t xml:space="preserve">Logical, if </w:t>
            </w:r>
            <w:r w:rsidRPr="0008493E">
              <w:rPr>
                <w:rFonts w:asciiTheme="minorBidi" w:hAnsiTheme="minorBidi" w:cstheme="minorBidi"/>
                <w:i/>
                <w:iCs/>
                <w:sz w:val="18"/>
                <w:szCs w:val="18"/>
              </w:rPr>
              <w:t>TRUE</w:t>
            </w:r>
            <w:r w:rsidRPr="0008493E">
              <w:rPr>
                <w:rFonts w:asciiTheme="minorBidi" w:hAnsiTheme="minorBidi" w:cstheme="minorBidi"/>
                <w:sz w:val="18"/>
                <w:szCs w:val="18"/>
              </w:rPr>
              <w:t xml:space="preserve">, the mean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at each window size is plotted</w:t>
            </w:r>
            <w:r>
              <w:rPr>
                <w:rFonts w:asciiTheme="minorBidi" w:hAnsiTheme="minorBidi" w:cstheme="minorBidi"/>
                <w:sz w:val="18"/>
                <w:szCs w:val="18"/>
              </w:rPr>
              <w:t>.</w:t>
            </w:r>
          </w:p>
        </w:tc>
      </w:tr>
      <w:tr w:rsidR="0008493E" w:rsidRPr="0008493E" w14:paraId="2769C8A1" w14:textId="77777777" w:rsidTr="00A5281F">
        <w:trPr>
          <w:trHeight w:val="426"/>
        </w:trPr>
        <w:tc>
          <w:tcPr>
            <w:tcW w:w="1147" w:type="dxa"/>
            <w:tcBorders>
              <w:right w:val="single" w:sz="2" w:space="0" w:color="auto"/>
            </w:tcBorders>
            <w:shd w:val="clear" w:color="auto" w:fill="D9D9D9" w:themeFill="background1" w:themeFillShade="D9"/>
            <w:vAlign w:val="center"/>
          </w:tcPr>
          <w:p w14:paraId="35D55854" w14:textId="77777777" w:rsidR="0008493E" w:rsidRPr="0008493E" w:rsidRDefault="0008493E" w:rsidP="005732F4">
            <w:pPr>
              <w:tabs>
                <w:tab w:val="left" w:pos="1134"/>
              </w:tabs>
              <w:spacing w:line="360" w:lineRule="auto"/>
              <w:rPr>
                <w:rFonts w:asciiTheme="minorBidi" w:hAnsiTheme="minorBidi" w:cstheme="minorBidi"/>
                <w:i/>
                <w:iCs/>
                <w:sz w:val="18"/>
                <w:szCs w:val="18"/>
              </w:rPr>
            </w:pPr>
            <w:r w:rsidRPr="0008493E">
              <w:rPr>
                <w:rFonts w:asciiTheme="minorBidi" w:hAnsiTheme="minorBidi" w:cstheme="minorBidi"/>
                <w:i/>
                <w:iCs/>
                <w:sz w:val="18"/>
                <w:szCs w:val="18"/>
              </w:rPr>
              <w:t>verbose</w:t>
            </w:r>
          </w:p>
        </w:tc>
        <w:tc>
          <w:tcPr>
            <w:tcW w:w="7880" w:type="dxa"/>
            <w:tcBorders>
              <w:left w:val="single" w:sz="2" w:space="0" w:color="auto"/>
            </w:tcBorders>
            <w:shd w:val="clear" w:color="auto" w:fill="D9D9D9" w:themeFill="background1" w:themeFillShade="D9"/>
            <w:vAlign w:val="center"/>
          </w:tcPr>
          <w:p w14:paraId="54AA6176" w14:textId="77777777" w:rsidR="0008493E" w:rsidRPr="0008493E" w:rsidRDefault="0008493E" w:rsidP="005732F4">
            <w:pPr>
              <w:tabs>
                <w:tab w:val="left" w:pos="1134"/>
              </w:tabs>
              <w:spacing w:line="360" w:lineRule="auto"/>
              <w:rPr>
                <w:rFonts w:asciiTheme="minorBidi" w:hAnsiTheme="minorBidi" w:cstheme="minorBidi"/>
                <w:sz w:val="18"/>
                <w:szCs w:val="18"/>
              </w:rPr>
            </w:pPr>
            <w:r w:rsidRPr="0008493E">
              <w:rPr>
                <w:rFonts w:asciiTheme="minorBidi" w:hAnsiTheme="minorBidi" w:cstheme="minorBidi"/>
                <w:sz w:val="18"/>
                <w:szCs w:val="18"/>
              </w:rPr>
              <w:t xml:space="preserve">Logical, if </w:t>
            </w:r>
            <w:r w:rsidRPr="0008493E">
              <w:rPr>
                <w:rFonts w:asciiTheme="minorBidi" w:hAnsiTheme="minorBidi" w:cstheme="minorBidi"/>
                <w:i/>
                <w:iCs/>
                <w:sz w:val="18"/>
                <w:szCs w:val="18"/>
              </w:rPr>
              <w:t>TRUE</w:t>
            </w:r>
            <w:r w:rsidRPr="0008493E">
              <w:rPr>
                <w:rFonts w:asciiTheme="minorBidi" w:hAnsiTheme="minorBidi" w:cstheme="minorBidi"/>
                <w:sz w:val="18"/>
                <w:szCs w:val="18"/>
              </w:rPr>
              <w:t>, progress information will be printed in the R console</w:t>
            </w:r>
            <w:r>
              <w:rPr>
                <w:rFonts w:asciiTheme="minorBidi" w:hAnsiTheme="minorBidi" w:cstheme="minorBidi"/>
                <w:sz w:val="18"/>
                <w:szCs w:val="18"/>
              </w:rPr>
              <w:t>.</w:t>
            </w:r>
          </w:p>
        </w:tc>
      </w:tr>
      <w:tr w:rsidR="005732F4" w:rsidRPr="0008493E" w14:paraId="369C8AB9" w14:textId="77777777" w:rsidTr="00A5281F">
        <w:trPr>
          <w:trHeight w:val="418"/>
        </w:trPr>
        <w:tc>
          <w:tcPr>
            <w:tcW w:w="9027" w:type="dxa"/>
            <w:gridSpan w:val="2"/>
            <w:shd w:val="clear" w:color="auto" w:fill="auto"/>
            <w:vAlign w:val="center"/>
          </w:tcPr>
          <w:p w14:paraId="20429D62" w14:textId="77777777" w:rsidR="005732F4" w:rsidRPr="005732F4" w:rsidRDefault="005732F4" w:rsidP="00A5281F">
            <w:pPr>
              <w:tabs>
                <w:tab w:val="left" w:pos="1134"/>
              </w:tabs>
              <w:spacing w:line="360" w:lineRule="auto"/>
              <w:rPr>
                <w:rFonts w:asciiTheme="minorBidi" w:hAnsiTheme="minorBidi" w:cstheme="minorBidi"/>
                <w:b/>
                <w:bCs/>
                <w:sz w:val="18"/>
                <w:szCs w:val="18"/>
              </w:rPr>
            </w:pPr>
            <w:r w:rsidRPr="005732F4">
              <w:rPr>
                <w:rFonts w:asciiTheme="minorBidi" w:hAnsiTheme="minorBidi" w:cstheme="minorBidi"/>
                <w:b/>
                <w:bCs/>
                <w:sz w:val="18"/>
                <w:szCs w:val="18"/>
              </w:rPr>
              <w:t>Output</w:t>
            </w:r>
          </w:p>
        </w:tc>
      </w:tr>
      <w:tr w:rsidR="005732F4" w:rsidRPr="0008493E" w14:paraId="65131AEC" w14:textId="77777777" w:rsidTr="00A5281F">
        <w:tc>
          <w:tcPr>
            <w:tcW w:w="1147" w:type="dxa"/>
            <w:tcBorders>
              <w:right w:val="single" w:sz="2" w:space="0" w:color="auto"/>
            </w:tcBorders>
            <w:shd w:val="clear" w:color="auto" w:fill="D9D9D9" w:themeFill="background1" w:themeFillShade="D9"/>
            <w:vAlign w:val="center"/>
          </w:tcPr>
          <w:p w14:paraId="2E82B80B" w14:textId="77777777" w:rsidR="005732F4" w:rsidRPr="0008493E" w:rsidRDefault="005732F4" w:rsidP="005732F4">
            <w:pPr>
              <w:tabs>
                <w:tab w:val="left" w:pos="1134"/>
              </w:tabs>
              <w:spacing w:line="360" w:lineRule="auto"/>
              <w:rPr>
                <w:rFonts w:asciiTheme="minorBidi" w:hAnsiTheme="minorBidi" w:cstheme="minorBidi"/>
                <w:i/>
                <w:iCs/>
                <w:sz w:val="18"/>
                <w:szCs w:val="18"/>
              </w:rPr>
            </w:pPr>
          </w:p>
        </w:tc>
        <w:tc>
          <w:tcPr>
            <w:tcW w:w="7880" w:type="dxa"/>
            <w:tcBorders>
              <w:left w:val="single" w:sz="2" w:space="0" w:color="auto"/>
            </w:tcBorders>
            <w:shd w:val="clear" w:color="auto" w:fill="D9D9D9" w:themeFill="background1" w:themeFillShade="D9"/>
            <w:vAlign w:val="center"/>
          </w:tcPr>
          <w:p w14:paraId="67DB59DB" w14:textId="77777777" w:rsidR="005732F4" w:rsidRPr="0008493E" w:rsidRDefault="005732F4" w:rsidP="005732F4">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If ‘</w:t>
            </w:r>
            <w:r w:rsidRPr="005732F4">
              <w:rPr>
                <w:rFonts w:asciiTheme="minorBidi" w:hAnsiTheme="minorBidi" w:cstheme="minorBidi"/>
                <w:i/>
                <w:iCs/>
                <w:sz w:val="18"/>
                <w:szCs w:val="18"/>
              </w:rPr>
              <w:t>Out</w:t>
            </w:r>
            <w:r>
              <w:rPr>
                <w:rFonts w:asciiTheme="minorBidi" w:hAnsiTheme="minorBidi" w:cstheme="minorBidi"/>
                <w:i/>
                <w:iCs/>
                <w:sz w:val="18"/>
                <w:szCs w:val="18"/>
              </w:rPr>
              <w:t>’</w:t>
            </w:r>
            <w:r>
              <w:rPr>
                <w:rFonts w:asciiTheme="minorBidi" w:hAnsiTheme="minorBidi" w:cstheme="minorBidi"/>
                <w:sz w:val="18"/>
                <w:szCs w:val="18"/>
              </w:rPr>
              <w:t xml:space="preserve"> is set to </w:t>
            </w:r>
            <w:proofErr w:type="spellStart"/>
            <w:r w:rsidRPr="0008493E">
              <w:rPr>
                <w:rFonts w:asciiTheme="minorBidi" w:hAnsiTheme="minorBidi" w:cstheme="minorBidi"/>
                <w:i/>
                <w:iCs/>
                <w:sz w:val="18"/>
                <w:szCs w:val="18"/>
              </w:rPr>
              <w:t>DataFrame</w:t>
            </w:r>
            <w:proofErr w:type="spellEnd"/>
            <w:r w:rsidRPr="0008493E">
              <w:rPr>
                <w:rFonts w:asciiTheme="minorBidi" w:hAnsiTheme="minorBidi" w:cstheme="minorBidi"/>
                <w:sz w:val="18"/>
                <w:szCs w:val="18"/>
              </w:rPr>
              <w:t>’, t</w:t>
            </w:r>
            <w:r>
              <w:rPr>
                <w:rFonts w:asciiTheme="minorBidi" w:hAnsiTheme="minorBidi" w:cstheme="minorBidi"/>
                <w:sz w:val="18"/>
                <w:szCs w:val="18"/>
              </w:rPr>
              <w:t xml:space="preserve">he function will return a </w:t>
            </w:r>
            <w:proofErr w:type="spellStart"/>
            <w:r>
              <w:rPr>
                <w:rFonts w:asciiTheme="minorBidi" w:hAnsiTheme="minorBidi" w:cstheme="minorBidi"/>
                <w:sz w:val="18"/>
                <w:szCs w:val="18"/>
              </w:rPr>
              <w:t>data</w:t>
            </w:r>
            <w:r w:rsidRPr="0008493E">
              <w:rPr>
                <w:rFonts w:asciiTheme="minorBidi" w:hAnsiTheme="minorBidi" w:cstheme="minorBidi"/>
                <w:sz w:val="18"/>
                <w:szCs w:val="18"/>
              </w:rPr>
              <w:t>frame</w:t>
            </w:r>
            <w:proofErr w:type="spellEnd"/>
            <w:r w:rsidRPr="0008493E">
              <w:rPr>
                <w:rFonts w:asciiTheme="minorBidi" w:hAnsiTheme="minorBidi" w:cstheme="minorBidi"/>
                <w:sz w:val="18"/>
                <w:szCs w:val="18"/>
              </w:rPr>
              <w:t xml:space="preserve"> with all the information of Stack (IDs and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along with the mean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at each window size. If set to ‘</w:t>
            </w:r>
            <w:r w:rsidRPr="0008493E">
              <w:rPr>
                <w:rFonts w:asciiTheme="minorBidi" w:hAnsiTheme="minorBidi" w:cstheme="minorBidi"/>
                <w:i/>
                <w:iCs/>
                <w:sz w:val="18"/>
                <w:szCs w:val="18"/>
              </w:rPr>
              <w:t>Stacked</w:t>
            </w:r>
            <w:r w:rsidRPr="0008493E">
              <w:rPr>
                <w:rFonts w:asciiTheme="minorBidi" w:hAnsiTheme="minorBidi" w:cstheme="minorBidi"/>
                <w:sz w:val="18"/>
                <w:szCs w:val="18"/>
              </w:rPr>
              <w:t xml:space="preserve">’, the function will return a </w:t>
            </w:r>
            <w:proofErr w:type="spellStart"/>
            <w:r w:rsidRPr="0008493E">
              <w:rPr>
                <w:rFonts w:asciiTheme="minorBidi" w:hAnsiTheme="minorBidi" w:cstheme="minorBidi"/>
                <w:i/>
                <w:iCs/>
                <w:sz w:val="18"/>
                <w:szCs w:val="18"/>
              </w:rPr>
              <w:t>RasterStack</w:t>
            </w:r>
            <w:proofErr w:type="spellEnd"/>
            <w:r w:rsidRPr="0008493E">
              <w:rPr>
                <w:rFonts w:asciiTheme="minorBidi" w:hAnsiTheme="minorBidi" w:cstheme="minorBidi"/>
                <w:sz w:val="18"/>
                <w:szCs w:val="18"/>
              </w:rPr>
              <w:t xml:space="preserve"> </w:t>
            </w:r>
            <w:r>
              <w:rPr>
                <w:rFonts w:asciiTheme="minorBidi" w:hAnsiTheme="minorBidi" w:cstheme="minorBidi"/>
                <w:sz w:val="18"/>
                <w:szCs w:val="18"/>
              </w:rPr>
              <w:t xml:space="preserve">object </w:t>
            </w:r>
            <w:r w:rsidRPr="0008493E">
              <w:rPr>
                <w:rFonts w:asciiTheme="minorBidi" w:hAnsiTheme="minorBidi" w:cstheme="minorBidi"/>
                <w:sz w:val="18"/>
                <w:szCs w:val="18"/>
              </w:rPr>
              <w:t xml:space="preserve">with the original IDs and </w:t>
            </w:r>
            <w:proofErr w:type="spellStart"/>
            <w:r w:rsidRPr="0008493E">
              <w:rPr>
                <w:rFonts w:asciiTheme="minorBidi" w:hAnsiTheme="minorBidi" w:cstheme="minorBidi"/>
                <w:sz w:val="18"/>
                <w:szCs w:val="18"/>
              </w:rPr>
              <w:t>PoO</w:t>
            </w:r>
            <w:proofErr w:type="spellEnd"/>
            <w:r w:rsidRPr="0008493E">
              <w:rPr>
                <w:rFonts w:asciiTheme="minorBidi" w:hAnsiTheme="minorBidi" w:cstheme="minorBidi"/>
                <w:sz w:val="18"/>
                <w:szCs w:val="18"/>
              </w:rPr>
              <w:t xml:space="preserve"> along with additional </w:t>
            </w:r>
            <w:r>
              <w:rPr>
                <w:rFonts w:asciiTheme="minorBidi" w:hAnsiTheme="minorBidi" w:cstheme="minorBidi"/>
                <w:sz w:val="18"/>
                <w:szCs w:val="18"/>
              </w:rPr>
              <w:t xml:space="preserve">raster </w:t>
            </w:r>
            <w:r w:rsidRPr="0008493E">
              <w:rPr>
                <w:rFonts w:asciiTheme="minorBidi" w:hAnsiTheme="minorBidi" w:cstheme="minorBidi"/>
                <w:sz w:val="18"/>
                <w:szCs w:val="18"/>
              </w:rPr>
              <w:t>layers for each window size. If set to ‘</w:t>
            </w:r>
            <w:r w:rsidRPr="0008493E">
              <w:rPr>
                <w:rFonts w:asciiTheme="minorBidi" w:hAnsiTheme="minorBidi" w:cstheme="minorBidi"/>
                <w:i/>
                <w:iCs/>
                <w:sz w:val="18"/>
                <w:szCs w:val="18"/>
              </w:rPr>
              <w:t>Both</w:t>
            </w:r>
            <w:r>
              <w:rPr>
                <w:rFonts w:asciiTheme="minorBidi" w:hAnsiTheme="minorBidi" w:cstheme="minorBidi"/>
                <w:sz w:val="18"/>
                <w:szCs w:val="18"/>
              </w:rPr>
              <w:t>’</w:t>
            </w:r>
            <w:r w:rsidRPr="0008493E">
              <w:rPr>
                <w:rFonts w:asciiTheme="minorBidi" w:hAnsiTheme="minorBidi" w:cstheme="minorBidi"/>
                <w:sz w:val="18"/>
                <w:szCs w:val="18"/>
              </w:rPr>
              <w:t xml:space="preserve">, the function will return a list containing both the </w:t>
            </w:r>
            <w:proofErr w:type="spellStart"/>
            <w:r w:rsidRPr="0008493E">
              <w:rPr>
                <w:rFonts w:asciiTheme="minorBidi" w:hAnsiTheme="minorBidi" w:cstheme="minorBidi"/>
                <w:sz w:val="18"/>
                <w:szCs w:val="18"/>
              </w:rPr>
              <w:t>dataframe</w:t>
            </w:r>
            <w:proofErr w:type="spellEnd"/>
            <w:r w:rsidRPr="0008493E">
              <w:rPr>
                <w:rFonts w:asciiTheme="minorBidi" w:hAnsiTheme="minorBidi" w:cstheme="minorBidi"/>
                <w:sz w:val="18"/>
                <w:szCs w:val="18"/>
              </w:rPr>
              <w:t xml:space="preserve"> and the </w:t>
            </w:r>
            <w:proofErr w:type="spellStart"/>
            <w:r w:rsidRPr="0008493E">
              <w:rPr>
                <w:rFonts w:asciiTheme="minorBidi" w:hAnsiTheme="minorBidi" w:cstheme="minorBidi"/>
                <w:i/>
                <w:iCs/>
                <w:sz w:val="18"/>
                <w:szCs w:val="18"/>
              </w:rPr>
              <w:t>RasterStack</w:t>
            </w:r>
            <w:proofErr w:type="spellEnd"/>
            <w:r w:rsidRPr="0008493E">
              <w:rPr>
                <w:rFonts w:asciiTheme="minorBidi" w:hAnsiTheme="minorBidi" w:cstheme="minorBidi"/>
                <w:sz w:val="18"/>
                <w:szCs w:val="18"/>
              </w:rPr>
              <w:t>.</w:t>
            </w:r>
          </w:p>
        </w:tc>
      </w:tr>
    </w:tbl>
    <w:p w14:paraId="28FCACF2" w14:textId="77777777" w:rsidR="002965E8" w:rsidRDefault="002965E8" w:rsidP="0008493E">
      <w:pPr>
        <w:spacing w:line="360" w:lineRule="auto"/>
        <w:rPr>
          <w:rFonts w:ascii="Times New Roman" w:hAnsi="Times New Roman" w:cs="Times New Roman"/>
          <w:sz w:val="22"/>
          <w:szCs w:val="22"/>
        </w:rPr>
      </w:pPr>
    </w:p>
    <w:p w14:paraId="00839842" w14:textId="77777777" w:rsidR="002965E8" w:rsidRPr="002965E8" w:rsidRDefault="002965E8" w:rsidP="002965E8">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e</w:t>
      </w:r>
      <w:r>
        <w:rPr>
          <w:rFonts w:ascii="Times New Roman" w:hAnsi="Times New Roman" w:cs="Times New Roman"/>
          <w:i/>
          <w:iCs/>
          <w:sz w:val="22"/>
          <w:szCs w:val="22"/>
        </w:rPr>
        <w:t>.3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Additional details</w:t>
      </w:r>
    </w:p>
    <w:p w14:paraId="5374D55F" w14:textId="77777777" w:rsidR="00BB1E49" w:rsidRDefault="009F4A7C" w:rsidP="00B34164">
      <w:pPr>
        <w:spacing w:line="360" w:lineRule="auto"/>
        <w:rPr>
          <w:rFonts w:ascii="Times New Roman" w:hAnsi="Times New Roman" w:cs="Times New Roman"/>
          <w:sz w:val="22"/>
          <w:szCs w:val="22"/>
        </w:rPr>
      </w:pPr>
      <w:r>
        <w:rPr>
          <w:rFonts w:ascii="Times New Roman" w:hAnsi="Times New Roman" w:cs="Times New Roman"/>
          <w:sz w:val="22"/>
          <w:szCs w:val="22"/>
        </w:rPr>
        <w:t xml:space="preserve">After applying the </w:t>
      </w:r>
      <w:proofErr w:type="spellStart"/>
      <w:r w:rsidRPr="00B34164">
        <w:rPr>
          <w:rFonts w:ascii="Times New Roman" w:hAnsi="Times New Roman" w:cs="Times New Roman"/>
          <w:i/>
          <w:iCs/>
          <w:sz w:val="22"/>
          <w:szCs w:val="22"/>
        </w:rPr>
        <w:t>Win_PoO</w:t>
      </w:r>
      <w:r w:rsidR="00B34164">
        <w:rPr>
          <w:rFonts w:ascii="Times New Roman" w:hAnsi="Times New Roman" w:cs="Times New Roman"/>
          <w:i/>
          <w:iCs/>
          <w:sz w:val="22"/>
          <w:szCs w:val="22"/>
        </w:rPr>
        <w:t>.R</w:t>
      </w:r>
      <w:proofErr w:type="spellEnd"/>
      <w:r>
        <w:rPr>
          <w:rFonts w:ascii="Times New Roman" w:hAnsi="Times New Roman" w:cs="Times New Roman"/>
          <w:sz w:val="22"/>
          <w:szCs w:val="22"/>
        </w:rPr>
        <w:t xml:space="preserve"> function, the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at every window size can be introduced as additional explanatory variables to a new SDM model. Here we explored two different ways in ea</w:t>
      </w:r>
      <w:r w:rsidR="002965E8">
        <w:rPr>
          <w:rFonts w:ascii="Times New Roman" w:hAnsi="Times New Roman" w:cs="Times New Roman"/>
          <w:sz w:val="22"/>
          <w:szCs w:val="22"/>
        </w:rPr>
        <w:t xml:space="preserve">ch the new mean </w:t>
      </w:r>
      <w:proofErr w:type="spellStart"/>
      <w:r w:rsidR="002965E8">
        <w:rPr>
          <w:rFonts w:ascii="Times New Roman" w:hAnsi="Times New Roman" w:cs="Times New Roman"/>
          <w:sz w:val="22"/>
          <w:szCs w:val="22"/>
        </w:rPr>
        <w:t>PoO</w:t>
      </w:r>
      <w:proofErr w:type="spellEnd"/>
      <w:r w:rsidR="002965E8">
        <w:rPr>
          <w:rFonts w:ascii="Times New Roman" w:hAnsi="Times New Roman" w:cs="Times New Roman"/>
          <w:sz w:val="22"/>
          <w:szCs w:val="22"/>
        </w:rPr>
        <w:t xml:space="preserve"> variables a</w:t>
      </w:r>
      <w:r>
        <w:rPr>
          <w:rFonts w:ascii="Times New Roman" w:hAnsi="Times New Roman" w:cs="Times New Roman"/>
          <w:sz w:val="22"/>
          <w:szCs w:val="22"/>
        </w:rPr>
        <w:t xml:space="preserve">re included </w:t>
      </w:r>
      <w:r w:rsidR="00BB1E49">
        <w:rPr>
          <w:rFonts w:ascii="Times New Roman" w:hAnsi="Times New Roman" w:cs="Times New Roman"/>
          <w:sz w:val="22"/>
          <w:szCs w:val="22"/>
        </w:rPr>
        <w:t xml:space="preserve">in the SDM. In the first case, </w:t>
      </w:r>
      <w:r w:rsidR="00186667">
        <w:rPr>
          <w:rFonts w:ascii="Times New Roman" w:hAnsi="Times New Roman" w:cs="Times New Roman"/>
          <w:sz w:val="22"/>
          <w:szCs w:val="22"/>
        </w:rPr>
        <w:t>(</w:t>
      </w:r>
      <w:proofErr w:type="spellStart"/>
      <w:r w:rsidR="00186667">
        <w:rPr>
          <w:rFonts w:ascii="Times New Roman" w:hAnsi="Times New Roman" w:cs="Times New Roman"/>
          <w:sz w:val="22"/>
          <w:szCs w:val="22"/>
        </w:rPr>
        <w:t>Expl_MW</w:t>
      </w:r>
      <w:proofErr w:type="spellEnd"/>
      <w:r w:rsidR="00186667">
        <w:rPr>
          <w:rFonts w:ascii="Times New Roman" w:hAnsi="Times New Roman" w:cs="Times New Roman"/>
          <w:sz w:val="22"/>
          <w:szCs w:val="22"/>
        </w:rPr>
        <w:t xml:space="preserve">), </w:t>
      </w:r>
      <w:r w:rsidR="00BB1E49">
        <w:rPr>
          <w:rFonts w:ascii="Times New Roman" w:hAnsi="Times New Roman" w:cs="Times New Roman"/>
          <w:sz w:val="22"/>
          <w:szCs w:val="22"/>
        </w:rPr>
        <w:t>t</w:t>
      </w:r>
      <w:r>
        <w:rPr>
          <w:rFonts w:ascii="Times New Roman" w:hAnsi="Times New Roman" w:cs="Times New Roman"/>
          <w:sz w:val="22"/>
          <w:szCs w:val="22"/>
        </w:rPr>
        <w:t xml:space="preserve">he </w:t>
      </w:r>
      <w:r w:rsidR="00BB1E49">
        <w:rPr>
          <w:rFonts w:ascii="Times New Roman" w:hAnsi="Times New Roman" w:cs="Times New Roman"/>
          <w:sz w:val="22"/>
          <w:szCs w:val="22"/>
        </w:rPr>
        <w:t xml:space="preserve">mean </w:t>
      </w:r>
      <w:proofErr w:type="spellStart"/>
      <w:r w:rsidR="00BB1E49">
        <w:rPr>
          <w:rFonts w:ascii="Times New Roman" w:hAnsi="Times New Roman" w:cs="Times New Roman"/>
          <w:sz w:val="22"/>
          <w:szCs w:val="22"/>
        </w:rPr>
        <w:t>PoO</w:t>
      </w:r>
      <w:proofErr w:type="spellEnd"/>
      <w:r w:rsidR="00BB1E49">
        <w:rPr>
          <w:rFonts w:ascii="Times New Roman" w:hAnsi="Times New Roman" w:cs="Times New Roman"/>
          <w:sz w:val="22"/>
          <w:szCs w:val="22"/>
        </w:rPr>
        <w:t xml:space="preserve"> </w:t>
      </w:r>
      <w:r>
        <w:rPr>
          <w:rFonts w:ascii="Times New Roman" w:hAnsi="Times New Roman" w:cs="Times New Roman"/>
          <w:sz w:val="22"/>
          <w:szCs w:val="22"/>
        </w:rPr>
        <w:t xml:space="preserve">values are added to </w:t>
      </w:r>
      <w:r w:rsidR="00BB1E49">
        <w:rPr>
          <w:rFonts w:ascii="Times New Roman" w:hAnsi="Times New Roman" w:cs="Times New Roman"/>
          <w:sz w:val="22"/>
          <w:szCs w:val="22"/>
        </w:rPr>
        <w:t xml:space="preserve">all </w:t>
      </w:r>
      <w:r>
        <w:rPr>
          <w:rFonts w:ascii="Times New Roman" w:hAnsi="Times New Roman" w:cs="Times New Roman"/>
          <w:sz w:val="22"/>
          <w:szCs w:val="22"/>
        </w:rPr>
        <w:t xml:space="preserve">the other </w:t>
      </w:r>
      <w:r w:rsidR="00B34164">
        <w:rPr>
          <w:rFonts w:ascii="Times New Roman" w:hAnsi="Times New Roman" w:cs="Times New Roman"/>
          <w:sz w:val="22"/>
          <w:szCs w:val="22"/>
        </w:rPr>
        <w:t xml:space="preserve">raw </w:t>
      </w:r>
      <w:r>
        <w:rPr>
          <w:rFonts w:ascii="Times New Roman" w:hAnsi="Times New Roman" w:cs="Times New Roman"/>
          <w:sz w:val="22"/>
          <w:szCs w:val="22"/>
        </w:rPr>
        <w:t>explanatory variables</w:t>
      </w:r>
      <w:r w:rsidR="00BB1E49">
        <w:rPr>
          <w:rFonts w:ascii="Times New Roman" w:hAnsi="Times New Roman" w:cs="Times New Roman"/>
          <w:sz w:val="22"/>
          <w:szCs w:val="22"/>
        </w:rPr>
        <w:t xml:space="preserve"> used to train the orig</w:t>
      </w:r>
      <w:r w:rsidR="00186667">
        <w:rPr>
          <w:rFonts w:ascii="Times New Roman" w:hAnsi="Times New Roman" w:cs="Times New Roman"/>
          <w:sz w:val="22"/>
          <w:szCs w:val="22"/>
        </w:rPr>
        <w:t xml:space="preserve">inal model. In the second case (named </w:t>
      </w:r>
      <w:proofErr w:type="spellStart"/>
      <w:r w:rsidR="00186667">
        <w:rPr>
          <w:rFonts w:ascii="Times New Roman" w:hAnsi="Times New Roman" w:cs="Times New Roman"/>
          <w:sz w:val="22"/>
          <w:szCs w:val="22"/>
        </w:rPr>
        <w:t>Add_MW</w:t>
      </w:r>
      <w:proofErr w:type="spellEnd"/>
      <w:r w:rsidR="00186667">
        <w:rPr>
          <w:rFonts w:ascii="Times New Roman" w:hAnsi="Times New Roman" w:cs="Times New Roman"/>
          <w:sz w:val="22"/>
          <w:szCs w:val="22"/>
        </w:rPr>
        <w:t xml:space="preserve">), </w:t>
      </w:r>
      <w:r w:rsidR="00BB1E49">
        <w:rPr>
          <w:rFonts w:ascii="Times New Roman" w:hAnsi="Times New Roman" w:cs="Times New Roman"/>
          <w:sz w:val="22"/>
          <w:szCs w:val="22"/>
        </w:rPr>
        <w:t xml:space="preserve">the mean </w:t>
      </w:r>
      <w:proofErr w:type="spellStart"/>
      <w:r w:rsidR="00BB1E49">
        <w:rPr>
          <w:rFonts w:ascii="Times New Roman" w:hAnsi="Times New Roman" w:cs="Times New Roman"/>
          <w:sz w:val="22"/>
          <w:szCs w:val="22"/>
        </w:rPr>
        <w:t>PoO</w:t>
      </w:r>
      <w:proofErr w:type="spellEnd"/>
      <w:r w:rsidR="00BB1E49">
        <w:rPr>
          <w:rFonts w:ascii="Times New Roman" w:hAnsi="Times New Roman" w:cs="Times New Roman"/>
          <w:sz w:val="22"/>
          <w:szCs w:val="22"/>
        </w:rPr>
        <w:t xml:space="preserve"> values are modelled along with the original SDM </w:t>
      </w:r>
      <w:proofErr w:type="spellStart"/>
      <w:r w:rsidR="00BB1E49">
        <w:rPr>
          <w:rFonts w:ascii="Times New Roman" w:hAnsi="Times New Roman" w:cs="Times New Roman"/>
          <w:sz w:val="22"/>
          <w:szCs w:val="22"/>
        </w:rPr>
        <w:t>PoO</w:t>
      </w:r>
      <w:proofErr w:type="spellEnd"/>
      <w:r w:rsidR="00BB1E49">
        <w:rPr>
          <w:rFonts w:ascii="Times New Roman" w:hAnsi="Times New Roman" w:cs="Times New Roman"/>
          <w:sz w:val="22"/>
          <w:szCs w:val="22"/>
        </w:rPr>
        <w:t>, without including the raw explanatory variables. For example, assume the original SDM used Envi1, Envi2 and Envi3 as its raw explanatory variables to produce Win1 (the predi</w:t>
      </w:r>
      <w:r w:rsidR="00186667">
        <w:rPr>
          <w:rFonts w:ascii="Times New Roman" w:hAnsi="Times New Roman" w:cs="Times New Roman"/>
          <w:sz w:val="22"/>
          <w:szCs w:val="22"/>
        </w:rPr>
        <w:t xml:space="preserve">cted </w:t>
      </w:r>
      <w:proofErr w:type="spellStart"/>
      <w:r w:rsidR="00186667">
        <w:rPr>
          <w:rFonts w:ascii="Times New Roman" w:hAnsi="Times New Roman" w:cs="Times New Roman"/>
          <w:sz w:val="22"/>
          <w:szCs w:val="22"/>
        </w:rPr>
        <w:t>PoO</w:t>
      </w:r>
      <w:proofErr w:type="spellEnd"/>
      <w:r w:rsidR="00186667">
        <w:rPr>
          <w:rFonts w:ascii="Times New Roman" w:hAnsi="Times New Roman" w:cs="Times New Roman"/>
          <w:sz w:val="22"/>
          <w:szCs w:val="22"/>
        </w:rPr>
        <w:t xml:space="preserve"> at a window size of 1)</w:t>
      </w:r>
      <w:r w:rsidR="00BB1E49">
        <w:rPr>
          <w:rFonts w:ascii="Times New Roman" w:hAnsi="Times New Roman" w:cs="Times New Roman"/>
          <w:sz w:val="22"/>
          <w:szCs w:val="22"/>
        </w:rPr>
        <w:t xml:space="preserve">, and windows size 3, 5, and 7 are called in </w:t>
      </w:r>
      <w:proofErr w:type="spellStart"/>
      <w:r w:rsidR="00BB1E49" w:rsidRPr="00B34164">
        <w:rPr>
          <w:rFonts w:ascii="Times New Roman" w:hAnsi="Times New Roman" w:cs="Times New Roman"/>
          <w:i/>
          <w:iCs/>
          <w:sz w:val="22"/>
          <w:szCs w:val="22"/>
        </w:rPr>
        <w:t>Win_PoO</w:t>
      </w:r>
      <w:r w:rsidR="00B34164" w:rsidRPr="00B34164">
        <w:rPr>
          <w:rFonts w:ascii="Times New Roman" w:hAnsi="Times New Roman" w:cs="Times New Roman"/>
          <w:i/>
          <w:iCs/>
          <w:sz w:val="22"/>
          <w:szCs w:val="22"/>
        </w:rPr>
        <w:t>.R</w:t>
      </w:r>
      <w:proofErr w:type="spellEnd"/>
      <w:r w:rsidR="00BB1E49">
        <w:rPr>
          <w:rFonts w:ascii="Times New Roman" w:hAnsi="Times New Roman" w:cs="Times New Roman"/>
          <w:sz w:val="22"/>
          <w:szCs w:val="22"/>
        </w:rPr>
        <w:t xml:space="preserve">. In this case, the </w:t>
      </w:r>
      <w:proofErr w:type="spellStart"/>
      <w:r w:rsidR="00B34164">
        <w:rPr>
          <w:rFonts w:ascii="Times New Roman" w:hAnsi="Times New Roman" w:cs="Times New Roman"/>
          <w:sz w:val="22"/>
          <w:szCs w:val="22"/>
        </w:rPr>
        <w:t>Expl_MW</w:t>
      </w:r>
      <w:proofErr w:type="spellEnd"/>
      <w:r w:rsidR="00B34164">
        <w:rPr>
          <w:rFonts w:ascii="Times New Roman" w:hAnsi="Times New Roman" w:cs="Times New Roman"/>
          <w:sz w:val="22"/>
          <w:szCs w:val="22"/>
        </w:rPr>
        <w:t xml:space="preserve"> </w:t>
      </w:r>
      <w:r w:rsidR="00BB1E49">
        <w:rPr>
          <w:rFonts w:ascii="Times New Roman" w:hAnsi="Times New Roman" w:cs="Times New Roman"/>
          <w:sz w:val="22"/>
          <w:szCs w:val="22"/>
        </w:rPr>
        <w:t xml:space="preserve">option will model the training P/A data against Envo1, Envi2, Envi3, Win3, Win5 and Win7. The </w:t>
      </w:r>
      <w:proofErr w:type="spellStart"/>
      <w:r w:rsidR="00B34164">
        <w:rPr>
          <w:rFonts w:ascii="Times New Roman" w:hAnsi="Times New Roman" w:cs="Times New Roman"/>
          <w:sz w:val="22"/>
          <w:szCs w:val="22"/>
        </w:rPr>
        <w:t>Add_MW</w:t>
      </w:r>
      <w:proofErr w:type="spellEnd"/>
      <w:r w:rsidR="00B34164">
        <w:rPr>
          <w:rFonts w:ascii="Times New Roman" w:hAnsi="Times New Roman" w:cs="Times New Roman"/>
          <w:sz w:val="22"/>
          <w:szCs w:val="22"/>
        </w:rPr>
        <w:t xml:space="preserve"> </w:t>
      </w:r>
      <w:r w:rsidR="00BB1E49">
        <w:rPr>
          <w:rFonts w:ascii="Times New Roman" w:hAnsi="Times New Roman" w:cs="Times New Roman"/>
          <w:sz w:val="22"/>
          <w:szCs w:val="22"/>
        </w:rPr>
        <w:t xml:space="preserve">option will model the training P/A data against Win1, Win3, Win5 and Win7. Thus, the </w:t>
      </w:r>
      <w:proofErr w:type="spellStart"/>
      <w:r w:rsidR="00B34164">
        <w:rPr>
          <w:rFonts w:ascii="Times New Roman" w:hAnsi="Times New Roman" w:cs="Times New Roman"/>
          <w:sz w:val="22"/>
          <w:szCs w:val="22"/>
        </w:rPr>
        <w:t>Add_MW</w:t>
      </w:r>
      <w:proofErr w:type="spellEnd"/>
      <w:r w:rsidR="00B34164">
        <w:rPr>
          <w:rFonts w:ascii="Times New Roman" w:hAnsi="Times New Roman" w:cs="Times New Roman"/>
          <w:sz w:val="22"/>
          <w:szCs w:val="22"/>
        </w:rPr>
        <w:t xml:space="preserve"> </w:t>
      </w:r>
      <w:r w:rsidR="00BB1E49">
        <w:rPr>
          <w:rFonts w:ascii="Times New Roman" w:hAnsi="Times New Roman" w:cs="Times New Roman"/>
          <w:sz w:val="22"/>
          <w:szCs w:val="22"/>
        </w:rPr>
        <w:t xml:space="preserve">option aims to modify the original </w:t>
      </w:r>
      <w:proofErr w:type="spellStart"/>
      <w:r w:rsidR="00BB1E49">
        <w:rPr>
          <w:rFonts w:ascii="Times New Roman" w:hAnsi="Times New Roman" w:cs="Times New Roman"/>
          <w:sz w:val="22"/>
          <w:szCs w:val="22"/>
        </w:rPr>
        <w:t>PoO</w:t>
      </w:r>
      <w:proofErr w:type="spellEnd"/>
      <w:r w:rsidR="00BB1E49">
        <w:rPr>
          <w:rFonts w:ascii="Times New Roman" w:hAnsi="Times New Roman" w:cs="Times New Roman"/>
          <w:sz w:val="22"/>
          <w:szCs w:val="22"/>
        </w:rPr>
        <w:t xml:space="preserve"> by adding information on the landscape suitability context of each cell.  </w:t>
      </w:r>
      <w:r w:rsidR="00B34164">
        <w:rPr>
          <w:rFonts w:ascii="Times New Roman" w:hAnsi="Times New Roman" w:cs="Times New Roman"/>
          <w:sz w:val="22"/>
          <w:szCs w:val="22"/>
        </w:rPr>
        <w:t xml:space="preserve">It </w:t>
      </w:r>
      <w:r w:rsidR="002965E8">
        <w:rPr>
          <w:rFonts w:ascii="Times New Roman" w:hAnsi="Times New Roman" w:cs="Times New Roman"/>
          <w:sz w:val="22"/>
          <w:szCs w:val="22"/>
        </w:rPr>
        <w:t>m</w:t>
      </w:r>
      <w:r w:rsidR="00B34164">
        <w:rPr>
          <w:rFonts w:ascii="Times New Roman" w:hAnsi="Times New Roman" w:cs="Times New Roman"/>
          <w:sz w:val="22"/>
          <w:szCs w:val="22"/>
        </w:rPr>
        <w:t>ay also allow</w:t>
      </w:r>
      <w:r w:rsidR="002965E8">
        <w:rPr>
          <w:rFonts w:ascii="Times New Roman" w:hAnsi="Times New Roman" w:cs="Times New Roman"/>
          <w:sz w:val="22"/>
          <w:szCs w:val="22"/>
        </w:rPr>
        <w:t xml:space="preserve"> the identification of important scales that affect the species distribution pattern by comparing the variable importance values of the different window sizes. </w:t>
      </w:r>
      <w:r w:rsidR="00BB1E49">
        <w:rPr>
          <w:rFonts w:ascii="Times New Roman" w:hAnsi="Times New Roman" w:cs="Times New Roman"/>
          <w:sz w:val="22"/>
          <w:szCs w:val="22"/>
        </w:rPr>
        <w:t xml:space="preserve">The first option </w:t>
      </w:r>
      <w:r w:rsidR="002965E8">
        <w:rPr>
          <w:rFonts w:ascii="Times New Roman" w:hAnsi="Times New Roman" w:cs="Times New Roman"/>
          <w:sz w:val="22"/>
          <w:szCs w:val="22"/>
        </w:rPr>
        <w:t xml:space="preserve">probably </w:t>
      </w:r>
      <w:r w:rsidR="00BB1E49">
        <w:rPr>
          <w:rFonts w:ascii="Times New Roman" w:hAnsi="Times New Roman" w:cs="Times New Roman"/>
          <w:sz w:val="22"/>
          <w:szCs w:val="22"/>
        </w:rPr>
        <w:t xml:space="preserve">allows the original </w:t>
      </w:r>
      <w:proofErr w:type="spellStart"/>
      <w:r w:rsidR="00BB1E49">
        <w:rPr>
          <w:rFonts w:ascii="Times New Roman" w:hAnsi="Times New Roman" w:cs="Times New Roman"/>
          <w:sz w:val="22"/>
          <w:szCs w:val="22"/>
        </w:rPr>
        <w:t>PoO</w:t>
      </w:r>
      <w:proofErr w:type="spellEnd"/>
      <w:r w:rsidR="00BB1E49">
        <w:rPr>
          <w:rFonts w:ascii="Times New Roman" w:hAnsi="Times New Roman" w:cs="Times New Roman"/>
          <w:sz w:val="22"/>
          <w:szCs w:val="22"/>
        </w:rPr>
        <w:t xml:space="preserve"> to change more considerably</w:t>
      </w:r>
      <w:r w:rsidR="002965E8">
        <w:rPr>
          <w:rFonts w:ascii="Times New Roman" w:hAnsi="Times New Roman" w:cs="Times New Roman"/>
          <w:sz w:val="22"/>
          <w:szCs w:val="22"/>
        </w:rPr>
        <w:t xml:space="preserve">, but may be more robust to overfitting since the original </w:t>
      </w:r>
      <w:proofErr w:type="spellStart"/>
      <w:r w:rsidR="002965E8">
        <w:rPr>
          <w:rFonts w:ascii="Times New Roman" w:hAnsi="Times New Roman" w:cs="Times New Roman"/>
          <w:sz w:val="22"/>
          <w:szCs w:val="22"/>
        </w:rPr>
        <w:t>PoO</w:t>
      </w:r>
      <w:proofErr w:type="spellEnd"/>
      <w:r w:rsidR="002965E8">
        <w:rPr>
          <w:rFonts w:ascii="Times New Roman" w:hAnsi="Times New Roman" w:cs="Times New Roman"/>
          <w:sz w:val="22"/>
          <w:szCs w:val="22"/>
        </w:rPr>
        <w:t xml:space="preserve"> values are not used directly as explanatory variables.</w:t>
      </w:r>
    </w:p>
    <w:p w14:paraId="442A7C99" w14:textId="77777777" w:rsidR="00BB1E49" w:rsidRDefault="00BB1E49" w:rsidP="00B34164">
      <w:pPr>
        <w:spacing w:line="360" w:lineRule="auto"/>
        <w:ind w:firstLine="284"/>
        <w:rPr>
          <w:rFonts w:ascii="Times New Roman" w:hAnsi="Times New Roman" w:cs="Times New Roman"/>
          <w:sz w:val="22"/>
          <w:szCs w:val="22"/>
        </w:rPr>
      </w:pPr>
      <w:r>
        <w:rPr>
          <w:rFonts w:ascii="Times New Roman" w:hAnsi="Times New Roman" w:cs="Times New Roman"/>
          <w:sz w:val="22"/>
          <w:szCs w:val="22"/>
        </w:rPr>
        <w:t xml:space="preserve">Regardless of the option chosen, the </w:t>
      </w:r>
      <w:r w:rsidRPr="00F86C1D">
        <w:rPr>
          <w:rFonts w:ascii="Times New Roman" w:hAnsi="Times New Roman" w:cs="Times New Roman"/>
          <w:i/>
          <w:iCs/>
          <w:sz w:val="22"/>
          <w:szCs w:val="22"/>
        </w:rPr>
        <w:t>Moving Windows SDM</w:t>
      </w:r>
      <w:r>
        <w:rPr>
          <w:rFonts w:ascii="Times New Roman" w:hAnsi="Times New Roman" w:cs="Times New Roman"/>
          <w:sz w:val="22"/>
          <w:szCs w:val="22"/>
        </w:rPr>
        <w:t xml:space="preserve"> result with a new, modified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maps, whose accuracy can be assessed against an external validation data set. In fact, to translate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to P/A values we used here the threshold that maximizes the value of the </w:t>
      </w:r>
      <w:r w:rsidR="00B34164">
        <w:rPr>
          <w:rFonts w:ascii="Times New Roman" w:hAnsi="Times New Roman" w:cs="Times New Roman"/>
          <w:sz w:val="22"/>
          <w:szCs w:val="22"/>
        </w:rPr>
        <w:t xml:space="preserve">TSS. </w:t>
      </w:r>
      <w:r w:rsidR="00F86C1D">
        <w:rPr>
          <w:rFonts w:ascii="Times New Roman" w:hAnsi="Times New Roman" w:cs="Times New Roman"/>
          <w:sz w:val="22"/>
          <w:szCs w:val="22"/>
        </w:rPr>
        <w:t xml:space="preserve">We note </w:t>
      </w:r>
      <w:r w:rsidR="00F86C1D">
        <w:rPr>
          <w:rFonts w:ascii="Times New Roman" w:hAnsi="Times New Roman" w:cs="Times New Roman"/>
          <w:sz w:val="22"/>
          <w:szCs w:val="22"/>
        </w:rPr>
        <w:lastRenderedPageBreak/>
        <w:t xml:space="preserve">here, that although external atlas data is not needed to run this hybrid model, known distribution pattern at coarse resolution can be used to mask the generate </w:t>
      </w:r>
      <w:proofErr w:type="spellStart"/>
      <w:r w:rsidR="00F86C1D">
        <w:rPr>
          <w:rFonts w:ascii="Times New Roman" w:hAnsi="Times New Roman" w:cs="Times New Roman"/>
          <w:sz w:val="22"/>
          <w:szCs w:val="22"/>
        </w:rPr>
        <w:t>PoO</w:t>
      </w:r>
      <w:proofErr w:type="spellEnd"/>
      <w:r w:rsidR="00F86C1D">
        <w:rPr>
          <w:rFonts w:ascii="Times New Roman" w:hAnsi="Times New Roman" w:cs="Times New Roman"/>
          <w:sz w:val="22"/>
          <w:szCs w:val="22"/>
        </w:rPr>
        <w:t xml:space="preserve"> maps before selecting an optimal threshold. </w:t>
      </w:r>
    </w:p>
    <w:p w14:paraId="2CFACBC8" w14:textId="77777777" w:rsidR="00585240" w:rsidRPr="009F4A7C" w:rsidRDefault="00585240" w:rsidP="00BB1E49">
      <w:pPr>
        <w:spacing w:line="360" w:lineRule="auto"/>
        <w:ind w:firstLine="284"/>
        <w:rPr>
          <w:rFonts w:ascii="Times New Roman" w:hAnsi="Times New Roman" w:cs="Times New Roman"/>
          <w:sz w:val="22"/>
          <w:szCs w:val="22"/>
        </w:rPr>
      </w:pPr>
    </w:p>
    <w:p w14:paraId="2C687519" w14:textId="77777777" w:rsidR="00585240" w:rsidRPr="002965E8" w:rsidRDefault="00585240"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e.4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Example</w:t>
      </w:r>
    </w:p>
    <w:p w14:paraId="3E6117D3" w14:textId="77777777" w:rsidR="00F40CE4" w:rsidRDefault="00C457A5" w:rsidP="00B34164">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When fitting the </w:t>
      </w:r>
      <w:r w:rsidRPr="00B34164">
        <w:rPr>
          <w:rFonts w:ascii="Times New Roman" w:hAnsi="Times New Roman" w:cs="Times New Roman"/>
          <w:i/>
          <w:iCs/>
          <w:sz w:val="22"/>
          <w:szCs w:val="22"/>
        </w:rPr>
        <w:t>Moving Window SDM</w:t>
      </w:r>
      <w:r>
        <w:rPr>
          <w:rFonts w:ascii="Times New Roman" w:hAnsi="Times New Roman" w:cs="Times New Roman"/>
          <w:sz w:val="22"/>
          <w:szCs w:val="22"/>
        </w:rPr>
        <w:t xml:space="preserve"> to </w:t>
      </w:r>
      <w:r w:rsidR="00186667" w:rsidRPr="00186667">
        <w:rPr>
          <w:rFonts w:ascii="Times New Roman" w:hAnsi="Times New Roman" w:cs="Times New Roman"/>
          <w:i/>
          <w:iCs/>
          <w:sz w:val="22"/>
          <w:szCs w:val="22"/>
        </w:rPr>
        <w:t xml:space="preserve">M. </w:t>
      </w:r>
      <w:proofErr w:type="spellStart"/>
      <w:r w:rsidR="00186667" w:rsidRPr="00186667">
        <w:rPr>
          <w:rFonts w:ascii="Times New Roman" w:hAnsi="Times New Roman" w:cs="Times New Roman"/>
          <w:i/>
          <w:iCs/>
          <w:sz w:val="22"/>
          <w:szCs w:val="22"/>
        </w:rPr>
        <w:t>f</w:t>
      </w:r>
      <w:r w:rsidRPr="00186667">
        <w:rPr>
          <w:rFonts w:ascii="Times New Roman" w:hAnsi="Times New Roman" w:cs="Times New Roman"/>
          <w:i/>
          <w:iCs/>
          <w:sz w:val="22"/>
          <w:szCs w:val="22"/>
        </w:rPr>
        <w:t>lava</w:t>
      </w:r>
      <w:proofErr w:type="spellEnd"/>
      <w:r w:rsidR="00186667">
        <w:rPr>
          <w:rFonts w:ascii="Times New Roman" w:hAnsi="Times New Roman" w:cs="Times New Roman"/>
          <w:sz w:val="22"/>
          <w:szCs w:val="22"/>
        </w:rPr>
        <w:t xml:space="preserve">, </w:t>
      </w:r>
      <w:r>
        <w:rPr>
          <w:rFonts w:ascii="Times New Roman" w:hAnsi="Times New Roman" w:cs="Times New Roman"/>
          <w:sz w:val="22"/>
          <w:szCs w:val="22"/>
        </w:rPr>
        <w:t>we used window size between 3 and 51, with 2 cells increments (e.g., 3, 5, 7</w:t>
      </w:r>
      <w:proofErr w:type="gramStart"/>
      <w:r>
        <w:rPr>
          <w:rFonts w:ascii="Times New Roman" w:hAnsi="Times New Roman" w:cs="Times New Roman"/>
          <w:sz w:val="22"/>
          <w:szCs w:val="22"/>
        </w:rPr>
        <w:t>, …,</w:t>
      </w:r>
      <w:proofErr w:type="gramEnd"/>
      <w:r>
        <w:rPr>
          <w:rFonts w:ascii="Times New Roman" w:hAnsi="Times New Roman" w:cs="Times New Roman"/>
          <w:sz w:val="22"/>
          <w:szCs w:val="22"/>
        </w:rPr>
        <w:t xml:space="preserve"> 51). </w:t>
      </w:r>
      <w:r w:rsidR="00186667">
        <w:rPr>
          <w:rFonts w:ascii="Times New Roman" w:hAnsi="Times New Roman" w:cs="Times New Roman"/>
          <w:sz w:val="22"/>
          <w:szCs w:val="22"/>
        </w:rPr>
        <w:t>T</w:t>
      </w:r>
      <w:r>
        <w:rPr>
          <w:rFonts w:ascii="Times New Roman" w:hAnsi="Times New Roman" w:cs="Times New Roman"/>
          <w:sz w:val="22"/>
          <w:szCs w:val="22"/>
        </w:rPr>
        <w:t xml:space="preserve">he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tended to become smaller as grain size increased, yet the north-west corner of Wallonia, </w:t>
      </w:r>
      <w:r w:rsidRPr="00B43044">
        <w:rPr>
          <w:rFonts w:ascii="Times New Roman" w:hAnsi="Times New Roman" w:cs="Times New Roman"/>
          <w:sz w:val="22"/>
          <w:szCs w:val="22"/>
        </w:rPr>
        <w:t xml:space="preserve">which was tagged as area of high </w:t>
      </w:r>
      <w:proofErr w:type="spellStart"/>
      <w:r w:rsidRPr="00B43044">
        <w:rPr>
          <w:rFonts w:ascii="Times New Roman" w:hAnsi="Times New Roman" w:cs="Times New Roman"/>
          <w:sz w:val="22"/>
          <w:szCs w:val="22"/>
        </w:rPr>
        <w:t>PoO</w:t>
      </w:r>
      <w:proofErr w:type="spellEnd"/>
      <w:r w:rsidRPr="00B43044">
        <w:rPr>
          <w:rFonts w:ascii="Times New Roman" w:hAnsi="Times New Roman" w:cs="Times New Roman"/>
          <w:sz w:val="22"/>
          <w:szCs w:val="22"/>
        </w:rPr>
        <w:t xml:space="preserve"> in the original SDM, remained higher than the rest of the regions in all scales (Fig. 4.5).  We explored both methods to use the mean </w:t>
      </w:r>
      <w:proofErr w:type="spellStart"/>
      <w:r w:rsidRPr="00B43044">
        <w:rPr>
          <w:rFonts w:ascii="Times New Roman" w:hAnsi="Times New Roman" w:cs="Times New Roman"/>
          <w:sz w:val="22"/>
          <w:szCs w:val="22"/>
        </w:rPr>
        <w:t>PoO</w:t>
      </w:r>
      <w:proofErr w:type="spellEnd"/>
      <w:r w:rsidRPr="00B43044">
        <w:rPr>
          <w:rFonts w:ascii="Times New Roman" w:hAnsi="Times New Roman" w:cs="Times New Roman"/>
          <w:sz w:val="22"/>
          <w:szCs w:val="22"/>
        </w:rPr>
        <w:t xml:space="preserve"> in the second SDM model- along with the original explanatory variables</w:t>
      </w:r>
      <w:r w:rsidR="00186667" w:rsidRPr="00B43044">
        <w:rPr>
          <w:rFonts w:ascii="Times New Roman" w:hAnsi="Times New Roman" w:cs="Times New Roman"/>
          <w:sz w:val="22"/>
          <w:szCs w:val="22"/>
        </w:rPr>
        <w:t xml:space="preserve"> (</w:t>
      </w:r>
      <w:proofErr w:type="spellStart"/>
      <w:r w:rsidR="00186667" w:rsidRPr="00B43044">
        <w:rPr>
          <w:rFonts w:ascii="Times New Roman" w:hAnsi="Times New Roman" w:cs="Times New Roman"/>
          <w:sz w:val="22"/>
          <w:szCs w:val="22"/>
        </w:rPr>
        <w:t>Expl_MW</w:t>
      </w:r>
      <w:proofErr w:type="spellEnd"/>
      <w:r w:rsidR="00186667" w:rsidRPr="00B43044">
        <w:rPr>
          <w:rFonts w:ascii="Times New Roman" w:hAnsi="Times New Roman" w:cs="Times New Roman"/>
          <w:sz w:val="22"/>
          <w:szCs w:val="22"/>
        </w:rPr>
        <w:t>)</w:t>
      </w:r>
      <w:r w:rsidRPr="00B43044">
        <w:rPr>
          <w:rFonts w:ascii="Times New Roman" w:hAnsi="Times New Roman" w:cs="Times New Roman"/>
          <w:sz w:val="22"/>
          <w:szCs w:val="22"/>
        </w:rPr>
        <w:t xml:space="preserve"> or along with the predicted </w:t>
      </w:r>
      <w:proofErr w:type="spellStart"/>
      <w:r w:rsidRPr="00B43044">
        <w:rPr>
          <w:rFonts w:ascii="Times New Roman" w:hAnsi="Times New Roman" w:cs="Times New Roman"/>
          <w:sz w:val="22"/>
          <w:szCs w:val="22"/>
        </w:rPr>
        <w:t>PoO</w:t>
      </w:r>
      <w:proofErr w:type="spellEnd"/>
      <w:r w:rsidRPr="00B43044">
        <w:rPr>
          <w:rFonts w:ascii="Times New Roman" w:hAnsi="Times New Roman" w:cs="Times New Roman"/>
          <w:sz w:val="22"/>
          <w:szCs w:val="22"/>
        </w:rPr>
        <w:t xml:space="preserve"> at the finest resolution</w:t>
      </w:r>
      <w:r w:rsidR="00C84FB9" w:rsidRPr="00B43044">
        <w:rPr>
          <w:rFonts w:ascii="Times New Roman" w:hAnsi="Times New Roman" w:cs="Times New Roman"/>
          <w:sz w:val="22"/>
          <w:szCs w:val="22"/>
        </w:rPr>
        <w:t xml:space="preserve"> </w:t>
      </w:r>
      <w:r w:rsidR="00186667" w:rsidRPr="00B43044">
        <w:rPr>
          <w:rFonts w:ascii="Times New Roman" w:hAnsi="Times New Roman" w:cs="Times New Roman"/>
          <w:sz w:val="22"/>
          <w:szCs w:val="22"/>
        </w:rPr>
        <w:t>(</w:t>
      </w:r>
      <w:proofErr w:type="spellStart"/>
      <w:r w:rsidR="00186667" w:rsidRPr="00B43044">
        <w:rPr>
          <w:rFonts w:ascii="Times New Roman" w:hAnsi="Times New Roman" w:cs="Times New Roman"/>
          <w:sz w:val="22"/>
          <w:szCs w:val="22"/>
        </w:rPr>
        <w:t>Add_MW</w:t>
      </w:r>
      <w:proofErr w:type="spellEnd"/>
      <w:r w:rsidR="00186667" w:rsidRPr="00B43044">
        <w:rPr>
          <w:rFonts w:ascii="Times New Roman" w:hAnsi="Times New Roman" w:cs="Times New Roman"/>
          <w:sz w:val="22"/>
          <w:szCs w:val="22"/>
        </w:rPr>
        <w:t>)</w:t>
      </w:r>
      <w:r w:rsidRPr="00B43044">
        <w:rPr>
          <w:rFonts w:ascii="Times New Roman" w:hAnsi="Times New Roman" w:cs="Times New Roman"/>
          <w:sz w:val="22"/>
          <w:szCs w:val="22"/>
        </w:rPr>
        <w:t xml:space="preserve">. For the second option, </w:t>
      </w:r>
      <w:r w:rsidR="00186667" w:rsidRPr="00B43044">
        <w:rPr>
          <w:rFonts w:ascii="Times New Roman" w:hAnsi="Times New Roman" w:cs="Times New Roman"/>
          <w:sz w:val="22"/>
          <w:szCs w:val="22"/>
        </w:rPr>
        <w:t xml:space="preserve">the </w:t>
      </w:r>
      <w:r w:rsidR="00C84FB9" w:rsidRPr="00B43044">
        <w:rPr>
          <w:rFonts w:ascii="Times New Roman" w:hAnsi="Times New Roman" w:cs="Times New Roman"/>
          <w:sz w:val="22"/>
          <w:szCs w:val="22"/>
        </w:rPr>
        <w:t>variable</w:t>
      </w:r>
      <w:r w:rsidR="00186667" w:rsidRPr="00B43044">
        <w:rPr>
          <w:rFonts w:ascii="Times New Roman" w:hAnsi="Times New Roman" w:cs="Times New Roman"/>
          <w:sz w:val="22"/>
          <w:szCs w:val="22"/>
        </w:rPr>
        <w:t xml:space="preserve"> importance from the random</w:t>
      </w:r>
      <w:r w:rsidR="00C84FB9" w:rsidRPr="00B43044">
        <w:rPr>
          <w:rFonts w:ascii="Times New Roman" w:hAnsi="Times New Roman" w:cs="Times New Roman"/>
          <w:sz w:val="22"/>
          <w:szCs w:val="22"/>
        </w:rPr>
        <w:t>Forest</w:t>
      </w:r>
      <w:r w:rsidR="00186667" w:rsidRPr="00B43044">
        <w:rPr>
          <w:rFonts w:ascii="Times New Roman" w:hAnsi="Times New Roman" w:cs="Times New Roman"/>
          <w:sz w:val="22"/>
          <w:szCs w:val="22"/>
        </w:rPr>
        <w:t xml:space="preserve"> may be </w:t>
      </w:r>
      <w:r w:rsidR="00C84FB9" w:rsidRPr="00B43044">
        <w:rPr>
          <w:rFonts w:ascii="Times New Roman" w:hAnsi="Times New Roman" w:cs="Times New Roman"/>
          <w:sz w:val="22"/>
          <w:szCs w:val="22"/>
        </w:rPr>
        <w:t xml:space="preserve">used to explore the scales at </w:t>
      </w:r>
      <w:r w:rsidR="00186667" w:rsidRPr="00B43044">
        <w:rPr>
          <w:rFonts w:ascii="Times New Roman" w:hAnsi="Times New Roman" w:cs="Times New Roman"/>
          <w:sz w:val="22"/>
          <w:szCs w:val="22"/>
        </w:rPr>
        <w:t xml:space="preserve">which the species is affected by its environment. For example, </w:t>
      </w:r>
      <w:r w:rsidR="00186667" w:rsidRPr="00B43044">
        <w:rPr>
          <w:rFonts w:ascii="Times New Roman" w:hAnsi="Times New Roman" w:cs="Times New Roman"/>
          <w:i/>
          <w:iCs/>
          <w:sz w:val="22"/>
          <w:szCs w:val="22"/>
        </w:rPr>
        <w:t xml:space="preserve">M. </w:t>
      </w:r>
      <w:proofErr w:type="spellStart"/>
      <w:r w:rsidR="00186667" w:rsidRPr="00B43044">
        <w:rPr>
          <w:rFonts w:ascii="Times New Roman" w:hAnsi="Times New Roman" w:cs="Times New Roman"/>
          <w:i/>
          <w:iCs/>
          <w:sz w:val="22"/>
          <w:szCs w:val="22"/>
        </w:rPr>
        <w:t>flava</w:t>
      </w:r>
      <w:proofErr w:type="spellEnd"/>
      <w:r w:rsidR="00186667" w:rsidRPr="00B43044">
        <w:rPr>
          <w:rFonts w:ascii="Times New Roman" w:hAnsi="Times New Roman" w:cs="Times New Roman"/>
          <w:sz w:val="22"/>
          <w:szCs w:val="22"/>
        </w:rPr>
        <w:t xml:space="preserve"> seem to have a pick in scales of 3×3</w:t>
      </w:r>
      <w:r w:rsidR="009F59EF" w:rsidRPr="00B43044">
        <w:rPr>
          <w:rFonts w:ascii="Times New Roman" w:hAnsi="Times New Roman" w:cs="Times New Roman"/>
          <w:sz w:val="22"/>
          <w:szCs w:val="22"/>
        </w:rPr>
        <w:t>, 23×23 and 43-49</w:t>
      </w:r>
      <w:r w:rsidR="00C84FB9" w:rsidRPr="00B43044">
        <w:rPr>
          <w:rFonts w:ascii="Times New Roman" w:hAnsi="Times New Roman" w:cs="Times New Roman"/>
          <w:sz w:val="22"/>
          <w:szCs w:val="22"/>
        </w:rPr>
        <w:t xml:space="preserve"> (Fig. 4.6)</w:t>
      </w:r>
      <w:r w:rsidR="009F59EF" w:rsidRPr="00B43044">
        <w:rPr>
          <w:rFonts w:ascii="Times New Roman" w:hAnsi="Times New Roman" w:cs="Times New Roman"/>
          <w:sz w:val="22"/>
          <w:szCs w:val="22"/>
        </w:rPr>
        <w:t xml:space="preserve">. In fact, the mean </w:t>
      </w:r>
      <w:proofErr w:type="spellStart"/>
      <w:r w:rsidR="009F59EF" w:rsidRPr="00B43044">
        <w:rPr>
          <w:rFonts w:ascii="Times New Roman" w:hAnsi="Times New Roman" w:cs="Times New Roman"/>
          <w:sz w:val="22"/>
          <w:szCs w:val="22"/>
        </w:rPr>
        <w:t>PoO</w:t>
      </w:r>
      <w:proofErr w:type="spellEnd"/>
      <w:r w:rsidR="00C84FB9" w:rsidRPr="00B43044">
        <w:rPr>
          <w:rFonts w:ascii="Times New Roman" w:hAnsi="Times New Roman" w:cs="Times New Roman"/>
          <w:sz w:val="22"/>
          <w:szCs w:val="22"/>
        </w:rPr>
        <w:t xml:space="preserve"> at a 3×3 km resolution is more important than the original 1×1 resolution. T</w:t>
      </w:r>
      <w:r w:rsidR="00B34164" w:rsidRPr="00B43044">
        <w:rPr>
          <w:rFonts w:ascii="Times New Roman" w:hAnsi="Times New Roman" w:cs="Times New Roman"/>
          <w:sz w:val="22"/>
          <w:szCs w:val="22"/>
        </w:rPr>
        <w:t>h</w:t>
      </w:r>
      <w:r w:rsidR="00C84FB9" w:rsidRPr="00B43044">
        <w:rPr>
          <w:rFonts w:ascii="Times New Roman" w:hAnsi="Times New Roman" w:cs="Times New Roman"/>
          <w:sz w:val="22"/>
          <w:szCs w:val="22"/>
        </w:rPr>
        <w:t xml:space="preserve">e predicted distribution of M. </w:t>
      </w:r>
      <w:proofErr w:type="spellStart"/>
      <w:r w:rsidR="00C84FB9" w:rsidRPr="00B43044">
        <w:rPr>
          <w:rFonts w:ascii="Times New Roman" w:hAnsi="Times New Roman" w:cs="Times New Roman"/>
          <w:sz w:val="22"/>
          <w:szCs w:val="22"/>
        </w:rPr>
        <w:t>flava</w:t>
      </w:r>
      <w:proofErr w:type="spellEnd"/>
      <w:r w:rsidR="00C84FB9" w:rsidRPr="00B43044">
        <w:rPr>
          <w:rFonts w:ascii="Times New Roman" w:hAnsi="Times New Roman" w:cs="Times New Roman"/>
          <w:sz w:val="22"/>
          <w:szCs w:val="22"/>
        </w:rPr>
        <w:t xml:space="preserve"> at the 1×1 and 5×8 km </w:t>
      </w:r>
      <w:r w:rsidR="00B34164" w:rsidRPr="00B43044">
        <w:rPr>
          <w:rFonts w:ascii="Times New Roman" w:hAnsi="Times New Roman" w:cs="Times New Roman"/>
          <w:sz w:val="22"/>
          <w:szCs w:val="22"/>
        </w:rPr>
        <w:t>resolution</w:t>
      </w:r>
      <w:r w:rsidR="00C84FB9" w:rsidRPr="00B43044">
        <w:rPr>
          <w:rFonts w:ascii="Times New Roman" w:hAnsi="Times New Roman" w:cs="Times New Roman"/>
          <w:sz w:val="22"/>
          <w:szCs w:val="22"/>
        </w:rPr>
        <w:t>, according to both option</w:t>
      </w:r>
      <w:r w:rsidR="00B34164" w:rsidRPr="00B43044">
        <w:rPr>
          <w:rFonts w:ascii="Times New Roman" w:hAnsi="Times New Roman" w:cs="Times New Roman"/>
          <w:sz w:val="22"/>
          <w:szCs w:val="22"/>
        </w:rPr>
        <w:t>s</w:t>
      </w:r>
      <w:r w:rsidR="00C84FB9" w:rsidRPr="00B43044">
        <w:rPr>
          <w:rFonts w:ascii="Times New Roman" w:hAnsi="Times New Roman" w:cs="Times New Roman"/>
          <w:sz w:val="22"/>
          <w:szCs w:val="22"/>
        </w:rPr>
        <w:t xml:space="preserve"> is given in Fig. 4.7.</w:t>
      </w:r>
      <w:r w:rsidR="00C84FB9">
        <w:rPr>
          <w:rFonts w:ascii="Times New Roman" w:hAnsi="Times New Roman" w:cs="Times New Roman"/>
          <w:sz w:val="22"/>
          <w:szCs w:val="22"/>
        </w:rPr>
        <w:t xml:space="preserve"> </w:t>
      </w:r>
    </w:p>
    <w:p w14:paraId="2DDBC807" w14:textId="77777777" w:rsidR="00177BEA" w:rsidRDefault="00177BEA" w:rsidP="00282F42">
      <w:pPr>
        <w:tabs>
          <w:tab w:val="left" w:pos="1134"/>
        </w:tabs>
        <w:spacing w:line="360" w:lineRule="auto"/>
        <w:rPr>
          <w:rFonts w:ascii="Times New Roman" w:hAnsi="Times New Roman" w:cs="Times New Roman"/>
          <w:sz w:val="22"/>
          <w:szCs w:val="22"/>
        </w:rPr>
      </w:pPr>
    </w:p>
    <w:p w14:paraId="63958E3B" w14:textId="77777777" w:rsidR="00177BEA" w:rsidRDefault="00C457A5" w:rsidP="00282F42">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25DCD5CF" wp14:editId="24032E22">
            <wp:extent cx="5729605" cy="4439285"/>
            <wp:effectExtent l="0" t="0" r="4445" b="0"/>
            <wp:docPr id="38" name="Picture 38" descr="C:\Users\Yoni Gavish\Dropbox\Hybrid figures\Final figures\MotFav_MW_S1250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ni Gavish\Dropbox\Hybrid figures\Final figures\MotFav_MW_S1250R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9605" cy="4439285"/>
                    </a:xfrm>
                    <a:prstGeom prst="rect">
                      <a:avLst/>
                    </a:prstGeom>
                    <a:noFill/>
                    <a:ln>
                      <a:noFill/>
                    </a:ln>
                  </pic:spPr>
                </pic:pic>
              </a:graphicData>
            </a:graphic>
          </wp:inline>
        </w:drawing>
      </w:r>
    </w:p>
    <w:p w14:paraId="7B7E5787" w14:textId="77777777" w:rsidR="009F59EF" w:rsidRDefault="00C457A5" w:rsidP="00B34164">
      <w:pPr>
        <w:tabs>
          <w:tab w:val="left" w:pos="1134"/>
        </w:tabs>
        <w:rPr>
          <w:rFonts w:asciiTheme="minorBidi" w:hAnsiTheme="minorBidi" w:cstheme="minorBidi"/>
        </w:rPr>
      </w:pPr>
      <w:r w:rsidRPr="00B43044">
        <w:rPr>
          <w:rFonts w:asciiTheme="minorBidi" w:hAnsiTheme="minorBidi" w:cstheme="minorBidi"/>
          <w:b/>
          <w:bCs/>
        </w:rPr>
        <w:lastRenderedPageBreak/>
        <w:t>Figure 4.5</w:t>
      </w:r>
      <w:r w:rsidRPr="00CA7CF3">
        <w:rPr>
          <w:rFonts w:asciiTheme="minorBidi" w:hAnsiTheme="minorBidi" w:cstheme="minorBidi"/>
          <w:b/>
          <w:bCs/>
        </w:rPr>
        <w:t>:</w:t>
      </w:r>
      <w:r w:rsidRPr="00CA7CF3">
        <w:rPr>
          <w:rFonts w:asciiTheme="minorBidi" w:hAnsiTheme="minorBidi" w:cstheme="minorBidi"/>
        </w:rPr>
        <w:t xml:space="preserve"> </w:t>
      </w:r>
      <w:r>
        <w:rPr>
          <w:rFonts w:asciiTheme="minorBidi" w:hAnsiTheme="minorBidi" w:cstheme="minorBidi"/>
        </w:rPr>
        <w:t xml:space="preserve">The mean </w:t>
      </w:r>
      <w:proofErr w:type="spellStart"/>
      <w:r>
        <w:rPr>
          <w:rFonts w:asciiTheme="minorBidi" w:hAnsiTheme="minorBidi" w:cstheme="minorBidi"/>
        </w:rPr>
        <w:t>PoO</w:t>
      </w:r>
      <w:proofErr w:type="spellEnd"/>
      <w:r>
        <w:rPr>
          <w:rFonts w:asciiTheme="minorBidi" w:hAnsiTheme="minorBidi" w:cstheme="minorBidi"/>
        </w:rPr>
        <w:t xml:space="preserve"> at increasing window sizes around each cell. </w:t>
      </w:r>
      <w:r w:rsidR="00B34164">
        <w:rPr>
          <w:rFonts w:asciiTheme="minorBidi" w:hAnsiTheme="minorBidi" w:cstheme="minorBidi"/>
        </w:rPr>
        <w:t xml:space="preserve">Results from the </w:t>
      </w:r>
      <w:r w:rsidR="00B34164" w:rsidRPr="003A2B13">
        <w:rPr>
          <w:rFonts w:asciiTheme="minorBidi" w:hAnsiTheme="minorBidi" w:cstheme="minorBidi"/>
        </w:rPr>
        <w:t>S1250_R1 dataset</w:t>
      </w:r>
      <w:r w:rsidR="00B34164">
        <w:rPr>
          <w:rFonts w:asciiTheme="minorBidi" w:hAnsiTheme="minorBidi" w:cstheme="minorBidi"/>
        </w:rPr>
        <w:t>.</w:t>
      </w:r>
    </w:p>
    <w:p w14:paraId="38F0DE0A" w14:textId="77777777" w:rsidR="00177BEA" w:rsidRDefault="00177BEA" w:rsidP="00282F42">
      <w:pPr>
        <w:tabs>
          <w:tab w:val="left" w:pos="1134"/>
        </w:tabs>
        <w:spacing w:line="360" w:lineRule="auto"/>
        <w:rPr>
          <w:rFonts w:ascii="Times New Roman" w:hAnsi="Times New Roman" w:cs="Times New Roman"/>
          <w:sz w:val="22"/>
          <w:szCs w:val="22"/>
        </w:rPr>
      </w:pPr>
    </w:p>
    <w:p w14:paraId="0B82F330" w14:textId="77777777" w:rsidR="00C84FB9" w:rsidRDefault="00C84FB9" w:rsidP="009F59EF">
      <w:pPr>
        <w:tabs>
          <w:tab w:val="left" w:pos="1134"/>
        </w:tabs>
        <w:spacing w:line="360" w:lineRule="auto"/>
        <w:rPr>
          <w:rFonts w:asciiTheme="minorBidi" w:hAnsiTheme="minorBidi" w:cstheme="minorBidi"/>
          <w:b/>
          <w:bCs/>
          <w:highlight w:val="yellow"/>
        </w:rPr>
      </w:pPr>
      <w:r>
        <w:rPr>
          <w:rFonts w:ascii="Times New Roman" w:hAnsi="Times New Roman" w:cs="Times New Roman"/>
          <w:noProof/>
          <w:sz w:val="22"/>
          <w:szCs w:val="22"/>
          <w:lang w:eastAsia="en-GB" w:bidi="he-IL"/>
        </w:rPr>
        <w:drawing>
          <wp:inline distT="0" distB="0" distL="0" distR="0" wp14:anchorId="290D9037" wp14:editId="08625ADC">
            <wp:extent cx="3878826" cy="2426647"/>
            <wp:effectExtent l="0" t="0" r="7620" b="0"/>
            <wp:docPr id="40" name="Picture 40" descr="C:\Users\Yoni Gavish\Dropbox\Hybrid figures\Final figures\MotFav_MW_VarImp_S1250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ni Gavish\Dropbox\Hybrid figures\Final figures\MotFav_MW_VarImp_S1250R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9401" r="6816"/>
                    <a:stretch/>
                  </pic:blipFill>
                  <pic:spPr bwMode="auto">
                    <a:xfrm>
                      <a:off x="0" y="0"/>
                      <a:ext cx="3878826" cy="2426647"/>
                    </a:xfrm>
                    <a:prstGeom prst="rect">
                      <a:avLst/>
                    </a:prstGeom>
                    <a:noFill/>
                    <a:ln>
                      <a:noFill/>
                    </a:ln>
                    <a:extLst>
                      <a:ext uri="{53640926-AAD7-44D8-BBD7-CCE9431645EC}">
                        <a14:shadowObscured xmlns:a14="http://schemas.microsoft.com/office/drawing/2010/main"/>
                      </a:ext>
                    </a:extLst>
                  </pic:spPr>
                </pic:pic>
              </a:graphicData>
            </a:graphic>
          </wp:inline>
        </w:drawing>
      </w:r>
    </w:p>
    <w:p w14:paraId="39B82BD7" w14:textId="77777777" w:rsidR="009F59EF" w:rsidRDefault="009F59EF" w:rsidP="00B34164">
      <w:pPr>
        <w:tabs>
          <w:tab w:val="left" w:pos="1134"/>
        </w:tabs>
        <w:rPr>
          <w:rFonts w:asciiTheme="minorBidi" w:hAnsiTheme="minorBidi" w:cstheme="minorBidi"/>
        </w:rPr>
      </w:pPr>
      <w:r w:rsidRPr="00B43044">
        <w:rPr>
          <w:rFonts w:asciiTheme="minorBidi" w:hAnsiTheme="minorBidi" w:cstheme="minorBidi"/>
          <w:b/>
          <w:bCs/>
        </w:rPr>
        <w:t>Figure 4.6:</w:t>
      </w:r>
      <w:r w:rsidRPr="00B43044">
        <w:rPr>
          <w:rFonts w:asciiTheme="minorBidi" w:hAnsiTheme="minorBidi" w:cstheme="minorBidi"/>
        </w:rPr>
        <w:t xml:space="preserve"> The</w:t>
      </w:r>
      <w:r>
        <w:rPr>
          <w:rFonts w:asciiTheme="minorBidi" w:hAnsiTheme="minorBidi" w:cstheme="minorBidi"/>
        </w:rPr>
        <w:t xml:space="preserve"> change in variable importance with window size</w:t>
      </w:r>
      <w:r w:rsidR="00C84FB9">
        <w:rPr>
          <w:rFonts w:asciiTheme="minorBidi" w:hAnsiTheme="minorBidi" w:cstheme="minorBidi"/>
        </w:rPr>
        <w:t xml:space="preserve"> (in km)</w:t>
      </w:r>
      <w:r>
        <w:rPr>
          <w:rFonts w:asciiTheme="minorBidi" w:hAnsiTheme="minorBidi" w:cstheme="minorBidi"/>
        </w:rPr>
        <w:t xml:space="preserve">. </w:t>
      </w:r>
      <w:r w:rsidR="00C84FB9">
        <w:rPr>
          <w:rFonts w:asciiTheme="minorBidi" w:hAnsiTheme="minorBidi" w:cstheme="minorBidi"/>
        </w:rPr>
        <w:t xml:space="preserve">A window size of 5 implies that the mean </w:t>
      </w:r>
      <w:proofErr w:type="spellStart"/>
      <w:r w:rsidR="00C84FB9">
        <w:rPr>
          <w:rFonts w:asciiTheme="minorBidi" w:hAnsiTheme="minorBidi" w:cstheme="minorBidi"/>
        </w:rPr>
        <w:t>PoO</w:t>
      </w:r>
      <w:proofErr w:type="spellEnd"/>
      <w:r w:rsidR="00C84FB9">
        <w:rPr>
          <w:rFonts w:asciiTheme="minorBidi" w:hAnsiTheme="minorBidi" w:cstheme="minorBidi"/>
        </w:rPr>
        <w:t xml:space="preserve"> was estimated at a 5×5 km area cantered around each 1×1 km cell. </w:t>
      </w:r>
      <w:r w:rsidR="00B34164">
        <w:rPr>
          <w:rFonts w:asciiTheme="minorBidi" w:hAnsiTheme="minorBidi" w:cstheme="minorBidi"/>
        </w:rPr>
        <w:t xml:space="preserve">Results from the </w:t>
      </w:r>
      <w:r w:rsidR="00B34164" w:rsidRPr="003A2B13">
        <w:rPr>
          <w:rFonts w:asciiTheme="minorBidi" w:hAnsiTheme="minorBidi" w:cstheme="minorBidi"/>
        </w:rPr>
        <w:t>S1250_R1 dataset</w:t>
      </w:r>
      <w:r w:rsidR="00B34164">
        <w:rPr>
          <w:rFonts w:asciiTheme="minorBidi" w:hAnsiTheme="minorBidi" w:cstheme="minorBidi"/>
        </w:rPr>
        <w:t>.</w:t>
      </w:r>
    </w:p>
    <w:p w14:paraId="6976A1CF" w14:textId="77777777" w:rsidR="00C84FB9" w:rsidRDefault="00C84FB9" w:rsidP="00282F42">
      <w:pPr>
        <w:tabs>
          <w:tab w:val="left" w:pos="1134"/>
        </w:tabs>
        <w:spacing w:line="360" w:lineRule="auto"/>
        <w:rPr>
          <w:rFonts w:ascii="Times New Roman" w:hAnsi="Times New Roman" w:cs="Times New Roman"/>
          <w:sz w:val="22"/>
          <w:szCs w:val="22"/>
        </w:rPr>
      </w:pPr>
    </w:p>
    <w:p w14:paraId="072A5FB7" w14:textId="77777777" w:rsidR="00C84FB9" w:rsidRDefault="00C84FB9" w:rsidP="00282F42">
      <w:pPr>
        <w:tabs>
          <w:tab w:val="left" w:pos="1134"/>
        </w:tabs>
        <w:spacing w:line="360" w:lineRule="auto"/>
        <w:rPr>
          <w:rFonts w:ascii="Times New Roman" w:hAnsi="Times New Roman" w:cs="Times New Roman"/>
          <w:sz w:val="22"/>
          <w:szCs w:val="22"/>
        </w:rPr>
      </w:pPr>
      <w:r>
        <w:rPr>
          <w:rFonts w:asciiTheme="minorBidi" w:hAnsiTheme="minorBidi" w:cstheme="minorBidi"/>
          <w:b/>
          <w:bCs/>
          <w:noProof/>
          <w:lang w:eastAsia="en-GB" w:bidi="he-IL"/>
        </w:rPr>
        <w:drawing>
          <wp:inline distT="0" distB="0" distL="0" distR="0" wp14:anchorId="40446B56" wp14:editId="1BD68BAD">
            <wp:extent cx="5729605" cy="3384550"/>
            <wp:effectExtent l="0" t="0" r="4445" b="6350"/>
            <wp:docPr id="41" name="Picture 41" descr="C:\Users\Yoni Gavish\Dropbox\Hybrid figures\Final figures\MW Bo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ni Gavish\Dropbox\Hybrid figures\Final figures\MW Bot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9605" cy="3384550"/>
                    </a:xfrm>
                    <a:prstGeom prst="rect">
                      <a:avLst/>
                    </a:prstGeom>
                    <a:noFill/>
                    <a:ln>
                      <a:noFill/>
                    </a:ln>
                  </pic:spPr>
                </pic:pic>
              </a:graphicData>
            </a:graphic>
          </wp:inline>
        </w:drawing>
      </w:r>
    </w:p>
    <w:p w14:paraId="7FA696F7" w14:textId="77777777" w:rsidR="00C84FB9" w:rsidRDefault="00C84FB9" w:rsidP="00B34164">
      <w:pPr>
        <w:tabs>
          <w:tab w:val="left" w:pos="1134"/>
        </w:tabs>
        <w:rPr>
          <w:rFonts w:asciiTheme="minorBidi" w:hAnsiTheme="minorBidi" w:cstheme="minorBidi"/>
        </w:rPr>
      </w:pPr>
      <w:r w:rsidRPr="00B43044">
        <w:rPr>
          <w:rFonts w:asciiTheme="minorBidi" w:hAnsiTheme="minorBidi" w:cstheme="minorBidi"/>
          <w:b/>
          <w:bCs/>
        </w:rPr>
        <w:t>Figure 4.7:</w:t>
      </w:r>
      <w:r w:rsidRPr="00CA7CF3">
        <w:rPr>
          <w:rFonts w:asciiTheme="minorBidi" w:hAnsiTheme="minorBidi" w:cstheme="minorBidi"/>
        </w:rPr>
        <w:t xml:space="preserve"> </w:t>
      </w:r>
      <w:r>
        <w:rPr>
          <w:rFonts w:asciiTheme="minorBidi" w:hAnsiTheme="minorBidi" w:cstheme="minorBidi"/>
        </w:rPr>
        <w:t xml:space="preserve">The predicted distribution of </w:t>
      </w:r>
      <w:r w:rsidRPr="00C84FB9">
        <w:rPr>
          <w:rFonts w:asciiTheme="minorBidi" w:hAnsiTheme="minorBidi" w:cstheme="minorBidi"/>
          <w:i/>
          <w:iCs/>
        </w:rPr>
        <w:t xml:space="preserve">M. </w:t>
      </w:r>
      <w:proofErr w:type="spellStart"/>
      <w:r w:rsidRPr="00C84FB9">
        <w:rPr>
          <w:rFonts w:asciiTheme="minorBidi" w:hAnsiTheme="minorBidi" w:cstheme="minorBidi"/>
          <w:i/>
          <w:iCs/>
        </w:rPr>
        <w:t>flava</w:t>
      </w:r>
      <w:proofErr w:type="spellEnd"/>
      <w:r>
        <w:rPr>
          <w:rFonts w:asciiTheme="minorBidi" w:hAnsiTheme="minorBidi" w:cstheme="minorBidi"/>
        </w:rPr>
        <w:t xml:space="preserve"> according to the Moving Window SDM approach, using either the ‘add to original scale’ (</w:t>
      </w:r>
      <w:proofErr w:type="gramStart"/>
      <w:r w:rsidRPr="00B34164">
        <w:rPr>
          <w:rFonts w:asciiTheme="minorBidi" w:hAnsiTheme="minorBidi" w:cstheme="minorBidi"/>
          <w:b/>
          <w:bCs/>
          <w:i/>
          <w:iCs/>
        </w:rPr>
        <w:t>a</w:t>
      </w:r>
      <w:r>
        <w:rPr>
          <w:rFonts w:asciiTheme="minorBidi" w:hAnsiTheme="minorBidi" w:cstheme="minorBidi"/>
        </w:rPr>
        <w:t xml:space="preserve"> and</w:t>
      </w:r>
      <w:proofErr w:type="gramEnd"/>
      <w:r>
        <w:rPr>
          <w:rFonts w:asciiTheme="minorBidi" w:hAnsiTheme="minorBidi" w:cstheme="minorBidi"/>
        </w:rPr>
        <w:t xml:space="preserve"> </w:t>
      </w:r>
      <w:r w:rsidRPr="00B34164">
        <w:rPr>
          <w:rFonts w:asciiTheme="minorBidi" w:hAnsiTheme="minorBidi" w:cstheme="minorBidi"/>
          <w:b/>
          <w:bCs/>
          <w:i/>
          <w:iCs/>
        </w:rPr>
        <w:t>b</w:t>
      </w:r>
      <w:r>
        <w:rPr>
          <w:rFonts w:asciiTheme="minorBidi" w:hAnsiTheme="minorBidi" w:cstheme="minorBidi"/>
        </w:rPr>
        <w:t>) or the ‘raw explanatory variables’ (</w:t>
      </w:r>
      <w:r w:rsidRPr="00B34164">
        <w:rPr>
          <w:rFonts w:asciiTheme="minorBidi" w:hAnsiTheme="minorBidi" w:cstheme="minorBidi"/>
          <w:b/>
          <w:bCs/>
          <w:i/>
          <w:iCs/>
        </w:rPr>
        <w:t>c</w:t>
      </w:r>
      <w:r>
        <w:rPr>
          <w:rFonts w:asciiTheme="minorBidi" w:hAnsiTheme="minorBidi" w:cstheme="minorBidi"/>
        </w:rPr>
        <w:t xml:space="preserve"> and </w:t>
      </w:r>
      <w:r w:rsidRPr="00B34164">
        <w:rPr>
          <w:rFonts w:asciiTheme="minorBidi" w:hAnsiTheme="minorBidi" w:cstheme="minorBidi"/>
          <w:b/>
          <w:bCs/>
          <w:i/>
          <w:iCs/>
        </w:rPr>
        <w:t>d</w:t>
      </w:r>
      <w:r>
        <w:rPr>
          <w:rFonts w:asciiTheme="minorBidi" w:hAnsiTheme="minorBidi" w:cstheme="minorBidi"/>
        </w:rPr>
        <w:t xml:space="preserve">) options. Panels </w:t>
      </w:r>
      <w:r w:rsidRPr="00B34164">
        <w:rPr>
          <w:rFonts w:asciiTheme="minorBidi" w:hAnsiTheme="minorBidi" w:cstheme="minorBidi"/>
          <w:b/>
          <w:bCs/>
          <w:i/>
          <w:iCs/>
        </w:rPr>
        <w:t>a</w:t>
      </w:r>
      <w:r>
        <w:rPr>
          <w:rFonts w:asciiTheme="minorBidi" w:hAnsiTheme="minorBidi" w:cstheme="minorBidi"/>
        </w:rPr>
        <w:t xml:space="preserve"> and </w:t>
      </w:r>
      <w:proofErr w:type="spellStart"/>
      <w:r w:rsidRPr="00B34164">
        <w:rPr>
          <w:rFonts w:asciiTheme="minorBidi" w:hAnsiTheme="minorBidi" w:cstheme="minorBidi"/>
          <w:b/>
          <w:bCs/>
          <w:i/>
          <w:iCs/>
        </w:rPr>
        <w:t>c</w:t>
      </w:r>
      <w:r>
        <w:rPr>
          <w:rFonts w:asciiTheme="minorBidi" w:hAnsiTheme="minorBidi" w:cstheme="minorBidi"/>
        </w:rPr>
        <w:t xml:space="preserve"> are</w:t>
      </w:r>
      <w:proofErr w:type="spellEnd"/>
      <w:r>
        <w:rPr>
          <w:rFonts w:asciiTheme="minorBidi" w:hAnsiTheme="minorBidi" w:cstheme="minorBidi"/>
        </w:rPr>
        <w:t xml:space="preserve"> at the 1×1 km resolution and panels </w:t>
      </w:r>
      <w:r w:rsidRPr="00B34164">
        <w:rPr>
          <w:rFonts w:asciiTheme="minorBidi" w:hAnsiTheme="minorBidi" w:cstheme="minorBidi"/>
          <w:b/>
          <w:bCs/>
          <w:i/>
          <w:iCs/>
        </w:rPr>
        <w:t>b</w:t>
      </w:r>
      <w:r>
        <w:rPr>
          <w:rFonts w:asciiTheme="minorBidi" w:hAnsiTheme="minorBidi" w:cstheme="minorBidi"/>
        </w:rPr>
        <w:t xml:space="preserve"> and </w:t>
      </w:r>
      <w:r w:rsidRPr="00B34164">
        <w:rPr>
          <w:rFonts w:asciiTheme="minorBidi" w:hAnsiTheme="minorBidi" w:cstheme="minorBidi"/>
          <w:b/>
          <w:bCs/>
          <w:i/>
          <w:iCs/>
        </w:rPr>
        <w:t>d</w:t>
      </w:r>
      <w:r>
        <w:rPr>
          <w:rFonts w:asciiTheme="minorBidi" w:hAnsiTheme="minorBidi" w:cstheme="minorBidi"/>
        </w:rPr>
        <w:t xml:space="preserve"> are at the 5×8 km resolution, based on unmasked SDM. </w:t>
      </w:r>
      <w:r w:rsidR="00B34164">
        <w:rPr>
          <w:rFonts w:asciiTheme="minorBidi" w:hAnsiTheme="minorBidi" w:cstheme="minorBidi"/>
        </w:rPr>
        <w:t xml:space="preserve">Results from the </w:t>
      </w:r>
      <w:r w:rsidR="00B34164" w:rsidRPr="003A2B13">
        <w:rPr>
          <w:rFonts w:asciiTheme="minorBidi" w:hAnsiTheme="minorBidi" w:cstheme="minorBidi"/>
        </w:rPr>
        <w:t>S1250_R1 dataset</w:t>
      </w:r>
      <w:r w:rsidR="00B34164">
        <w:rPr>
          <w:rFonts w:asciiTheme="minorBidi" w:hAnsiTheme="minorBidi" w:cstheme="minorBidi"/>
        </w:rPr>
        <w:t>.</w:t>
      </w:r>
      <w:r>
        <w:rPr>
          <w:rFonts w:asciiTheme="minorBidi" w:hAnsiTheme="minorBidi" w:cstheme="minorBidi"/>
        </w:rPr>
        <w:t xml:space="preserve"> </w:t>
      </w:r>
    </w:p>
    <w:p w14:paraId="34FA775E" w14:textId="77777777" w:rsidR="00585240" w:rsidRDefault="00585240" w:rsidP="00282F42">
      <w:pPr>
        <w:tabs>
          <w:tab w:val="left" w:pos="1134"/>
        </w:tabs>
        <w:spacing w:line="360" w:lineRule="auto"/>
        <w:rPr>
          <w:rFonts w:ascii="Times New Roman" w:hAnsi="Times New Roman" w:cs="Times New Roman"/>
          <w:sz w:val="22"/>
          <w:szCs w:val="22"/>
        </w:rPr>
      </w:pPr>
    </w:p>
    <w:p w14:paraId="07C231E2" w14:textId="77777777" w:rsidR="00F40CE4" w:rsidRPr="00F40CE4" w:rsidRDefault="00F40CE4" w:rsidP="00585240">
      <w:pPr>
        <w:pStyle w:val="Style2"/>
      </w:pPr>
      <w:bookmarkStart w:id="112" w:name="_Toc445210676"/>
      <w:proofErr w:type="gramStart"/>
      <w:r>
        <w:t>4</w:t>
      </w:r>
      <w:r w:rsidRPr="005245D0">
        <w:t>.</w:t>
      </w:r>
      <w:r w:rsidR="00585240">
        <w:t>f</w:t>
      </w:r>
      <w:proofErr w:type="gramEnd"/>
      <w:r w:rsidRPr="005245D0">
        <w:t>:</w:t>
      </w:r>
      <w:r w:rsidRPr="005245D0">
        <w:tab/>
      </w:r>
      <w:r>
        <w:t>Top X occupied cells</w:t>
      </w:r>
      <w:bookmarkEnd w:id="112"/>
    </w:p>
    <w:p w14:paraId="400071AF" w14:textId="77777777" w:rsidR="002965E8" w:rsidRPr="002965E8" w:rsidRDefault="002965E8"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f</w:t>
      </w:r>
      <w:r w:rsidRPr="002965E8">
        <w:rPr>
          <w:rFonts w:ascii="Times New Roman" w:hAnsi="Times New Roman" w:cs="Times New Roman"/>
          <w:i/>
          <w:iCs/>
          <w:sz w:val="22"/>
          <w:szCs w:val="22"/>
        </w:rPr>
        <w:t>.1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w:t>
      </w:r>
      <w:r w:rsidRPr="002965E8">
        <w:rPr>
          <w:rFonts w:ascii="Times New Roman" w:hAnsi="Times New Roman" w:cs="Times New Roman"/>
          <w:i/>
          <w:iCs/>
          <w:sz w:val="22"/>
          <w:szCs w:val="22"/>
        </w:rPr>
        <w:t>ain rationale</w:t>
      </w:r>
    </w:p>
    <w:p w14:paraId="6683526F" w14:textId="679DB407" w:rsidR="00E05C50" w:rsidRDefault="00E05C50" w:rsidP="00E123C7">
      <w:p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lastRenderedPageBreak/>
        <w:t xml:space="preserve">The </w:t>
      </w:r>
      <w:r>
        <w:rPr>
          <w:rFonts w:ascii="Times New Roman" w:hAnsi="Times New Roman" w:cs="Times New Roman"/>
          <w:i/>
          <w:iCs/>
          <w:sz w:val="22"/>
          <w:szCs w:val="22"/>
        </w:rPr>
        <w:t>Top X</w:t>
      </w:r>
      <w:r w:rsidRPr="00282F42">
        <w:rPr>
          <w:rFonts w:ascii="Times New Roman" w:hAnsi="Times New Roman" w:cs="Times New Roman"/>
          <w:sz w:val="22"/>
          <w:szCs w:val="22"/>
        </w:rPr>
        <w:t xml:space="preserve"> model </w:t>
      </w:r>
      <w:r>
        <w:rPr>
          <w:rFonts w:ascii="Times New Roman" w:hAnsi="Times New Roman" w:cs="Times New Roman"/>
          <w:sz w:val="22"/>
          <w:szCs w:val="22"/>
        </w:rPr>
        <w:t xml:space="preserve">is the simplest hybrid model to incorporate information from both the SDM and from downscaling models. The model does not alter the underlying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but instead finds the threshold that produces the same number of occupancies as that predicted by downscaling. The model first creates atlas data from the training P/A (or presence only) data. Next the training data are </w:t>
      </w:r>
      <w:proofErr w:type="spellStart"/>
      <w:r>
        <w:rPr>
          <w:rFonts w:ascii="Times New Roman" w:hAnsi="Times New Roman" w:cs="Times New Roman"/>
          <w:sz w:val="22"/>
          <w:szCs w:val="22"/>
        </w:rPr>
        <w:t>upgrained</w:t>
      </w:r>
      <w:proofErr w:type="spellEnd"/>
      <w:r>
        <w:rPr>
          <w:rFonts w:ascii="Times New Roman" w:hAnsi="Times New Roman" w:cs="Times New Roman"/>
          <w:sz w:val="22"/>
          <w:szCs w:val="22"/>
        </w:rPr>
        <w:t xml:space="preserve"> to create a distribution pattern at coarse resolution. The coarse scale distribution pattern is used to fit one or more of the published downscaling model, and the fitted curve is extrapolated back to the resolution of the SDM. Next, thresholds are applied to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data, and the occupancy calculated for each. The selected threshold is that where occupancy is closest to the predicted to be occupied at the SDM resolution by the downscaling models, therefore using coarse thresholds or where the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contains many cells with the same values will likely lead to a slightly different occupancy from that predicted. In a way, this method can be considered as an additional method to select an optimal threshold</w:t>
      </w:r>
      <w:r w:rsidR="00F81DB6">
        <w:rPr>
          <w:rFonts w:ascii="Times New Roman" w:hAnsi="Times New Roman" w:cs="Times New Roman"/>
          <w:sz w:val="22"/>
          <w:szCs w:val="22"/>
        </w:rPr>
        <w:t xml:space="preserve"> </w:t>
      </w:r>
      <w:r w:rsidR="00F81DB6">
        <w:rPr>
          <w:rFonts w:ascii="Times New Roman" w:hAnsi="Times New Roman" w:cs="Times New Roman"/>
          <w:sz w:val="22"/>
          <w:szCs w:val="22"/>
        </w:rPr>
        <w:fldChar w:fldCharType="begin"/>
      </w:r>
      <w:r w:rsidR="00F81DB6">
        <w:rPr>
          <w:rFonts w:ascii="Times New Roman" w:hAnsi="Times New Roman" w:cs="Times New Roman"/>
          <w:sz w:val="22"/>
          <w:szCs w:val="22"/>
        </w:rPr>
        <w:instrText xml:space="preserve"> ADDIN EN.CITE &lt;EndNote&gt;&lt;Cite&gt;&lt;Author&gt;Liu&lt;/Author&gt;&lt;Year&gt;2005&lt;/Year&gt;&lt;RecNum&gt;1444&lt;/RecNum&gt;&lt;Prefix&gt;see &lt;/Prefix&gt;&lt;Suffix&gt; for other methods&lt;/Suffix&gt;&lt;DisplayText&gt;(see Liu et al. 2005 for other methods)&lt;/DisplayText&gt;&lt;record&gt;&lt;rec-number&gt;1444&lt;/rec-number&gt;&lt;foreign-keys&gt;&lt;key app="EN" db-id="2pz9xze02x9awte9pxsvv02fr290paparpvt"&gt;1444&lt;/key&gt;&lt;/foreign-keys&gt;&lt;ref-type name="Journal Article"&gt;17&lt;/ref-type&gt;&lt;contributors&gt;&lt;authors&gt;&lt;author&gt;Liu, Canran&lt;/author&gt;&lt;author&gt;Berry, Pam M.&lt;/author&gt;&lt;author&gt;Dawson, Terence P.&lt;/author&gt;&lt;author&gt;Pearson, Richard G.&lt;/author&gt;&lt;/authors&gt;&lt;/contributors&gt;&lt;titles&gt;&lt;title&gt;Selecting thresholds of occurrence in the prediction of species distributions&lt;/title&gt;&lt;secondary-title&gt;Ecography&lt;/secondary-title&gt;&lt;/titles&gt;&lt;periodical&gt;&lt;full-title&gt;Ecography&lt;/full-title&gt;&lt;abbr-1&gt;Ecography&lt;/abbr-1&gt;&lt;/periodical&gt;&lt;pages&gt;385-393&lt;/pages&gt;&lt;volume&gt;28&lt;/volume&gt;&lt;number&gt;3&lt;/number&gt;&lt;dates&gt;&lt;year&gt;2005&lt;/year&gt;&lt;/dates&gt;&lt;publisher&gt;Munksgaard International Publishers&lt;/publisher&gt;&lt;isbn&gt;1600-0587&lt;/isbn&gt;&lt;label&gt;+ / -&lt;/label&gt;&lt;urls&gt;&lt;related-urls&gt;&lt;url&gt;http://dx.doi.org/10.1111/j.0906-7590.2005.03957.x&lt;/url&gt;&lt;/related-urls&gt;&lt;/urls&gt;&lt;electronic-resource-num&gt;10.1111/j.0906-7590.2005.03957.x&lt;/electronic-resource-num&gt;&lt;research-notes&gt;EU-BON, task 2, up-scaling, SDM, review&lt;/research-notes&gt;&lt;/record&gt;&lt;/Cite&gt;&lt;/EndNote&gt;</w:instrText>
      </w:r>
      <w:r w:rsidR="00F81DB6">
        <w:rPr>
          <w:rFonts w:ascii="Times New Roman" w:hAnsi="Times New Roman" w:cs="Times New Roman"/>
          <w:sz w:val="22"/>
          <w:szCs w:val="22"/>
        </w:rPr>
        <w:fldChar w:fldCharType="separate"/>
      </w:r>
      <w:r w:rsidR="00F81DB6">
        <w:rPr>
          <w:rFonts w:ascii="Times New Roman" w:hAnsi="Times New Roman" w:cs="Times New Roman"/>
          <w:noProof/>
          <w:sz w:val="22"/>
          <w:szCs w:val="22"/>
        </w:rPr>
        <w:t>(</w:t>
      </w:r>
      <w:hyperlink w:anchor="_ENREF_23" w:tooltip="Liu, 2005 #1444" w:history="1">
        <w:r w:rsidR="00E123C7">
          <w:rPr>
            <w:rFonts w:ascii="Times New Roman" w:hAnsi="Times New Roman" w:cs="Times New Roman"/>
            <w:noProof/>
            <w:sz w:val="22"/>
            <w:szCs w:val="22"/>
          </w:rPr>
          <w:t>see Liu et al. 2005 for other methods</w:t>
        </w:r>
      </w:hyperlink>
      <w:r w:rsidR="00F81DB6">
        <w:rPr>
          <w:rFonts w:ascii="Times New Roman" w:hAnsi="Times New Roman" w:cs="Times New Roman"/>
          <w:noProof/>
          <w:sz w:val="22"/>
          <w:szCs w:val="22"/>
        </w:rPr>
        <w:t>)</w:t>
      </w:r>
      <w:r w:rsidR="00F81DB6">
        <w:rPr>
          <w:rFonts w:ascii="Times New Roman" w:hAnsi="Times New Roman" w:cs="Times New Roman"/>
          <w:sz w:val="22"/>
          <w:szCs w:val="22"/>
        </w:rPr>
        <w:fldChar w:fldCharType="end"/>
      </w:r>
      <w:r>
        <w:rPr>
          <w:rFonts w:ascii="Times New Roman" w:hAnsi="Times New Roman" w:cs="Times New Roman"/>
          <w:sz w:val="22"/>
          <w:szCs w:val="22"/>
        </w:rPr>
        <w:t xml:space="preserve"> (</w:t>
      </w:r>
      <w:r w:rsidRPr="00E31158">
        <w:rPr>
          <w:rFonts w:ascii="Times New Roman" w:hAnsi="Times New Roman" w:cs="Times New Roman"/>
          <w:sz w:val="22"/>
          <w:szCs w:val="22"/>
          <w:highlight w:val="yellow"/>
        </w:rPr>
        <w:t xml:space="preserve">see </w:t>
      </w:r>
      <w:r w:rsidR="00E31158" w:rsidRPr="00E31158">
        <w:rPr>
          <w:rFonts w:ascii="Times New Roman" w:hAnsi="Times New Roman" w:cs="Times New Roman"/>
          <w:sz w:val="22"/>
          <w:szCs w:val="22"/>
          <w:highlight w:val="yellow"/>
        </w:rPr>
        <w:t>#</w:t>
      </w:r>
      <w:r w:rsidRPr="00E31158">
        <w:rPr>
          <w:rFonts w:ascii="Times New Roman" w:hAnsi="Times New Roman" w:cs="Times New Roman"/>
          <w:sz w:val="22"/>
          <w:szCs w:val="22"/>
          <w:highlight w:val="yellow"/>
        </w:rPr>
        <w:t>1444 for other methods</w:t>
      </w:r>
      <w:r>
        <w:rPr>
          <w:rFonts w:ascii="Times New Roman" w:hAnsi="Times New Roman" w:cs="Times New Roman"/>
          <w:sz w:val="22"/>
          <w:szCs w:val="22"/>
        </w:rPr>
        <w:t xml:space="preserve">).  </w:t>
      </w:r>
    </w:p>
    <w:p w14:paraId="6C162475" w14:textId="461AB8CB" w:rsidR="00F86C1D" w:rsidRDefault="00F86C1D" w:rsidP="00F86C1D">
      <w:pPr>
        <w:tabs>
          <w:tab w:val="left" w:pos="1134"/>
        </w:tabs>
        <w:spacing w:line="360" w:lineRule="auto"/>
        <w:rPr>
          <w:rFonts w:ascii="Times New Roman" w:hAnsi="Times New Roman" w:cs="Times New Roman"/>
          <w:sz w:val="22"/>
          <w:szCs w:val="22"/>
        </w:rPr>
      </w:pPr>
    </w:p>
    <w:p w14:paraId="28818D33" w14:textId="77777777" w:rsidR="002965E8" w:rsidRDefault="002965E8" w:rsidP="00F86C1D">
      <w:pPr>
        <w:tabs>
          <w:tab w:val="left" w:pos="1134"/>
        </w:tabs>
        <w:spacing w:line="360" w:lineRule="auto"/>
        <w:rPr>
          <w:rFonts w:ascii="Times New Roman" w:hAnsi="Times New Roman" w:cs="Times New Roman"/>
          <w:sz w:val="22"/>
          <w:szCs w:val="22"/>
        </w:rPr>
      </w:pPr>
    </w:p>
    <w:p w14:paraId="0D129833" w14:textId="77777777" w:rsidR="002965E8" w:rsidRPr="002965E8" w:rsidRDefault="002965E8"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f</w:t>
      </w:r>
      <w:r w:rsidRPr="002965E8">
        <w:rPr>
          <w:rFonts w:ascii="Times New Roman" w:hAnsi="Times New Roman" w:cs="Times New Roman"/>
          <w:i/>
          <w:iCs/>
          <w:sz w:val="22"/>
          <w:szCs w:val="22"/>
        </w:rPr>
        <w:t>.</w:t>
      </w:r>
      <w:r>
        <w:rPr>
          <w:rFonts w:ascii="Times New Roman" w:hAnsi="Times New Roman" w:cs="Times New Roman"/>
          <w:i/>
          <w:iCs/>
          <w:sz w:val="22"/>
          <w:szCs w:val="22"/>
        </w:rPr>
        <w:t>2</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R application</w:t>
      </w:r>
    </w:p>
    <w:p w14:paraId="1D65989F" w14:textId="6799E608" w:rsidR="005732F4" w:rsidRDefault="005732F4" w:rsidP="005F0BAA">
      <w:pPr>
        <w:spacing w:line="360" w:lineRule="auto"/>
        <w:rPr>
          <w:rFonts w:ascii="Times New Roman" w:hAnsi="Times New Roman" w:cs="Times New Roman"/>
          <w:sz w:val="22"/>
          <w:szCs w:val="22"/>
        </w:rPr>
      </w:pPr>
      <w:r>
        <w:rPr>
          <w:rFonts w:ascii="Times New Roman" w:hAnsi="Times New Roman" w:cs="Times New Roman"/>
          <w:sz w:val="22"/>
          <w:szCs w:val="22"/>
        </w:rPr>
        <w:t xml:space="preserve">The R function </w:t>
      </w:r>
      <w:r w:rsidR="005F0BAA">
        <w:rPr>
          <w:rFonts w:ascii="Times New Roman" w:hAnsi="Times New Roman" w:cs="Times New Roman"/>
          <w:sz w:val="22"/>
          <w:szCs w:val="22"/>
        </w:rPr>
        <w:t>‘</w:t>
      </w:r>
      <w:proofErr w:type="spellStart"/>
      <w:r w:rsidRPr="005F0BAA">
        <w:rPr>
          <w:rFonts w:ascii="Times New Roman" w:hAnsi="Times New Roman" w:cs="Times New Roman"/>
          <w:i/>
          <w:iCs/>
          <w:sz w:val="22"/>
          <w:szCs w:val="22"/>
        </w:rPr>
        <w:t>TopX.R</w:t>
      </w:r>
      <w:proofErr w:type="spellEnd"/>
      <w:r w:rsidR="005F0BAA" w:rsidRPr="005F0BAA">
        <w:rPr>
          <w:rFonts w:ascii="Times New Roman" w:hAnsi="Times New Roman" w:cs="Times New Roman"/>
          <w:i/>
          <w:iCs/>
          <w:sz w:val="22"/>
          <w:szCs w:val="22"/>
        </w:rPr>
        <w:t>’</w:t>
      </w:r>
      <w:r>
        <w:rPr>
          <w:rFonts w:ascii="Times New Roman" w:hAnsi="Times New Roman" w:cs="Times New Roman"/>
          <w:sz w:val="22"/>
          <w:szCs w:val="22"/>
        </w:rPr>
        <w:t xml:space="preserve"> runs the Top X model. </w:t>
      </w:r>
      <w:r w:rsidR="00F04F45">
        <w:rPr>
          <w:rFonts w:ascii="Times New Roman" w:hAnsi="Times New Roman" w:cs="Times New Roman"/>
          <w:sz w:val="22"/>
          <w:szCs w:val="22"/>
        </w:rPr>
        <w:t xml:space="preserve">The input and output of the function are described in table 4.4. </w:t>
      </w:r>
      <w:r>
        <w:rPr>
          <w:rFonts w:ascii="Times New Roman" w:hAnsi="Times New Roman" w:cs="Times New Roman"/>
          <w:sz w:val="22"/>
          <w:szCs w:val="22"/>
        </w:rPr>
        <w:t xml:space="preserve"> </w:t>
      </w:r>
    </w:p>
    <w:p w14:paraId="5D9CD929" w14:textId="77777777" w:rsidR="005732F4" w:rsidRDefault="005732F4" w:rsidP="005732F4">
      <w:pPr>
        <w:spacing w:line="360" w:lineRule="auto"/>
        <w:rPr>
          <w:rFonts w:ascii="Times New Roman" w:hAnsi="Times New Roman" w:cs="Times New Roman"/>
          <w:sz w:val="22"/>
          <w:szCs w:val="22"/>
        </w:rPr>
      </w:pPr>
    </w:p>
    <w:p w14:paraId="6543EC15" w14:textId="625D17B4" w:rsidR="005732F4" w:rsidRPr="0008493E" w:rsidRDefault="005732F4" w:rsidP="005F0BAA">
      <w:pPr>
        <w:tabs>
          <w:tab w:val="left" w:pos="1134"/>
        </w:tabs>
        <w:spacing w:line="276" w:lineRule="auto"/>
        <w:rPr>
          <w:rFonts w:asciiTheme="minorBidi" w:hAnsiTheme="minorBidi" w:cstheme="minorBidi"/>
        </w:rPr>
      </w:pPr>
      <w:r w:rsidRPr="0008493E">
        <w:rPr>
          <w:rFonts w:asciiTheme="minorBidi" w:hAnsiTheme="minorBidi" w:cstheme="minorBidi"/>
          <w:b/>
          <w:bCs/>
        </w:rPr>
        <w:t>Table 4.</w:t>
      </w:r>
      <w:r>
        <w:rPr>
          <w:rFonts w:asciiTheme="minorBidi" w:hAnsiTheme="minorBidi" w:cstheme="minorBidi"/>
          <w:b/>
          <w:bCs/>
        </w:rPr>
        <w:t>4</w:t>
      </w:r>
      <w:r w:rsidRPr="0008493E">
        <w:rPr>
          <w:rFonts w:asciiTheme="minorBidi" w:hAnsiTheme="minorBidi" w:cstheme="minorBidi"/>
          <w:b/>
          <w:bCs/>
        </w:rPr>
        <w:t>:</w:t>
      </w:r>
      <w:r w:rsidRPr="0008493E">
        <w:rPr>
          <w:rFonts w:asciiTheme="minorBidi" w:hAnsiTheme="minorBidi" w:cstheme="minorBidi"/>
        </w:rPr>
        <w:t xml:space="preserve"> the input parameters to the </w:t>
      </w:r>
      <w:proofErr w:type="spellStart"/>
      <w:r w:rsidR="008C3C29">
        <w:rPr>
          <w:rFonts w:asciiTheme="minorBidi" w:hAnsiTheme="minorBidi" w:cstheme="minorBidi"/>
          <w:i/>
          <w:iCs/>
        </w:rPr>
        <w:t>TopX</w:t>
      </w:r>
      <w:r w:rsidRPr="00B52587">
        <w:rPr>
          <w:rFonts w:asciiTheme="minorBidi" w:hAnsiTheme="minorBidi" w:cstheme="minorBidi"/>
          <w:i/>
          <w:iCs/>
        </w:rPr>
        <w:t>.R</w:t>
      </w:r>
      <w:proofErr w:type="spellEnd"/>
      <w:r w:rsidRPr="0008493E">
        <w:rPr>
          <w:rFonts w:asciiTheme="minorBidi" w:hAnsiTheme="minorBidi" w:cstheme="minorBidi"/>
        </w:rPr>
        <w:t xml:space="preserve"> function provided in </w:t>
      </w:r>
      <w:r w:rsidR="005F0BAA">
        <w:rPr>
          <w:rFonts w:asciiTheme="minorBidi" w:hAnsiTheme="minorBidi" w:cstheme="minorBidi"/>
        </w:rPr>
        <w:t>the supporting information</w:t>
      </w:r>
      <w:r w:rsidRPr="0008493E">
        <w:rPr>
          <w:rFonts w:asciiTheme="minorBidi" w:hAnsiTheme="minorBidi" w:cstheme="minorBid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7"/>
        <w:gridCol w:w="7630"/>
      </w:tblGrid>
      <w:tr w:rsidR="00E05C50" w:rsidRPr="0008493E" w14:paraId="41DB596E" w14:textId="77777777" w:rsidTr="00E123C7">
        <w:tc>
          <w:tcPr>
            <w:tcW w:w="1377" w:type="dxa"/>
            <w:tcBorders>
              <w:bottom w:val="single" w:sz="2" w:space="0" w:color="auto"/>
              <w:right w:val="single" w:sz="2" w:space="0" w:color="auto"/>
            </w:tcBorders>
            <w:shd w:val="clear" w:color="auto" w:fill="808080" w:themeFill="background1" w:themeFillShade="80"/>
            <w:vAlign w:val="center"/>
          </w:tcPr>
          <w:p w14:paraId="6C89F187" w14:textId="77777777" w:rsidR="00E05C50" w:rsidRPr="00A5281F" w:rsidRDefault="00E05C50" w:rsidP="00E123C7">
            <w:pPr>
              <w:tabs>
                <w:tab w:val="left" w:pos="1134"/>
              </w:tabs>
              <w:spacing w:line="360" w:lineRule="auto"/>
              <w:rPr>
                <w:rFonts w:asciiTheme="minorBidi" w:hAnsiTheme="minorBidi" w:cstheme="minorBidi"/>
                <w:color w:val="FFFFFF" w:themeColor="background1"/>
              </w:rPr>
            </w:pPr>
            <w:r w:rsidRPr="00A5281F">
              <w:rPr>
                <w:rFonts w:asciiTheme="minorBidi" w:hAnsiTheme="minorBidi" w:cstheme="minorBidi"/>
                <w:color w:val="FFFFFF" w:themeColor="background1"/>
              </w:rPr>
              <w:t>Parameters</w:t>
            </w:r>
          </w:p>
        </w:tc>
        <w:tc>
          <w:tcPr>
            <w:tcW w:w="7866" w:type="dxa"/>
            <w:tcBorders>
              <w:left w:val="single" w:sz="2" w:space="0" w:color="auto"/>
              <w:bottom w:val="single" w:sz="2" w:space="0" w:color="auto"/>
            </w:tcBorders>
            <w:shd w:val="clear" w:color="auto" w:fill="808080" w:themeFill="background1" w:themeFillShade="80"/>
            <w:vAlign w:val="center"/>
          </w:tcPr>
          <w:p w14:paraId="0303BFA2" w14:textId="77777777" w:rsidR="00E05C50" w:rsidRPr="00A5281F" w:rsidRDefault="00E05C50" w:rsidP="00E123C7">
            <w:pPr>
              <w:tabs>
                <w:tab w:val="left" w:pos="1134"/>
              </w:tabs>
              <w:spacing w:line="360" w:lineRule="auto"/>
              <w:jc w:val="center"/>
              <w:rPr>
                <w:rFonts w:asciiTheme="minorBidi" w:hAnsiTheme="minorBidi" w:cstheme="minorBidi"/>
                <w:color w:val="FFFFFF" w:themeColor="background1"/>
              </w:rPr>
            </w:pPr>
            <w:r w:rsidRPr="00A5281F">
              <w:rPr>
                <w:rFonts w:asciiTheme="minorBidi" w:hAnsiTheme="minorBidi" w:cstheme="minorBidi"/>
                <w:color w:val="FFFFFF" w:themeColor="background1"/>
              </w:rPr>
              <w:t>Description</w:t>
            </w:r>
          </w:p>
        </w:tc>
      </w:tr>
      <w:tr w:rsidR="00E05C50" w:rsidRPr="0008493E" w14:paraId="5E566C84" w14:textId="77777777" w:rsidTr="00E123C7">
        <w:trPr>
          <w:trHeight w:val="401"/>
        </w:trPr>
        <w:tc>
          <w:tcPr>
            <w:tcW w:w="9243" w:type="dxa"/>
            <w:gridSpan w:val="2"/>
            <w:tcBorders>
              <w:top w:val="single" w:sz="2" w:space="0" w:color="auto"/>
            </w:tcBorders>
            <w:shd w:val="clear" w:color="auto" w:fill="auto"/>
            <w:vAlign w:val="center"/>
          </w:tcPr>
          <w:p w14:paraId="1702B7EB" w14:textId="77777777" w:rsidR="00E05C50" w:rsidRPr="005732F4" w:rsidRDefault="00E05C50" w:rsidP="00E123C7">
            <w:pPr>
              <w:spacing w:line="360" w:lineRule="auto"/>
              <w:rPr>
                <w:rFonts w:asciiTheme="minorBidi" w:hAnsiTheme="minorBidi" w:cstheme="minorBidi"/>
                <w:b/>
                <w:bCs/>
                <w:sz w:val="18"/>
                <w:szCs w:val="18"/>
              </w:rPr>
            </w:pPr>
            <w:r w:rsidRPr="005732F4">
              <w:rPr>
                <w:rFonts w:asciiTheme="minorBidi" w:hAnsiTheme="minorBidi" w:cstheme="minorBidi"/>
                <w:b/>
                <w:bCs/>
                <w:i/>
                <w:iCs/>
                <w:sz w:val="18"/>
                <w:szCs w:val="18"/>
              </w:rPr>
              <w:t>Input</w:t>
            </w:r>
          </w:p>
        </w:tc>
      </w:tr>
      <w:tr w:rsidR="00E05C50" w:rsidRPr="0008493E" w14:paraId="70D1A2E2" w14:textId="77777777" w:rsidTr="00E123C7">
        <w:trPr>
          <w:trHeight w:val="661"/>
        </w:trPr>
        <w:tc>
          <w:tcPr>
            <w:tcW w:w="1377" w:type="dxa"/>
            <w:tcBorders>
              <w:right w:val="single" w:sz="2" w:space="0" w:color="auto"/>
            </w:tcBorders>
            <w:shd w:val="clear" w:color="auto" w:fill="D9D9D9" w:themeFill="background1" w:themeFillShade="D9"/>
            <w:vAlign w:val="center"/>
          </w:tcPr>
          <w:p w14:paraId="348DDBFF" w14:textId="77777777" w:rsidR="00E05C50" w:rsidRPr="0008493E" w:rsidRDefault="00E05C50"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poo</w:t>
            </w:r>
          </w:p>
        </w:tc>
        <w:tc>
          <w:tcPr>
            <w:tcW w:w="7866" w:type="dxa"/>
            <w:tcBorders>
              <w:left w:val="single" w:sz="2" w:space="0" w:color="auto"/>
            </w:tcBorders>
            <w:shd w:val="clear" w:color="auto" w:fill="D9D9D9" w:themeFill="background1" w:themeFillShade="D9"/>
            <w:vAlign w:val="center"/>
          </w:tcPr>
          <w:p w14:paraId="413D8986" w14:textId="77777777" w:rsidR="00E05C50" w:rsidRPr="0008493E" w:rsidRDefault="00E05C50" w:rsidP="00E123C7">
            <w:pPr>
              <w:spacing w:line="360" w:lineRule="auto"/>
              <w:rPr>
                <w:rFonts w:asciiTheme="minorBidi" w:hAnsiTheme="minorBidi" w:cstheme="minorBidi"/>
                <w:sz w:val="18"/>
                <w:szCs w:val="18"/>
              </w:rPr>
            </w:pPr>
            <w:r>
              <w:rPr>
                <w:rFonts w:asciiTheme="minorBidi" w:hAnsiTheme="minorBidi" w:cstheme="minorBidi"/>
                <w:sz w:val="18"/>
                <w:szCs w:val="18"/>
              </w:rPr>
              <w:t>Object of class ‘raster’ of the predicted probability of occurrence values from the SDM model.</w:t>
            </w:r>
          </w:p>
        </w:tc>
      </w:tr>
      <w:tr w:rsidR="00E05C50" w:rsidRPr="0008493E" w14:paraId="34F7182F" w14:textId="77777777" w:rsidTr="00E123C7">
        <w:trPr>
          <w:trHeight w:val="995"/>
        </w:trPr>
        <w:tc>
          <w:tcPr>
            <w:tcW w:w="1377" w:type="dxa"/>
            <w:tcBorders>
              <w:right w:val="single" w:sz="2" w:space="0" w:color="auto"/>
            </w:tcBorders>
            <w:shd w:val="clear" w:color="auto" w:fill="BFBFBF" w:themeFill="background1" w:themeFillShade="BF"/>
            <w:vAlign w:val="center"/>
          </w:tcPr>
          <w:p w14:paraId="3562A3B3" w14:textId="77777777" w:rsidR="00E05C50" w:rsidRPr="0008493E" w:rsidRDefault="00E05C50"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pa_data</w:t>
            </w:r>
            <w:proofErr w:type="spellEnd"/>
          </w:p>
        </w:tc>
        <w:tc>
          <w:tcPr>
            <w:tcW w:w="7866" w:type="dxa"/>
            <w:tcBorders>
              <w:left w:val="single" w:sz="2" w:space="0" w:color="auto"/>
            </w:tcBorders>
            <w:shd w:val="clear" w:color="auto" w:fill="BFBFBF" w:themeFill="background1" w:themeFillShade="BF"/>
            <w:vAlign w:val="center"/>
          </w:tcPr>
          <w:p w14:paraId="242EDD93" w14:textId="77777777" w:rsidR="00E05C50" w:rsidRPr="0008493E"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Data frame of presence-absence data. The data frame must contain the columns ‘X’, ‘Y’ and ‘Presences’ for the data </w:t>
            </w:r>
            <w:proofErr w:type="spellStart"/>
            <w:r>
              <w:rPr>
                <w:rFonts w:asciiTheme="minorBidi" w:hAnsiTheme="minorBidi" w:cstheme="minorBidi"/>
                <w:sz w:val="18"/>
                <w:szCs w:val="18"/>
              </w:rPr>
              <w:t>xy</w:t>
            </w:r>
            <w:proofErr w:type="spellEnd"/>
            <w:r>
              <w:rPr>
                <w:rFonts w:asciiTheme="minorBidi" w:hAnsiTheme="minorBidi" w:cstheme="minorBidi"/>
                <w:sz w:val="18"/>
                <w:szCs w:val="18"/>
              </w:rPr>
              <w:t xml:space="preserve"> coordinates and presence (1) or absence (0) respectively.</w:t>
            </w:r>
          </w:p>
        </w:tc>
      </w:tr>
      <w:tr w:rsidR="00E05C50" w:rsidRPr="0008493E" w14:paraId="1643FDF2" w14:textId="77777777" w:rsidTr="00E123C7">
        <w:trPr>
          <w:trHeight w:val="413"/>
        </w:trPr>
        <w:tc>
          <w:tcPr>
            <w:tcW w:w="1377" w:type="dxa"/>
            <w:tcBorders>
              <w:right w:val="single" w:sz="2" w:space="0" w:color="auto"/>
            </w:tcBorders>
            <w:shd w:val="clear" w:color="auto" w:fill="D9D9D9" w:themeFill="background1" w:themeFillShade="D9"/>
            <w:vAlign w:val="center"/>
          </w:tcPr>
          <w:p w14:paraId="06679D5E" w14:textId="77777777" w:rsidR="00E05C50" w:rsidRPr="0008493E" w:rsidRDefault="00E05C50"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 xml:space="preserve"> </w:t>
            </w:r>
            <w:proofErr w:type="spellStart"/>
            <w:r>
              <w:rPr>
                <w:rFonts w:asciiTheme="minorBidi" w:hAnsiTheme="minorBidi" w:cstheme="minorBidi"/>
                <w:i/>
                <w:iCs/>
                <w:sz w:val="18"/>
                <w:szCs w:val="18"/>
              </w:rPr>
              <w:t>atlas.scale</w:t>
            </w:r>
            <w:proofErr w:type="spellEnd"/>
          </w:p>
        </w:tc>
        <w:tc>
          <w:tcPr>
            <w:tcW w:w="7866" w:type="dxa"/>
            <w:tcBorders>
              <w:left w:val="single" w:sz="2" w:space="0" w:color="auto"/>
            </w:tcBorders>
            <w:shd w:val="clear" w:color="auto" w:fill="D9D9D9" w:themeFill="background1" w:themeFillShade="D9"/>
            <w:vAlign w:val="center"/>
          </w:tcPr>
          <w:p w14:paraId="500CCDE7" w14:textId="77777777" w:rsidR="00E05C50" w:rsidRPr="0008493E" w:rsidRDefault="00E05C50" w:rsidP="00E123C7">
            <w:pPr>
              <w:spacing w:line="360" w:lineRule="auto"/>
              <w:rPr>
                <w:rFonts w:asciiTheme="minorBidi" w:hAnsiTheme="minorBidi" w:cstheme="minorBidi"/>
                <w:sz w:val="18"/>
                <w:szCs w:val="18"/>
              </w:rPr>
            </w:pPr>
            <w:r>
              <w:rPr>
                <w:rFonts w:asciiTheme="minorBidi" w:hAnsiTheme="minorBidi" w:cstheme="minorBidi"/>
                <w:sz w:val="18"/>
                <w:szCs w:val="18"/>
              </w:rPr>
              <w:t xml:space="preserve">The cell area for the desired atlas data. This must be a multiple of the cell area of the </w:t>
            </w:r>
            <w:proofErr w:type="spellStart"/>
            <w:r>
              <w:rPr>
                <w:rFonts w:asciiTheme="minorBidi" w:hAnsiTheme="minorBidi" w:cstheme="minorBidi"/>
                <w:sz w:val="18"/>
                <w:szCs w:val="18"/>
              </w:rPr>
              <w:t>PoO</w:t>
            </w:r>
            <w:proofErr w:type="spellEnd"/>
            <w:r>
              <w:rPr>
                <w:rFonts w:asciiTheme="minorBidi" w:hAnsiTheme="minorBidi" w:cstheme="minorBidi"/>
                <w:sz w:val="18"/>
                <w:szCs w:val="18"/>
              </w:rPr>
              <w:t xml:space="preserve"> map.</w:t>
            </w:r>
          </w:p>
        </w:tc>
      </w:tr>
      <w:tr w:rsidR="00E05C50" w:rsidRPr="0008493E" w14:paraId="25F5A314" w14:textId="77777777" w:rsidTr="00E123C7">
        <w:trPr>
          <w:trHeight w:val="419"/>
        </w:trPr>
        <w:tc>
          <w:tcPr>
            <w:tcW w:w="1377" w:type="dxa"/>
            <w:tcBorders>
              <w:right w:val="single" w:sz="2" w:space="0" w:color="auto"/>
            </w:tcBorders>
            <w:shd w:val="clear" w:color="auto" w:fill="BFBFBF" w:themeFill="background1" w:themeFillShade="BF"/>
            <w:vAlign w:val="center"/>
          </w:tcPr>
          <w:p w14:paraId="4971FD63" w14:textId="77777777" w:rsidR="00E05C50" w:rsidRPr="0008493E" w:rsidRDefault="00E05C50"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 xml:space="preserve"> </w:t>
            </w:r>
            <w:proofErr w:type="spellStart"/>
            <w:r>
              <w:rPr>
                <w:rFonts w:asciiTheme="minorBidi" w:hAnsiTheme="minorBidi" w:cstheme="minorBidi"/>
                <w:i/>
                <w:iCs/>
                <w:sz w:val="18"/>
                <w:szCs w:val="18"/>
              </w:rPr>
              <w:t>upgrain.scales</w:t>
            </w:r>
            <w:proofErr w:type="spellEnd"/>
          </w:p>
        </w:tc>
        <w:tc>
          <w:tcPr>
            <w:tcW w:w="7866" w:type="dxa"/>
            <w:tcBorders>
              <w:left w:val="single" w:sz="2" w:space="0" w:color="auto"/>
            </w:tcBorders>
            <w:shd w:val="clear" w:color="auto" w:fill="BFBFBF" w:themeFill="background1" w:themeFillShade="BF"/>
            <w:vAlign w:val="center"/>
          </w:tcPr>
          <w:p w14:paraId="35129BF4" w14:textId="77777777" w:rsidR="00E05C50" w:rsidRPr="0008493E"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The number of scales to </w:t>
            </w:r>
            <w:proofErr w:type="spellStart"/>
            <w:r>
              <w:rPr>
                <w:rFonts w:asciiTheme="minorBidi" w:hAnsiTheme="minorBidi" w:cstheme="minorBidi"/>
                <w:sz w:val="18"/>
                <w:szCs w:val="18"/>
              </w:rPr>
              <w:t>upgrain</w:t>
            </w:r>
            <w:proofErr w:type="spellEnd"/>
            <w:r>
              <w:rPr>
                <w:rFonts w:asciiTheme="minorBidi" w:hAnsiTheme="minorBidi" w:cstheme="minorBidi"/>
                <w:sz w:val="18"/>
                <w:szCs w:val="18"/>
              </w:rPr>
              <w:t xml:space="preserve"> the atlas data and therefore for fitting the downscaling models.</w:t>
            </w:r>
          </w:p>
        </w:tc>
      </w:tr>
      <w:tr w:rsidR="00E05C50" w:rsidRPr="0008493E" w14:paraId="57214660" w14:textId="77777777" w:rsidTr="00E123C7">
        <w:trPr>
          <w:trHeight w:val="426"/>
        </w:trPr>
        <w:tc>
          <w:tcPr>
            <w:tcW w:w="1377" w:type="dxa"/>
            <w:tcBorders>
              <w:right w:val="single" w:sz="2" w:space="0" w:color="auto"/>
            </w:tcBorders>
            <w:shd w:val="clear" w:color="auto" w:fill="D9D9D9" w:themeFill="background1" w:themeFillShade="D9"/>
            <w:vAlign w:val="center"/>
          </w:tcPr>
          <w:p w14:paraId="5B7DFC06" w14:textId="77777777" w:rsidR="00E05C50" w:rsidRPr="0008493E" w:rsidRDefault="00E05C50"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thresholds</w:t>
            </w:r>
          </w:p>
        </w:tc>
        <w:tc>
          <w:tcPr>
            <w:tcW w:w="7866" w:type="dxa"/>
            <w:tcBorders>
              <w:left w:val="single" w:sz="2" w:space="0" w:color="auto"/>
            </w:tcBorders>
            <w:shd w:val="clear" w:color="auto" w:fill="D9D9D9" w:themeFill="background1" w:themeFillShade="D9"/>
            <w:vAlign w:val="center"/>
          </w:tcPr>
          <w:p w14:paraId="0B3A5025" w14:textId="7676BBD4" w:rsidR="00E05C50" w:rsidRPr="0008493E"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A vector of thresholds from which to extract the threshold that maximises occupancy to that predicted by the downscaling models. The longer the vector the greater the processing time (default = from 0 to 1 with increments of 0.01).</w:t>
            </w:r>
          </w:p>
        </w:tc>
      </w:tr>
      <w:tr w:rsidR="00E05C50" w:rsidRPr="0008493E" w14:paraId="3338DADA" w14:textId="77777777" w:rsidTr="00E123C7">
        <w:trPr>
          <w:trHeight w:val="418"/>
        </w:trPr>
        <w:tc>
          <w:tcPr>
            <w:tcW w:w="9243" w:type="dxa"/>
            <w:gridSpan w:val="2"/>
            <w:shd w:val="clear" w:color="auto" w:fill="auto"/>
            <w:vAlign w:val="center"/>
          </w:tcPr>
          <w:p w14:paraId="3295ADCA" w14:textId="77777777" w:rsidR="00E05C50" w:rsidRPr="005732F4" w:rsidRDefault="00E05C50" w:rsidP="00E123C7">
            <w:pPr>
              <w:tabs>
                <w:tab w:val="left" w:pos="1134"/>
              </w:tabs>
              <w:spacing w:line="360" w:lineRule="auto"/>
              <w:rPr>
                <w:rFonts w:asciiTheme="minorBidi" w:hAnsiTheme="minorBidi" w:cstheme="minorBidi"/>
                <w:b/>
                <w:bCs/>
                <w:sz w:val="18"/>
                <w:szCs w:val="18"/>
              </w:rPr>
            </w:pPr>
            <w:r w:rsidRPr="005732F4">
              <w:rPr>
                <w:rFonts w:asciiTheme="minorBidi" w:hAnsiTheme="minorBidi" w:cstheme="minorBidi"/>
                <w:b/>
                <w:bCs/>
                <w:sz w:val="18"/>
                <w:szCs w:val="18"/>
              </w:rPr>
              <w:t>Output</w:t>
            </w:r>
          </w:p>
        </w:tc>
      </w:tr>
      <w:tr w:rsidR="00E05C50" w:rsidRPr="0008493E" w14:paraId="0E56CD3B" w14:textId="77777777" w:rsidTr="00E123C7">
        <w:trPr>
          <w:trHeight w:val="365"/>
        </w:trPr>
        <w:tc>
          <w:tcPr>
            <w:tcW w:w="1377" w:type="dxa"/>
            <w:tcBorders>
              <w:right w:val="single" w:sz="2" w:space="0" w:color="auto"/>
            </w:tcBorders>
            <w:shd w:val="clear" w:color="auto" w:fill="D9D9D9" w:themeFill="background1" w:themeFillShade="D9"/>
            <w:vAlign w:val="center"/>
          </w:tcPr>
          <w:p w14:paraId="2730A714" w14:textId="77777777" w:rsidR="00E05C50" w:rsidRPr="0008493E" w:rsidRDefault="00E05C50"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poo_map</w:t>
            </w:r>
            <w:proofErr w:type="spellEnd"/>
          </w:p>
        </w:tc>
        <w:tc>
          <w:tcPr>
            <w:tcW w:w="7866" w:type="dxa"/>
            <w:tcBorders>
              <w:left w:val="single" w:sz="2" w:space="0" w:color="auto"/>
            </w:tcBorders>
            <w:shd w:val="clear" w:color="auto" w:fill="D9D9D9" w:themeFill="background1" w:themeFillShade="D9"/>
            <w:vAlign w:val="center"/>
          </w:tcPr>
          <w:p w14:paraId="1086617E" w14:textId="44109B44" w:rsidR="00E05C50" w:rsidRPr="0008493E"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Object of class ‘raster’ of the probability of occurrence values masked by the atlas data.</w:t>
            </w:r>
          </w:p>
        </w:tc>
      </w:tr>
      <w:tr w:rsidR="00E05C50" w:rsidRPr="0008493E" w14:paraId="5FE85943" w14:textId="77777777" w:rsidTr="00E123C7">
        <w:trPr>
          <w:trHeight w:val="414"/>
        </w:trPr>
        <w:tc>
          <w:tcPr>
            <w:tcW w:w="1377" w:type="dxa"/>
            <w:tcBorders>
              <w:right w:val="single" w:sz="2" w:space="0" w:color="auto"/>
            </w:tcBorders>
            <w:shd w:val="clear" w:color="auto" w:fill="BFBFBF" w:themeFill="background1" w:themeFillShade="BF"/>
            <w:vAlign w:val="center"/>
          </w:tcPr>
          <w:p w14:paraId="330C1B96" w14:textId="77777777" w:rsidR="00E05C50" w:rsidRPr="0008493E" w:rsidRDefault="00E05C50"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pa_map</w:t>
            </w:r>
            <w:proofErr w:type="spellEnd"/>
          </w:p>
        </w:tc>
        <w:tc>
          <w:tcPr>
            <w:tcW w:w="7866" w:type="dxa"/>
            <w:tcBorders>
              <w:left w:val="single" w:sz="2" w:space="0" w:color="auto"/>
            </w:tcBorders>
            <w:shd w:val="clear" w:color="auto" w:fill="BFBFBF" w:themeFill="background1" w:themeFillShade="BF"/>
            <w:vAlign w:val="center"/>
          </w:tcPr>
          <w:p w14:paraId="728B2A72" w14:textId="383566FE" w:rsidR="00E05C50" w:rsidRPr="0008493E" w:rsidRDefault="00E05C50" w:rsidP="00E123C7">
            <w:pPr>
              <w:spacing w:line="360" w:lineRule="auto"/>
              <w:rPr>
                <w:rFonts w:asciiTheme="minorBidi" w:hAnsiTheme="minorBidi" w:cstheme="minorBidi"/>
                <w:sz w:val="18"/>
                <w:szCs w:val="18"/>
              </w:rPr>
            </w:pPr>
            <w:r>
              <w:rPr>
                <w:rFonts w:asciiTheme="minorBidi" w:hAnsiTheme="minorBidi" w:cstheme="minorBidi"/>
                <w:sz w:val="18"/>
                <w:szCs w:val="18"/>
              </w:rPr>
              <w:t>Object of class ‘raster’ of the presence-absence map defined using the Top X threshold.</w:t>
            </w:r>
          </w:p>
        </w:tc>
      </w:tr>
      <w:tr w:rsidR="00E05C50" w:rsidRPr="0008493E" w14:paraId="1039B00A" w14:textId="77777777" w:rsidTr="00E123C7">
        <w:trPr>
          <w:trHeight w:val="420"/>
        </w:trPr>
        <w:tc>
          <w:tcPr>
            <w:tcW w:w="1377" w:type="dxa"/>
            <w:tcBorders>
              <w:right w:val="single" w:sz="2" w:space="0" w:color="auto"/>
            </w:tcBorders>
            <w:shd w:val="clear" w:color="auto" w:fill="D9D9D9" w:themeFill="background1" w:themeFillShade="D9"/>
            <w:vAlign w:val="center"/>
          </w:tcPr>
          <w:p w14:paraId="6FB5574C" w14:textId="77777777" w:rsidR="00E05C50" w:rsidRPr="0008493E" w:rsidRDefault="00E05C50"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pa_map_mask</w:t>
            </w:r>
            <w:proofErr w:type="spellEnd"/>
          </w:p>
        </w:tc>
        <w:tc>
          <w:tcPr>
            <w:tcW w:w="7866" w:type="dxa"/>
            <w:tcBorders>
              <w:left w:val="single" w:sz="2" w:space="0" w:color="auto"/>
            </w:tcBorders>
            <w:shd w:val="clear" w:color="auto" w:fill="D9D9D9" w:themeFill="background1" w:themeFillShade="D9"/>
            <w:vAlign w:val="center"/>
          </w:tcPr>
          <w:p w14:paraId="1AE2F765" w14:textId="34DA72F3" w:rsidR="00E05C50" w:rsidRPr="0008493E"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Object of class ‘raster’ of the presence-absence map defined using the Top X threshold after applying the atlas mask.</w:t>
            </w:r>
          </w:p>
        </w:tc>
      </w:tr>
      <w:tr w:rsidR="00E05C50" w:rsidRPr="0008493E" w14:paraId="19F8BCFB" w14:textId="77777777" w:rsidTr="00E123C7">
        <w:tc>
          <w:tcPr>
            <w:tcW w:w="1377" w:type="dxa"/>
            <w:tcBorders>
              <w:right w:val="single" w:sz="2" w:space="0" w:color="auto"/>
            </w:tcBorders>
            <w:shd w:val="clear" w:color="auto" w:fill="BFBFBF" w:themeFill="background1" w:themeFillShade="BF"/>
            <w:vAlign w:val="center"/>
          </w:tcPr>
          <w:p w14:paraId="10233B04" w14:textId="77777777" w:rsidR="00E05C50" w:rsidRPr="0008493E" w:rsidRDefault="00E05C50" w:rsidP="00E123C7">
            <w:pPr>
              <w:tabs>
                <w:tab w:val="left" w:pos="1134"/>
              </w:tabs>
              <w:spacing w:line="360" w:lineRule="auto"/>
              <w:rPr>
                <w:rFonts w:asciiTheme="minorBidi" w:hAnsiTheme="minorBidi" w:cstheme="minorBidi"/>
                <w:i/>
                <w:iCs/>
                <w:sz w:val="18"/>
                <w:szCs w:val="18"/>
              </w:rPr>
            </w:pPr>
          </w:p>
        </w:tc>
        <w:tc>
          <w:tcPr>
            <w:tcW w:w="7866" w:type="dxa"/>
            <w:tcBorders>
              <w:left w:val="single" w:sz="2" w:space="0" w:color="auto"/>
            </w:tcBorders>
            <w:shd w:val="clear" w:color="auto" w:fill="BFBFBF" w:themeFill="background1" w:themeFillShade="BF"/>
            <w:vAlign w:val="center"/>
          </w:tcPr>
          <w:p w14:paraId="329BB197" w14:textId="77777777" w:rsidR="00E05C50" w:rsidRPr="00631728" w:rsidRDefault="00E05C50"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The function also produces four plots upon completion: a) the original </w:t>
            </w:r>
            <w:proofErr w:type="spellStart"/>
            <w:r>
              <w:rPr>
                <w:rFonts w:asciiTheme="minorBidi" w:hAnsiTheme="minorBidi" w:cstheme="minorBidi"/>
                <w:sz w:val="18"/>
                <w:szCs w:val="18"/>
              </w:rPr>
              <w:t>PoO</w:t>
            </w:r>
            <w:proofErr w:type="spellEnd"/>
            <w:r>
              <w:rPr>
                <w:rFonts w:asciiTheme="minorBidi" w:hAnsiTheme="minorBidi" w:cstheme="minorBidi"/>
                <w:sz w:val="18"/>
                <w:szCs w:val="18"/>
              </w:rPr>
              <w:t xml:space="preserve"> map from the SDM, b) the </w:t>
            </w:r>
            <w:proofErr w:type="spellStart"/>
            <w:r>
              <w:rPr>
                <w:rFonts w:asciiTheme="minorBidi" w:hAnsiTheme="minorBidi" w:cstheme="minorBidi"/>
                <w:sz w:val="18"/>
                <w:szCs w:val="18"/>
              </w:rPr>
              <w:t>PoO</w:t>
            </w:r>
            <w:proofErr w:type="spellEnd"/>
            <w:r>
              <w:rPr>
                <w:rFonts w:asciiTheme="minorBidi" w:hAnsiTheme="minorBidi" w:cstheme="minorBidi"/>
                <w:sz w:val="18"/>
                <w:szCs w:val="18"/>
              </w:rPr>
              <w:t xml:space="preserve"> map masked by the atlas data (</w:t>
            </w:r>
            <w:proofErr w:type="spellStart"/>
            <w:r>
              <w:rPr>
                <w:rFonts w:asciiTheme="minorBidi" w:hAnsiTheme="minorBidi" w:cstheme="minorBidi"/>
                <w:i/>
                <w:sz w:val="18"/>
                <w:szCs w:val="18"/>
              </w:rPr>
              <w:t>poo_map</w:t>
            </w:r>
            <w:proofErr w:type="spellEnd"/>
            <w:r>
              <w:rPr>
                <w:rFonts w:asciiTheme="minorBidi" w:hAnsiTheme="minorBidi" w:cstheme="minorBidi"/>
                <w:sz w:val="18"/>
                <w:szCs w:val="18"/>
              </w:rPr>
              <w:t>), c) the presence-absence map created using the Top X threshold (</w:t>
            </w:r>
            <w:proofErr w:type="spellStart"/>
            <w:r>
              <w:rPr>
                <w:rFonts w:asciiTheme="minorBidi" w:hAnsiTheme="minorBidi" w:cstheme="minorBidi"/>
                <w:i/>
                <w:sz w:val="18"/>
                <w:szCs w:val="18"/>
              </w:rPr>
              <w:t>pa_map</w:t>
            </w:r>
            <w:proofErr w:type="spellEnd"/>
            <w:r>
              <w:rPr>
                <w:rFonts w:asciiTheme="minorBidi" w:hAnsiTheme="minorBidi" w:cstheme="minorBidi"/>
                <w:sz w:val="18"/>
                <w:szCs w:val="18"/>
              </w:rPr>
              <w:t>), and d) the presence-absence map created using the Top X threshold after applying the atlas map (</w:t>
            </w:r>
            <w:proofErr w:type="spellStart"/>
            <w:r>
              <w:rPr>
                <w:rFonts w:asciiTheme="minorBidi" w:hAnsiTheme="minorBidi" w:cstheme="minorBidi"/>
                <w:i/>
                <w:sz w:val="18"/>
                <w:szCs w:val="18"/>
              </w:rPr>
              <w:t>pa_map_mask</w:t>
            </w:r>
            <w:proofErr w:type="spellEnd"/>
            <w:r>
              <w:rPr>
                <w:rFonts w:asciiTheme="minorBidi" w:hAnsiTheme="minorBidi" w:cstheme="minorBidi"/>
                <w:sz w:val="18"/>
                <w:szCs w:val="18"/>
              </w:rPr>
              <w:t>).</w:t>
            </w:r>
          </w:p>
        </w:tc>
      </w:tr>
    </w:tbl>
    <w:p w14:paraId="38F9B4EA" w14:textId="77777777" w:rsidR="002965E8" w:rsidRDefault="002965E8" w:rsidP="00A5281F">
      <w:pPr>
        <w:spacing w:line="360" w:lineRule="auto"/>
        <w:rPr>
          <w:rFonts w:ascii="Times New Roman" w:hAnsi="Times New Roman" w:cs="Times New Roman"/>
          <w:sz w:val="22"/>
          <w:szCs w:val="22"/>
        </w:rPr>
      </w:pPr>
    </w:p>
    <w:p w14:paraId="5E9E506B" w14:textId="77777777" w:rsidR="002965E8" w:rsidRPr="002965E8" w:rsidRDefault="002965E8"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f</w:t>
      </w:r>
      <w:r>
        <w:rPr>
          <w:rFonts w:ascii="Times New Roman" w:hAnsi="Times New Roman" w:cs="Times New Roman"/>
          <w:i/>
          <w:iCs/>
          <w:sz w:val="22"/>
          <w:szCs w:val="22"/>
        </w:rPr>
        <w:t>.3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Additional details</w:t>
      </w:r>
    </w:p>
    <w:p w14:paraId="7A8009C9" w14:textId="77777777" w:rsidR="00F40CE4" w:rsidRDefault="00DD54D6" w:rsidP="002965E8">
      <w:pPr>
        <w:spacing w:line="360" w:lineRule="auto"/>
        <w:rPr>
          <w:rFonts w:ascii="Times New Roman" w:hAnsi="Times New Roman" w:cs="Times New Roman"/>
          <w:sz w:val="22"/>
          <w:szCs w:val="22"/>
        </w:rPr>
      </w:pPr>
      <w:r>
        <w:rPr>
          <w:rFonts w:ascii="Times New Roman" w:hAnsi="Times New Roman" w:cs="Times New Roman"/>
          <w:sz w:val="22"/>
          <w:szCs w:val="22"/>
        </w:rPr>
        <w:t xml:space="preserve">Similar to other methods, the </w:t>
      </w:r>
      <w:r w:rsidRPr="00DD54D6">
        <w:rPr>
          <w:rFonts w:ascii="Times New Roman" w:hAnsi="Times New Roman" w:cs="Times New Roman"/>
          <w:i/>
          <w:iCs/>
          <w:sz w:val="22"/>
          <w:szCs w:val="22"/>
        </w:rPr>
        <w:t>Top X</w:t>
      </w:r>
      <w:r>
        <w:rPr>
          <w:rFonts w:ascii="Times New Roman" w:hAnsi="Times New Roman" w:cs="Times New Roman"/>
          <w:sz w:val="22"/>
          <w:szCs w:val="22"/>
        </w:rPr>
        <w:t xml:space="preserve"> method can make use of reliable atlas data by masking the SDM’s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(i.e., setting all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values of absence atlas cells to 0) before selecting the top x cells.</w:t>
      </w:r>
      <w:r w:rsidR="00A5281F">
        <w:rPr>
          <w:rFonts w:ascii="Times New Roman" w:hAnsi="Times New Roman" w:cs="Times New Roman"/>
          <w:sz w:val="22"/>
          <w:szCs w:val="22"/>
        </w:rPr>
        <w:t xml:space="preserve"> The model is highly dependent upon the accuracy of the downscaling model. </w:t>
      </w:r>
    </w:p>
    <w:p w14:paraId="1D0459F6" w14:textId="77777777" w:rsidR="00585240" w:rsidRDefault="00585240" w:rsidP="002965E8">
      <w:pPr>
        <w:spacing w:line="360" w:lineRule="auto"/>
        <w:rPr>
          <w:rFonts w:ascii="Times New Roman" w:hAnsi="Times New Roman" w:cs="Times New Roman"/>
          <w:sz w:val="22"/>
          <w:szCs w:val="22"/>
        </w:rPr>
      </w:pPr>
    </w:p>
    <w:p w14:paraId="4AFBE23F" w14:textId="77777777" w:rsidR="00585240" w:rsidRPr="002965E8" w:rsidRDefault="00585240"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f.4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Example</w:t>
      </w:r>
    </w:p>
    <w:p w14:paraId="4180654E" w14:textId="75BB2FB5" w:rsidR="00E05C50" w:rsidRDefault="00E05C50" w:rsidP="00E05C50">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The ensemble downscaling model predicted that 586 cells should be occupied at the SDM resolution (1×1 km</w:t>
      </w:r>
      <w:r w:rsidRPr="00B43044">
        <w:rPr>
          <w:rFonts w:ascii="Times New Roman" w:hAnsi="Times New Roman" w:cs="Times New Roman"/>
          <w:sz w:val="22"/>
          <w:szCs w:val="22"/>
        </w:rPr>
        <w:t>). Fig. 4.8</w:t>
      </w:r>
      <w:r>
        <w:rPr>
          <w:rFonts w:ascii="Times New Roman" w:hAnsi="Times New Roman" w:cs="Times New Roman"/>
          <w:sz w:val="22"/>
          <w:szCs w:val="22"/>
        </w:rPr>
        <w:t xml:space="preserve"> presents the predicted distribution of </w:t>
      </w:r>
      <w:r w:rsidRPr="00447202">
        <w:rPr>
          <w:rFonts w:ascii="Times New Roman" w:hAnsi="Times New Roman" w:cs="Times New Roman"/>
          <w:i/>
          <w:iCs/>
          <w:sz w:val="22"/>
          <w:szCs w:val="22"/>
        </w:rPr>
        <w:t xml:space="preserve">M. </w:t>
      </w:r>
      <w:proofErr w:type="spellStart"/>
      <w:r w:rsidRPr="00447202">
        <w:rPr>
          <w:rFonts w:ascii="Times New Roman" w:hAnsi="Times New Roman" w:cs="Times New Roman"/>
          <w:i/>
          <w:iCs/>
          <w:sz w:val="22"/>
          <w:szCs w:val="22"/>
        </w:rPr>
        <w:t>flava</w:t>
      </w:r>
      <w:proofErr w:type="spellEnd"/>
      <w:r>
        <w:rPr>
          <w:rFonts w:ascii="Times New Roman" w:hAnsi="Times New Roman" w:cs="Times New Roman"/>
          <w:sz w:val="22"/>
          <w:szCs w:val="22"/>
        </w:rPr>
        <w:t xml:space="preserve"> using the threshold identified using the Top X method, producing 537 occupied cells. The figure also shows the predicted distribution at the 5×8 km resolution. Note, that the number of occupancies predicted by the downscaling model (586) is considerably smaller than those expected if the optimal TSS is selected (5587). Such differences in occupancy should translate to considerable differences in performance. </w:t>
      </w:r>
    </w:p>
    <w:p w14:paraId="3540A0B7" w14:textId="77777777" w:rsidR="00C84FB9" w:rsidRDefault="00C84FB9" w:rsidP="00741E58">
      <w:pPr>
        <w:tabs>
          <w:tab w:val="left" w:pos="1134"/>
        </w:tabs>
        <w:spacing w:line="360" w:lineRule="auto"/>
        <w:rPr>
          <w:rFonts w:ascii="Times New Roman" w:hAnsi="Times New Roman" w:cs="Times New Roman"/>
          <w:sz w:val="22"/>
          <w:szCs w:val="22"/>
        </w:rPr>
      </w:pPr>
    </w:p>
    <w:p w14:paraId="0B626F17" w14:textId="77777777" w:rsidR="00A90EEE" w:rsidRDefault="00A90EEE" w:rsidP="00F40CE4">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10B91FA0" wp14:editId="28FF044F">
            <wp:extent cx="5729605" cy="1637030"/>
            <wp:effectExtent l="0" t="0" r="4445" b="1270"/>
            <wp:docPr id="31" name="Picture 31" descr="C:\Users\Yoni Gavish\Dropbox\Hybrid figures\Final figures\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ni Gavish\Dropbox\Hybrid figures\Final figures\TopX.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9605" cy="1637030"/>
                    </a:xfrm>
                    <a:prstGeom prst="rect">
                      <a:avLst/>
                    </a:prstGeom>
                    <a:noFill/>
                    <a:ln>
                      <a:noFill/>
                    </a:ln>
                  </pic:spPr>
                </pic:pic>
              </a:graphicData>
            </a:graphic>
          </wp:inline>
        </w:drawing>
      </w:r>
    </w:p>
    <w:p w14:paraId="5A4C7A54" w14:textId="77777777" w:rsidR="00A90EEE" w:rsidRDefault="00A90EEE" w:rsidP="00447202">
      <w:pPr>
        <w:tabs>
          <w:tab w:val="left" w:pos="1134"/>
        </w:tabs>
        <w:spacing w:line="360" w:lineRule="auto"/>
        <w:rPr>
          <w:rFonts w:ascii="Times New Roman" w:hAnsi="Times New Roman" w:cs="Times New Roman"/>
          <w:sz w:val="22"/>
          <w:szCs w:val="22"/>
        </w:rPr>
      </w:pPr>
      <w:r w:rsidRPr="00B43044">
        <w:rPr>
          <w:rFonts w:asciiTheme="minorBidi" w:hAnsiTheme="minorBidi" w:cstheme="minorBidi"/>
          <w:b/>
          <w:bCs/>
        </w:rPr>
        <w:t>Figure 4.</w:t>
      </w:r>
      <w:r w:rsidR="00447202" w:rsidRPr="00B43044">
        <w:rPr>
          <w:rFonts w:asciiTheme="minorBidi" w:hAnsiTheme="minorBidi" w:cstheme="minorBidi"/>
          <w:b/>
          <w:bCs/>
        </w:rPr>
        <w:t>8</w:t>
      </w:r>
      <w:r w:rsidRPr="00B43044">
        <w:rPr>
          <w:rFonts w:asciiTheme="minorBidi" w:hAnsiTheme="minorBidi" w:cstheme="minorBidi"/>
          <w:b/>
          <w:bCs/>
        </w:rPr>
        <w:t>:</w:t>
      </w:r>
      <w:r w:rsidRPr="00B43044">
        <w:rPr>
          <w:rFonts w:asciiTheme="minorBidi" w:hAnsiTheme="minorBidi" w:cstheme="minorBidi"/>
        </w:rPr>
        <w:t xml:space="preserve"> The</w:t>
      </w:r>
      <w:r w:rsidRPr="00CA7CF3">
        <w:rPr>
          <w:rFonts w:asciiTheme="minorBidi" w:hAnsiTheme="minorBidi" w:cstheme="minorBidi"/>
        </w:rPr>
        <w:t xml:space="preserve"> </w:t>
      </w:r>
      <w:r>
        <w:rPr>
          <w:rFonts w:asciiTheme="minorBidi" w:hAnsiTheme="minorBidi" w:cstheme="minorBidi"/>
        </w:rPr>
        <w:t xml:space="preserve">predicted presence (green) / absence (white) map at </w:t>
      </w:r>
      <w:r w:rsidRPr="00A5281F">
        <w:rPr>
          <w:rFonts w:asciiTheme="minorBidi" w:hAnsiTheme="minorBidi" w:cstheme="minorBidi"/>
          <w:b/>
          <w:bCs/>
          <w:i/>
          <w:iCs/>
        </w:rPr>
        <w:t>a)</w:t>
      </w:r>
      <w:r>
        <w:rPr>
          <w:rFonts w:asciiTheme="minorBidi" w:hAnsiTheme="minorBidi" w:cstheme="minorBidi"/>
        </w:rPr>
        <w:t xml:space="preserve"> the 1×1 km and </w:t>
      </w:r>
      <w:r w:rsidRPr="00A5281F">
        <w:rPr>
          <w:rFonts w:asciiTheme="minorBidi" w:hAnsiTheme="minorBidi" w:cstheme="minorBidi"/>
          <w:b/>
          <w:bCs/>
          <w:i/>
          <w:iCs/>
        </w:rPr>
        <w:t>b)</w:t>
      </w:r>
      <w:r>
        <w:rPr>
          <w:rFonts w:asciiTheme="minorBidi" w:hAnsiTheme="minorBidi" w:cstheme="minorBidi"/>
        </w:rPr>
        <w:t xml:space="preserve"> the 5×8 km resolution according to the </w:t>
      </w:r>
      <w:r w:rsidR="00B212C8">
        <w:rPr>
          <w:rFonts w:asciiTheme="minorBidi" w:hAnsiTheme="minorBidi" w:cstheme="minorBidi"/>
        </w:rPr>
        <w:t xml:space="preserve">unmasked </w:t>
      </w:r>
      <w:r>
        <w:rPr>
          <w:rFonts w:asciiTheme="minorBidi" w:hAnsiTheme="minorBidi" w:cstheme="minorBidi"/>
        </w:rPr>
        <w:t xml:space="preserve">Top X model. </w:t>
      </w:r>
      <w:r w:rsidR="00A5281F">
        <w:rPr>
          <w:rFonts w:asciiTheme="minorBidi" w:hAnsiTheme="minorBidi" w:cstheme="minorBidi"/>
        </w:rPr>
        <w:t xml:space="preserve">Results from the </w:t>
      </w:r>
      <w:r w:rsidR="00A5281F" w:rsidRPr="003A2B13">
        <w:rPr>
          <w:rFonts w:asciiTheme="minorBidi" w:hAnsiTheme="minorBidi" w:cstheme="minorBidi"/>
        </w:rPr>
        <w:t>S1250_R1 dataset</w:t>
      </w:r>
      <w:r w:rsidR="00A5281F">
        <w:rPr>
          <w:rFonts w:asciiTheme="minorBidi" w:hAnsiTheme="minorBidi" w:cstheme="minorBidi"/>
        </w:rPr>
        <w:t xml:space="preserve">. </w:t>
      </w:r>
      <w:r>
        <w:rPr>
          <w:rFonts w:asciiTheme="minorBidi" w:hAnsiTheme="minorBidi" w:cstheme="minorBidi"/>
        </w:rPr>
        <w:t xml:space="preserve"> </w:t>
      </w:r>
    </w:p>
    <w:p w14:paraId="42FDD277" w14:textId="77777777" w:rsidR="00A90EEE" w:rsidRDefault="00A90EEE" w:rsidP="00F40CE4">
      <w:pPr>
        <w:tabs>
          <w:tab w:val="left" w:pos="1134"/>
        </w:tabs>
        <w:spacing w:line="360" w:lineRule="auto"/>
        <w:rPr>
          <w:rFonts w:ascii="Times New Roman" w:hAnsi="Times New Roman" w:cs="Times New Roman"/>
          <w:sz w:val="22"/>
          <w:szCs w:val="22"/>
        </w:rPr>
      </w:pPr>
    </w:p>
    <w:p w14:paraId="1E7FF2EE" w14:textId="77777777" w:rsidR="00F40CE4" w:rsidRPr="00282F42" w:rsidRDefault="00F40CE4" w:rsidP="00585240">
      <w:pPr>
        <w:pStyle w:val="Style2"/>
        <w:rPr>
          <w:rFonts w:ascii="Arial" w:hAnsi="Arial" w:cs="Arial"/>
        </w:rPr>
      </w:pPr>
      <w:bookmarkStart w:id="113" w:name="_Toc445210677"/>
      <w:proofErr w:type="gramStart"/>
      <w:r>
        <w:t>4</w:t>
      </w:r>
      <w:r w:rsidRPr="005245D0">
        <w:t>.</w:t>
      </w:r>
      <w:r w:rsidR="00585240">
        <w:t>g</w:t>
      </w:r>
      <w:proofErr w:type="gramEnd"/>
      <w:r w:rsidRPr="005245D0">
        <w:t>:</w:t>
      </w:r>
      <w:r w:rsidRPr="005245D0">
        <w:tab/>
      </w:r>
      <w:proofErr w:type="spellStart"/>
      <w:r>
        <w:t>TopDown</w:t>
      </w:r>
      <w:proofErr w:type="spellEnd"/>
      <w:r>
        <w:t xml:space="preserve"> </w:t>
      </w:r>
      <w:proofErr w:type="spellStart"/>
      <w:r>
        <w:t>PoO</w:t>
      </w:r>
      <w:bookmarkEnd w:id="113"/>
      <w:proofErr w:type="spellEnd"/>
    </w:p>
    <w:p w14:paraId="2D9743D1" w14:textId="77777777" w:rsidR="001879FA" w:rsidRPr="002965E8" w:rsidRDefault="001879FA"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g</w:t>
      </w:r>
      <w:r w:rsidRPr="002965E8">
        <w:rPr>
          <w:rFonts w:ascii="Times New Roman" w:hAnsi="Times New Roman" w:cs="Times New Roman"/>
          <w:i/>
          <w:iCs/>
          <w:sz w:val="22"/>
          <w:szCs w:val="22"/>
        </w:rPr>
        <w:t>.1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w:t>
      </w:r>
      <w:r w:rsidRPr="002965E8">
        <w:rPr>
          <w:rFonts w:ascii="Times New Roman" w:hAnsi="Times New Roman" w:cs="Times New Roman"/>
          <w:i/>
          <w:iCs/>
          <w:sz w:val="22"/>
          <w:szCs w:val="22"/>
        </w:rPr>
        <w:t>ain rationale</w:t>
      </w:r>
    </w:p>
    <w:p w14:paraId="1F117AF9" w14:textId="77777777" w:rsidR="006E6FAB" w:rsidRDefault="001879FA" w:rsidP="006E6FAB">
      <w:p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 xml:space="preserve">The </w:t>
      </w:r>
      <w:proofErr w:type="spellStart"/>
      <w:r>
        <w:rPr>
          <w:rFonts w:ascii="Times New Roman" w:hAnsi="Times New Roman" w:cs="Times New Roman"/>
          <w:i/>
          <w:iCs/>
          <w:sz w:val="22"/>
          <w:szCs w:val="22"/>
        </w:rPr>
        <w:t>TopDown</w:t>
      </w:r>
      <w:proofErr w:type="spellEnd"/>
      <w:r>
        <w:rPr>
          <w:rFonts w:ascii="Times New Roman" w:hAnsi="Times New Roman" w:cs="Times New Roman"/>
          <w:i/>
          <w:iCs/>
          <w:sz w:val="22"/>
          <w:szCs w:val="22"/>
        </w:rPr>
        <w:t xml:space="preserve"> </w:t>
      </w:r>
      <w:proofErr w:type="spellStart"/>
      <w:r>
        <w:rPr>
          <w:rFonts w:ascii="Times New Roman" w:hAnsi="Times New Roman" w:cs="Times New Roman"/>
          <w:i/>
          <w:iCs/>
          <w:sz w:val="22"/>
          <w:szCs w:val="22"/>
        </w:rPr>
        <w:t>PoO</w:t>
      </w:r>
      <w:proofErr w:type="spellEnd"/>
      <w:r w:rsidRPr="00282F42">
        <w:rPr>
          <w:rFonts w:ascii="Times New Roman" w:hAnsi="Times New Roman" w:cs="Times New Roman"/>
          <w:sz w:val="22"/>
          <w:szCs w:val="22"/>
        </w:rPr>
        <w:t xml:space="preserve"> model </w:t>
      </w:r>
      <w:r>
        <w:rPr>
          <w:rFonts w:ascii="Times New Roman" w:hAnsi="Times New Roman" w:cs="Times New Roman"/>
          <w:sz w:val="22"/>
          <w:szCs w:val="22"/>
        </w:rPr>
        <w:t xml:space="preserve">is </w:t>
      </w:r>
      <w:r w:rsidR="006E6FAB">
        <w:rPr>
          <w:rFonts w:ascii="Times New Roman" w:hAnsi="Times New Roman" w:cs="Times New Roman"/>
          <w:sz w:val="22"/>
          <w:szCs w:val="22"/>
        </w:rPr>
        <w:t>a hybrid model that selects fine-scale occurrences while simultaneously accounting for the following guiding rules:</w:t>
      </w:r>
    </w:p>
    <w:p w14:paraId="7CA77852" w14:textId="77777777" w:rsidR="006E6FAB" w:rsidRDefault="006E6FAB" w:rsidP="000B0A46">
      <w:pPr>
        <w:numPr>
          <w:ilvl w:val="0"/>
          <w:numId w:val="6"/>
        </w:numPr>
        <w:spacing w:line="360" w:lineRule="auto"/>
        <w:rPr>
          <w:rFonts w:ascii="Times New Roman" w:hAnsi="Times New Roman" w:cs="Times New Roman"/>
          <w:sz w:val="22"/>
          <w:szCs w:val="22"/>
        </w:rPr>
      </w:pPr>
      <w:r>
        <w:rPr>
          <w:rFonts w:ascii="Times New Roman" w:hAnsi="Times New Roman" w:cs="Times New Roman"/>
          <w:sz w:val="22"/>
          <w:szCs w:val="22"/>
        </w:rPr>
        <w:t xml:space="preserve">Landscapes with higher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values are more likely to be occupied than landscapes with lower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w:t>
      </w:r>
    </w:p>
    <w:p w14:paraId="3FBFE823" w14:textId="77777777" w:rsidR="006E6FAB" w:rsidRDefault="006E6FAB" w:rsidP="000B0A46">
      <w:pPr>
        <w:numPr>
          <w:ilvl w:val="0"/>
          <w:numId w:val="6"/>
        </w:numPr>
        <w:spacing w:line="360" w:lineRule="auto"/>
        <w:rPr>
          <w:rFonts w:ascii="Times New Roman" w:hAnsi="Times New Roman" w:cs="Times New Roman"/>
          <w:sz w:val="22"/>
          <w:szCs w:val="22"/>
        </w:rPr>
      </w:pPr>
      <w:r>
        <w:rPr>
          <w:rFonts w:ascii="Times New Roman" w:hAnsi="Times New Roman" w:cs="Times New Roman"/>
          <w:sz w:val="22"/>
          <w:szCs w:val="22"/>
        </w:rPr>
        <w:t xml:space="preserve">Within occupied landscapes, cells with high local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are more likely to be occupied than cells with low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w:t>
      </w:r>
    </w:p>
    <w:p w14:paraId="4039546A" w14:textId="77777777" w:rsidR="006E6FAB" w:rsidRDefault="006E6FAB" w:rsidP="000B0A46">
      <w:pPr>
        <w:numPr>
          <w:ilvl w:val="0"/>
          <w:numId w:val="6"/>
        </w:numPr>
        <w:spacing w:line="360" w:lineRule="auto"/>
        <w:rPr>
          <w:rFonts w:ascii="Times New Roman" w:hAnsi="Times New Roman" w:cs="Times New Roman"/>
          <w:sz w:val="22"/>
          <w:szCs w:val="22"/>
        </w:rPr>
      </w:pPr>
      <w:r>
        <w:rPr>
          <w:rFonts w:ascii="Times New Roman" w:hAnsi="Times New Roman" w:cs="Times New Roman"/>
          <w:sz w:val="22"/>
          <w:szCs w:val="22"/>
        </w:rPr>
        <w:lastRenderedPageBreak/>
        <w:t xml:space="preserve">The number of local occurrences equals the number of predicted occurrences at the SDM scale from downscaling models. </w:t>
      </w:r>
    </w:p>
    <w:p w14:paraId="72684E35" w14:textId="77777777" w:rsidR="006E6FAB" w:rsidRDefault="006E6FAB" w:rsidP="000B0A46">
      <w:pPr>
        <w:numPr>
          <w:ilvl w:val="0"/>
          <w:numId w:val="6"/>
        </w:numPr>
        <w:spacing w:line="360" w:lineRule="auto"/>
        <w:rPr>
          <w:rFonts w:ascii="Times New Roman" w:hAnsi="Times New Roman" w:cs="Times New Roman"/>
          <w:sz w:val="22"/>
          <w:szCs w:val="22"/>
        </w:rPr>
      </w:pPr>
      <w:r>
        <w:rPr>
          <w:rFonts w:ascii="Times New Roman" w:hAnsi="Times New Roman" w:cs="Times New Roman"/>
          <w:sz w:val="22"/>
          <w:szCs w:val="22"/>
        </w:rPr>
        <w:t xml:space="preserve">The distribution of local occurrences is such that when </w:t>
      </w:r>
      <w:proofErr w:type="spellStart"/>
      <w:r>
        <w:rPr>
          <w:rFonts w:ascii="Times New Roman" w:hAnsi="Times New Roman" w:cs="Times New Roman"/>
          <w:sz w:val="22"/>
          <w:szCs w:val="22"/>
        </w:rPr>
        <w:t>upgrained</w:t>
      </w:r>
      <w:proofErr w:type="spellEnd"/>
      <w:r>
        <w:rPr>
          <w:rFonts w:ascii="Times New Roman" w:hAnsi="Times New Roman" w:cs="Times New Roman"/>
          <w:sz w:val="22"/>
          <w:szCs w:val="22"/>
        </w:rPr>
        <w:t xml:space="preserve">, it will exactly equal the number of predicted occurrence according to the downscaling models at all scales. </w:t>
      </w:r>
    </w:p>
    <w:p w14:paraId="268D3015" w14:textId="77777777" w:rsidR="006E6FAB" w:rsidRDefault="006E6FAB" w:rsidP="000B0A46">
      <w:pPr>
        <w:numPr>
          <w:ilvl w:val="0"/>
          <w:numId w:val="6"/>
        </w:numPr>
        <w:spacing w:line="360" w:lineRule="auto"/>
        <w:rPr>
          <w:rFonts w:ascii="Times New Roman" w:hAnsi="Times New Roman" w:cs="Times New Roman"/>
          <w:sz w:val="22"/>
          <w:szCs w:val="22"/>
        </w:rPr>
      </w:pPr>
      <w:r>
        <w:rPr>
          <w:rFonts w:ascii="Times New Roman" w:hAnsi="Times New Roman" w:cs="Times New Roman"/>
          <w:sz w:val="22"/>
          <w:szCs w:val="22"/>
        </w:rPr>
        <w:t xml:space="preserve">When masked, the distribution of local occurrences is such that when </w:t>
      </w:r>
      <w:proofErr w:type="spellStart"/>
      <w:r>
        <w:rPr>
          <w:rFonts w:ascii="Times New Roman" w:hAnsi="Times New Roman" w:cs="Times New Roman"/>
          <w:sz w:val="22"/>
          <w:szCs w:val="22"/>
        </w:rPr>
        <w:t>upgrained</w:t>
      </w:r>
      <w:proofErr w:type="spellEnd"/>
      <w:r>
        <w:rPr>
          <w:rFonts w:ascii="Times New Roman" w:hAnsi="Times New Roman" w:cs="Times New Roman"/>
          <w:sz w:val="22"/>
          <w:szCs w:val="22"/>
        </w:rPr>
        <w:t xml:space="preserve"> it will exactly fit the known atlas distribution. </w:t>
      </w:r>
    </w:p>
    <w:p w14:paraId="117A4D9A" w14:textId="77777777" w:rsidR="006E6FAB" w:rsidRDefault="00BA4EFE" w:rsidP="00D04963">
      <w:pPr>
        <w:spacing w:line="360" w:lineRule="auto"/>
        <w:rPr>
          <w:rFonts w:ascii="Times New Roman" w:hAnsi="Times New Roman" w:cs="Times New Roman"/>
          <w:sz w:val="22"/>
          <w:szCs w:val="22"/>
        </w:rPr>
      </w:pPr>
      <w:r>
        <w:rPr>
          <w:rFonts w:ascii="Times New Roman" w:hAnsi="Times New Roman" w:cs="Times New Roman"/>
          <w:sz w:val="22"/>
          <w:szCs w:val="22"/>
        </w:rPr>
        <w:t xml:space="preserve">Although the </w:t>
      </w:r>
      <w:proofErr w:type="spellStart"/>
      <w:r>
        <w:rPr>
          <w:rFonts w:ascii="Times New Roman" w:hAnsi="Times New Roman" w:cs="Times New Roman"/>
          <w:i/>
          <w:iCs/>
          <w:sz w:val="22"/>
          <w:szCs w:val="22"/>
        </w:rPr>
        <w:t>TopDown</w:t>
      </w:r>
      <w:proofErr w:type="spellEnd"/>
      <w:r>
        <w:rPr>
          <w:rFonts w:ascii="Times New Roman" w:hAnsi="Times New Roman" w:cs="Times New Roman"/>
          <w:i/>
          <w:iCs/>
          <w:sz w:val="22"/>
          <w:szCs w:val="22"/>
        </w:rPr>
        <w:t xml:space="preserve"> </w:t>
      </w:r>
      <w:proofErr w:type="spellStart"/>
      <w:r>
        <w:rPr>
          <w:rFonts w:ascii="Times New Roman" w:hAnsi="Times New Roman" w:cs="Times New Roman"/>
          <w:i/>
          <w:iCs/>
          <w:sz w:val="22"/>
          <w:szCs w:val="22"/>
        </w:rPr>
        <w:t>PoO</w:t>
      </w:r>
      <w:proofErr w:type="spellEnd"/>
      <w:r>
        <w:rPr>
          <w:rFonts w:ascii="Times New Roman" w:hAnsi="Times New Roman" w:cs="Times New Roman"/>
          <w:sz w:val="22"/>
          <w:szCs w:val="22"/>
        </w:rPr>
        <w:t xml:space="preserve"> model does not change the SDM’s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values, it uses them to estimate the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at various grain sizes, similar to the </w:t>
      </w:r>
      <w:r w:rsidRPr="00BA4EFE">
        <w:rPr>
          <w:rFonts w:ascii="Times New Roman" w:hAnsi="Times New Roman" w:cs="Times New Roman"/>
          <w:i/>
          <w:iCs/>
          <w:sz w:val="22"/>
          <w:szCs w:val="22"/>
        </w:rPr>
        <w:t>Moving Windows SDM</w:t>
      </w:r>
      <w:r>
        <w:rPr>
          <w:rFonts w:ascii="Times New Roman" w:hAnsi="Times New Roman" w:cs="Times New Roman"/>
          <w:sz w:val="22"/>
          <w:szCs w:val="22"/>
        </w:rPr>
        <w:t xml:space="preserve"> approach. However, unlike the </w:t>
      </w:r>
      <w:r w:rsidRPr="00BA4EFE">
        <w:rPr>
          <w:rFonts w:ascii="Times New Roman" w:hAnsi="Times New Roman" w:cs="Times New Roman"/>
          <w:i/>
          <w:iCs/>
          <w:sz w:val="22"/>
          <w:szCs w:val="22"/>
        </w:rPr>
        <w:t>Moving Windows SDM</w:t>
      </w:r>
      <w:r>
        <w:rPr>
          <w:rFonts w:ascii="Times New Roman" w:hAnsi="Times New Roman" w:cs="Times New Roman"/>
          <w:sz w:val="22"/>
          <w:szCs w:val="22"/>
        </w:rPr>
        <w:t xml:space="preserve">, which overlay a set of windows around each cell, the </w:t>
      </w:r>
      <w:proofErr w:type="spellStart"/>
      <w:r w:rsidRPr="00BA4EFE">
        <w:rPr>
          <w:rFonts w:ascii="Times New Roman" w:hAnsi="Times New Roman" w:cs="Times New Roman"/>
          <w:i/>
          <w:iCs/>
          <w:sz w:val="22"/>
          <w:szCs w:val="22"/>
        </w:rPr>
        <w:t>TopDown</w:t>
      </w:r>
      <w:proofErr w:type="spellEnd"/>
      <w:r w:rsidRPr="00BA4EFE">
        <w:rPr>
          <w:rFonts w:ascii="Times New Roman" w:hAnsi="Times New Roman" w:cs="Times New Roman"/>
          <w:i/>
          <w:iCs/>
          <w:sz w:val="22"/>
          <w:szCs w:val="22"/>
        </w:rPr>
        <w:t xml:space="preserve"> </w:t>
      </w:r>
      <w:proofErr w:type="spellStart"/>
      <w:r w:rsidRPr="00BA4EFE">
        <w:rPr>
          <w:rFonts w:ascii="Times New Roman" w:hAnsi="Times New Roman" w:cs="Times New Roman"/>
          <w:i/>
          <w:iCs/>
          <w:sz w:val="22"/>
          <w:szCs w:val="22"/>
        </w:rPr>
        <w:t>PoO</w:t>
      </w:r>
      <w:proofErr w:type="spellEnd"/>
      <w:r>
        <w:rPr>
          <w:rFonts w:ascii="Times New Roman" w:hAnsi="Times New Roman" w:cs="Times New Roman"/>
          <w:sz w:val="22"/>
          <w:szCs w:val="22"/>
        </w:rPr>
        <w:t xml:space="preserve"> works on pre-defined set of nested scales, following the regular aggregation rules (i.e., four neighbouring 1×1 cells are aggregated to create a single 2×2 cell, four 2×2 cells are aggregated to create a single 4×4 cells, etc.). </w:t>
      </w:r>
      <w:r w:rsidR="0034410C">
        <w:rPr>
          <w:rFonts w:ascii="Times New Roman" w:hAnsi="Times New Roman" w:cs="Times New Roman"/>
          <w:sz w:val="22"/>
          <w:szCs w:val="22"/>
        </w:rPr>
        <w:t>T</w:t>
      </w:r>
      <w:r>
        <w:rPr>
          <w:rFonts w:ascii="Times New Roman" w:hAnsi="Times New Roman" w:cs="Times New Roman"/>
          <w:sz w:val="22"/>
          <w:szCs w:val="22"/>
        </w:rPr>
        <w:t>he algorithm follows the following steps:</w:t>
      </w:r>
    </w:p>
    <w:p w14:paraId="1BFFDAB9" w14:textId="77777777" w:rsidR="00BA4EFE" w:rsidRDefault="00BA4EFE" w:rsidP="000B0A46">
      <w:pPr>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Use known occurrences to create atlas data using the </w:t>
      </w:r>
      <w:proofErr w:type="spellStart"/>
      <w:r>
        <w:rPr>
          <w:rFonts w:ascii="Times New Roman" w:hAnsi="Times New Roman" w:cs="Times New Roman"/>
          <w:sz w:val="22"/>
          <w:szCs w:val="22"/>
        </w:rPr>
        <w:t>upgrain</w:t>
      </w:r>
      <w:proofErr w:type="spellEnd"/>
      <w:r>
        <w:rPr>
          <w:rFonts w:ascii="Times New Roman" w:hAnsi="Times New Roman" w:cs="Times New Roman"/>
          <w:sz w:val="22"/>
          <w:szCs w:val="22"/>
        </w:rPr>
        <w:t xml:space="preserve"> function of the R package downscale (task 3.2, deliverable D3.1).</w:t>
      </w:r>
    </w:p>
    <w:p w14:paraId="4176B383" w14:textId="77777777" w:rsidR="002073DC" w:rsidRDefault="002073DC" w:rsidP="000B0A46">
      <w:pPr>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Calculate the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in each cell of all scales created by the </w:t>
      </w:r>
      <w:proofErr w:type="spellStart"/>
      <w:r>
        <w:rPr>
          <w:rFonts w:ascii="Times New Roman" w:hAnsi="Times New Roman" w:cs="Times New Roman"/>
          <w:sz w:val="22"/>
          <w:szCs w:val="22"/>
        </w:rPr>
        <w:t>upgrain</w:t>
      </w:r>
      <w:proofErr w:type="spellEnd"/>
      <w:r>
        <w:rPr>
          <w:rFonts w:ascii="Times New Roman" w:hAnsi="Times New Roman" w:cs="Times New Roman"/>
          <w:sz w:val="22"/>
          <w:szCs w:val="22"/>
        </w:rPr>
        <w:t xml:space="preserve"> function. See below for the usage of alternative aggregating functions. </w:t>
      </w:r>
    </w:p>
    <w:p w14:paraId="01D18D4C" w14:textId="77777777" w:rsidR="00BA4EFE" w:rsidRDefault="00BA4EFE" w:rsidP="000B0A46">
      <w:pPr>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Apply a single </w:t>
      </w:r>
      <w:r w:rsidR="002073DC">
        <w:rPr>
          <w:rFonts w:ascii="Times New Roman" w:hAnsi="Times New Roman" w:cs="Times New Roman"/>
          <w:sz w:val="22"/>
          <w:szCs w:val="22"/>
        </w:rPr>
        <w:t>(</w:t>
      </w:r>
      <w:r>
        <w:rPr>
          <w:rFonts w:ascii="Times New Roman" w:hAnsi="Times New Roman" w:cs="Times New Roman"/>
          <w:sz w:val="22"/>
          <w:szCs w:val="22"/>
        </w:rPr>
        <w:t xml:space="preserve">or an </w:t>
      </w:r>
      <w:r w:rsidR="002073DC">
        <w:rPr>
          <w:rFonts w:ascii="Times New Roman" w:hAnsi="Times New Roman" w:cs="Times New Roman"/>
          <w:sz w:val="22"/>
          <w:szCs w:val="22"/>
        </w:rPr>
        <w:t>ensemble)</w:t>
      </w:r>
      <w:r>
        <w:rPr>
          <w:rFonts w:ascii="Times New Roman" w:hAnsi="Times New Roman" w:cs="Times New Roman"/>
          <w:sz w:val="22"/>
          <w:szCs w:val="22"/>
        </w:rPr>
        <w:t xml:space="preserve"> downscaling model using the downscale</w:t>
      </w:r>
      <w:r w:rsidR="002073DC">
        <w:rPr>
          <w:rFonts w:ascii="Times New Roman" w:hAnsi="Times New Roman" w:cs="Times New Roman"/>
          <w:sz w:val="22"/>
          <w:szCs w:val="22"/>
        </w:rPr>
        <w:t xml:space="preserve"> (</w:t>
      </w:r>
      <w:r>
        <w:rPr>
          <w:rFonts w:ascii="Times New Roman" w:hAnsi="Times New Roman" w:cs="Times New Roman"/>
          <w:sz w:val="22"/>
          <w:szCs w:val="22"/>
        </w:rPr>
        <w:t xml:space="preserve">or </w:t>
      </w:r>
      <w:proofErr w:type="spellStart"/>
      <w:r>
        <w:rPr>
          <w:rFonts w:ascii="Times New Roman" w:hAnsi="Times New Roman" w:cs="Times New Roman"/>
          <w:sz w:val="22"/>
          <w:szCs w:val="22"/>
        </w:rPr>
        <w:t>downscale.enemble</w:t>
      </w:r>
      <w:proofErr w:type="spellEnd"/>
      <w:r w:rsidR="002073DC">
        <w:rPr>
          <w:rFonts w:ascii="Times New Roman" w:hAnsi="Times New Roman" w:cs="Times New Roman"/>
          <w:sz w:val="22"/>
          <w:szCs w:val="22"/>
        </w:rPr>
        <w:t>) function</w:t>
      </w:r>
      <w:r>
        <w:rPr>
          <w:rFonts w:ascii="Times New Roman" w:hAnsi="Times New Roman" w:cs="Times New Roman"/>
          <w:sz w:val="22"/>
          <w:szCs w:val="22"/>
        </w:rPr>
        <w:t xml:space="preserve"> of the package downscale. Save the predicted number of occupied cells at each scale. </w:t>
      </w:r>
    </w:p>
    <w:p w14:paraId="5F2654E1" w14:textId="77777777" w:rsidR="0034410C" w:rsidRDefault="00D04963" w:rsidP="00A5281F">
      <w:pPr>
        <w:spacing w:line="360" w:lineRule="auto"/>
        <w:rPr>
          <w:rFonts w:ascii="Times New Roman" w:hAnsi="Times New Roman" w:cs="Times New Roman"/>
          <w:sz w:val="22"/>
          <w:szCs w:val="22"/>
        </w:rPr>
      </w:pPr>
      <w:r>
        <w:rPr>
          <w:rFonts w:ascii="Times New Roman" w:hAnsi="Times New Roman" w:cs="Times New Roman"/>
          <w:sz w:val="22"/>
          <w:szCs w:val="22"/>
        </w:rPr>
        <w:t xml:space="preserve">After these 3 steps, the algorithm is slightly </w:t>
      </w:r>
      <w:r w:rsidR="0034410C">
        <w:rPr>
          <w:rFonts w:ascii="Times New Roman" w:hAnsi="Times New Roman" w:cs="Times New Roman"/>
          <w:sz w:val="22"/>
          <w:szCs w:val="22"/>
        </w:rPr>
        <w:t>different when at</w:t>
      </w:r>
      <w:r>
        <w:rPr>
          <w:rFonts w:ascii="Times New Roman" w:hAnsi="Times New Roman" w:cs="Times New Roman"/>
          <w:sz w:val="22"/>
          <w:szCs w:val="22"/>
        </w:rPr>
        <w:t>l</w:t>
      </w:r>
      <w:r w:rsidR="0034410C">
        <w:rPr>
          <w:rFonts w:ascii="Times New Roman" w:hAnsi="Times New Roman" w:cs="Times New Roman"/>
          <w:sz w:val="22"/>
          <w:szCs w:val="22"/>
        </w:rPr>
        <w:t>a</w:t>
      </w:r>
      <w:r>
        <w:rPr>
          <w:rFonts w:ascii="Times New Roman" w:hAnsi="Times New Roman" w:cs="Times New Roman"/>
          <w:sz w:val="22"/>
          <w:szCs w:val="22"/>
        </w:rPr>
        <w:t>s masking is applied or not.</w:t>
      </w:r>
    </w:p>
    <w:p w14:paraId="5C932563" w14:textId="77777777" w:rsidR="00D04963" w:rsidRPr="0034410C" w:rsidRDefault="00D04963" w:rsidP="00D04963">
      <w:pPr>
        <w:spacing w:line="360" w:lineRule="auto"/>
        <w:rPr>
          <w:rFonts w:ascii="Times New Roman" w:hAnsi="Times New Roman" w:cs="Times New Roman"/>
          <w:sz w:val="22"/>
          <w:szCs w:val="22"/>
          <w:u w:val="single"/>
        </w:rPr>
      </w:pPr>
      <w:r>
        <w:rPr>
          <w:rFonts w:ascii="Times New Roman" w:hAnsi="Times New Roman" w:cs="Times New Roman"/>
          <w:sz w:val="22"/>
          <w:szCs w:val="22"/>
        </w:rPr>
        <w:t xml:space="preserve"> </w:t>
      </w:r>
      <w:r w:rsidRPr="0034410C">
        <w:rPr>
          <w:rFonts w:ascii="Times New Roman" w:hAnsi="Times New Roman" w:cs="Times New Roman"/>
          <w:sz w:val="22"/>
          <w:szCs w:val="22"/>
          <w:u w:val="single"/>
        </w:rPr>
        <w:t>If no atlas masking is applied:</w:t>
      </w:r>
    </w:p>
    <w:p w14:paraId="140E3C28" w14:textId="77777777" w:rsidR="00BA4EFE" w:rsidRDefault="00D04963" w:rsidP="000B0A46">
      <w:pPr>
        <w:numPr>
          <w:ilvl w:val="0"/>
          <w:numId w:val="7"/>
        </w:numPr>
        <w:spacing w:line="360" w:lineRule="auto"/>
        <w:rPr>
          <w:rFonts w:ascii="Times New Roman" w:hAnsi="Times New Roman" w:cs="Times New Roman"/>
          <w:sz w:val="22"/>
          <w:szCs w:val="22"/>
        </w:rPr>
      </w:pPr>
      <w:r>
        <w:rPr>
          <w:rFonts w:ascii="Times New Roman" w:hAnsi="Times New Roman" w:cs="Times New Roman"/>
          <w:sz w:val="22"/>
          <w:szCs w:val="22"/>
        </w:rPr>
        <w:t xml:space="preserve">rank all cells in coarsest resolution (from the </w:t>
      </w:r>
      <w:proofErr w:type="spellStart"/>
      <w:r>
        <w:rPr>
          <w:rFonts w:ascii="Times New Roman" w:hAnsi="Times New Roman" w:cs="Times New Roman"/>
          <w:sz w:val="22"/>
          <w:szCs w:val="22"/>
        </w:rPr>
        <w:t>upgrain</w:t>
      </w:r>
      <w:proofErr w:type="spellEnd"/>
      <w:r>
        <w:rPr>
          <w:rFonts w:ascii="Times New Roman" w:hAnsi="Times New Roman" w:cs="Times New Roman"/>
          <w:sz w:val="22"/>
          <w:szCs w:val="22"/>
        </w:rPr>
        <w:t xml:space="preserve"> function) according to their mean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and then:</w:t>
      </w:r>
    </w:p>
    <w:p w14:paraId="0126814F" w14:textId="77777777" w:rsidR="00D04963" w:rsidRDefault="00D04963" w:rsidP="000B0A46">
      <w:pPr>
        <w:numPr>
          <w:ilvl w:val="1"/>
          <w:numId w:val="7"/>
        </w:numPr>
        <w:spacing w:line="360" w:lineRule="auto"/>
        <w:rPr>
          <w:rFonts w:ascii="Times New Roman" w:hAnsi="Times New Roman" w:cs="Times New Roman"/>
          <w:sz w:val="22"/>
          <w:szCs w:val="22"/>
        </w:rPr>
      </w:pPr>
      <w:r>
        <w:rPr>
          <w:rFonts w:ascii="Times New Roman" w:hAnsi="Times New Roman" w:cs="Times New Roman"/>
          <w:sz w:val="22"/>
          <w:szCs w:val="22"/>
        </w:rPr>
        <w:t>Select the top x</w:t>
      </w:r>
      <w:r>
        <w:rPr>
          <w:rFonts w:ascii="Times New Roman" w:hAnsi="Times New Roman" w:cs="Times New Roman"/>
          <w:sz w:val="22"/>
          <w:szCs w:val="22"/>
          <w:vertAlign w:val="subscript"/>
        </w:rPr>
        <w:t>i</w:t>
      </w:r>
      <w:r>
        <w:rPr>
          <w:rFonts w:ascii="Times New Roman" w:hAnsi="Times New Roman" w:cs="Times New Roman"/>
          <w:sz w:val="22"/>
          <w:szCs w:val="22"/>
        </w:rPr>
        <w:t xml:space="preserve"> cells, with x</w:t>
      </w:r>
      <w:r>
        <w:rPr>
          <w:rFonts w:ascii="Times New Roman" w:hAnsi="Times New Roman" w:cs="Times New Roman"/>
          <w:sz w:val="22"/>
          <w:szCs w:val="22"/>
          <w:vertAlign w:val="subscript"/>
        </w:rPr>
        <w:t>i</w:t>
      </w:r>
      <w:r>
        <w:rPr>
          <w:rFonts w:ascii="Times New Roman" w:hAnsi="Times New Roman" w:cs="Times New Roman"/>
          <w:sz w:val="22"/>
          <w:szCs w:val="22"/>
        </w:rPr>
        <w:t xml:space="preserve"> being the number of cells predicted to be occupied at this resolution according to the downscaling model. </w:t>
      </w:r>
    </w:p>
    <w:p w14:paraId="3D3B5EB5" w14:textId="77777777" w:rsidR="002073DC" w:rsidRDefault="00D04963" w:rsidP="000B0A46">
      <w:pPr>
        <w:numPr>
          <w:ilvl w:val="1"/>
          <w:numId w:val="7"/>
        </w:numPr>
        <w:spacing w:line="360" w:lineRule="auto"/>
        <w:rPr>
          <w:rFonts w:ascii="Times New Roman" w:hAnsi="Times New Roman" w:cs="Times New Roman"/>
          <w:sz w:val="22"/>
          <w:szCs w:val="22"/>
        </w:rPr>
      </w:pPr>
      <w:r>
        <w:rPr>
          <w:rFonts w:ascii="Times New Roman" w:hAnsi="Times New Roman" w:cs="Times New Roman"/>
          <w:sz w:val="22"/>
          <w:szCs w:val="22"/>
        </w:rPr>
        <w:t>F</w:t>
      </w:r>
      <w:r w:rsidR="002073DC">
        <w:rPr>
          <w:rFonts w:ascii="Times New Roman" w:hAnsi="Times New Roman" w:cs="Times New Roman"/>
          <w:sz w:val="22"/>
          <w:szCs w:val="22"/>
        </w:rPr>
        <w:t>or each of the top x</w:t>
      </w:r>
      <w:r w:rsidR="002073DC">
        <w:rPr>
          <w:rFonts w:ascii="Times New Roman" w:hAnsi="Times New Roman" w:cs="Times New Roman"/>
          <w:sz w:val="22"/>
          <w:szCs w:val="22"/>
          <w:vertAlign w:val="subscript"/>
        </w:rPr>
        <w:t>i</w:t>
      </w:r>
      <w:r w:rsidR="002073DC">
        <w:rPr>
          <w:rFonts w:ascii="Times New Roman" w:hAnsi="Times New Roman" w:cs="Times New Roman"/>
          <w:sz w:val="22"/>
          <w:szCs w:val="22"/>
        </w:rPr>
        <w:t xml:space="preserve"> cells, select the local cell with the highest </w:t>
      </w:r>
      <w:proofErr w:type="spellStart"/>
      <w:r w:rsidR="002073DC">
        <w:rPr>
          <w:rFonts w:ascii="Times New Roman" w:hAnsi="Times New Roman" w:cs="Times New Roman"/>
          <w:sz w:val="22"/>
          <w:szCs w:val="22"/>
        </w:rPr>
        <w:t>PoO</w:t>
      </w:r>
      <w:proofErr w:type="spellEnd"/>
      <w:r w:rsidR="002073DC">
        <w:rPr>
          <w:rFonts w:ascii="Times New Roman" w:hAnsi="Times New Roman" w:cs="Times New Roman"/>
          <w:sz w:val="22"/>
          <w:szCs w:val="22"/>
        </w:rPr>
        <w:t xml:space="preserve"> and tag it as presence</w:t>
      </w:r>
      <w:r w:rsidR="0034410C">
        <w:rPr>
          <w:rFonts w:ascii="Times New Roman" w:hAnsi="Times New Roman" w:cs="Times New Roman"/>
          <w:sz w:val="22"/>
          <w:szCs w:val="22"/>
        </w:rPr>
        <w:t>.</w:t>
      </w:r>
    </w:p>
    <w:p w14:paraId="29AD29A3" w14:textId="77777777" w:rsidR="00D04963" w:rsidRDefault="002073DC" w:rsidP="000B0A46">
      <w:pPr>
        <w:numPr>
          <w:ilvl w:val="1"/>
          <w:numId w:val="7"/>
        </w:numPr>
        <w:spacing w:line="360" w:lineRule="auto"/>
        <w:rPr>
          <w:rFonts w:ascii="Times New Roman" w:hAnsi="Times New Roman" w:cs="Times New Roman"/>
          <w:sz w:val="22"/>
          <w:szCs w:val="22"/>
        </w:rPr>
      </w:pPr>
      <w:r>
        <w:rPr>
          <w:rFonts w:ascii="Times New Roman" w:hAnsi="Times New Roman" w:cs="Times New Roman"/>
          <w:sz w:val="22"/>
          <w:szCs w:val="22"/>
        </w:rPr>
        <w:t>Update the occupancy status of all occupied cells at all scales. i.e., for each newly tagged presence, tag all cells within which it is nested, at all larger grain sizes, as presence.</w:t>
      </w:r>
    </w:p>
    <w:p w14:paraId="73231606" w14:textId="77777777" w:rsidR="0034410C" w:rsidRDefault="0034410C" w:rsidP="0034410C">
      <w:pPr>
        <w:spacing w:line="360" w:lineRule="auto"/>
        <w:ind w:left="1440"/>
        <w:rPr>
          <w:rFonts w:ascii="Times New Roman" w:hAnsi="Times New Roman" w:cs="Times New Roman"/>
          <w:sz w:val="22"/>
          <w:szCs w:val="22"/>
        </w:rPr>
      </w:pPr>
    </w:p>
    <w:p w14:paraId="2410CCC8" w14:textId="77777777" w:rsidR="00D04963" w:rsidRPr="0034410C" w:rsidRDefault="00D04963" w:rsidP="00D04963">
      <w:pPr>
        <w:spacing w:line="360" w:lineRule="auto"/>
        <w:rPr>
          <w:rFonts w:ascii="Times New Roman" w:hAnsi="Times New Roman" w:cs="Times New Roman"/>
          <w:sz w:val="22"/>
          <w:szCs w:val="22"/>
          <w:u w:val="single"/>
        </w:rPr>
      </w:pPr>
      <w:r w:rsidRPr="0034410C">
        <w:rPr>
          <w:rFonts w:ascii="Times New Roman" w:hAnsi="Times New Roman" w:cs="Times New Roman"/>
          <w:sz w:val="22"/>
          <w:szCs w:val="22"/>
          <w:u w:val="single"/>
        </w:rPr>
        <w:t>If atlas masking is applied:</w:t>
      </w:r>
    </w:p>
    <w:p w14:paraId="338CDE03" w14:textId="77777777" w:rsidR="00B272C8" w:rsidRDefault="00D04963" w:rsidP="000B0A46">
      <w:pPr>
        <w:numPr>
          <w:ilvl w:val="0"/>
          <w:numId w:val="8"/>
        </w:numPr>
        <w:spacing w:line="360" w:lineRule="auto"/>
        <w:rPr>
          <w:rFonts w:ascii="Times New Roman" w:hAnsi="Times New Roman" w:cs="Times New Roman"/>
          <w:sz w:val="22"/>
          <w:szCs w:val="22"/>
        </w:rPr>
      </w:pPr>
      <w:r>
        <w:rPr>
          <w:rFonts w:ascii="Times New Roman" w:hAnsi="Times New Roman" w:cs="Times New Roman"/>
          <w:sz w:val="22"/>
          <w:szCs w:val="22"/>
        </w:rPr>
        <w:t>Start with the atlas scale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xml:space="preserve">), and select all the </w:t>
      </w:r>
      <w:proofErr w:type="spellStart"/>
      <w:r w:rsidR="00E3545F">
        <w:rPr>
          <w:rFonts w:ascii="Times New Roman" w:hAnsi="Times New Roman" w:cs="Times New Roman"/>
          <w:sz w:val="22"/>
          <w:szCs w:val="22"/>
        </w:rPr>
        <w:t>k</w:t>
      </w:r>
      <w:r w:rsidR="00B272C8">
        <w:rPr>
          <w:rFonts w:ascii="Times New Roman" w:hAnsi="Times New Roman" w:cs="Times New Roman"/>
          <w:sz w:val="22"/>
          <w:szCs w:val="22"/>
          <w:vertAlign w:val="subscript"/>
        </w:rPr>
        <w:t>i</w:t>
      </w:r>
      <w:proofErr w:type="spellEnd"/>
      <w:r w:rsidR="00B272C8">
        <w:rPr>
          <w:rFonts w:ascii="Times New Roman" w:hAnsi="Times New Roman" w:cs="Times New Roman"/>
          <w:sz w:val="22"/>
          <w:szCs w:val="22"/>
        </w:rPr>
        <w:t xml:space="preserve"> cells that are </w:t>
      </w:r>
      <w:r w:rsidR="0034410C">
        <w:rPr>
          <w:rFonts w:ascii="Times New Roman" w:hAnsi="Times New Roman" w:cs="Times New Roman"/>
          <w:sz w:val="22"/>
          <w:szCs w:val="22"/>
        </w:rPr>
        <w:t>occupied at the atlas map</w:t>
      </w:r>
      <w:r w:rsidR="00B272C8">
        <w:rPr>
          <w:rFonts w:ascii="Times New Roman" w:hAnsi="Times New Roman" w:cs="Times New Roman"/>
          <w:sz w:val="22"/>
          <w:szCs w:val="22"/>
        </w:rPr>
        <w:t xml:space="preserve">, regardless of their mean </w:t>
      </w:r>
      <w:proofErr w:type="spellStart"/>
      <w:r w:rsidR="00B272C8">
        <w:rPr>
          <w:rFonts w:ascii="Times New Roman" w:hAnsi="Times New Roman" w:cs="Times New Roman"/>
          <w:sz w:val="22"/>
          <w:szCs w:val="22"/>
        </w:rPr>
        <w:t>PoO</w:t>
      </w:r>
      <w:proofErr w:type="spellEnd"/>
      <w:r w:rsidR="00B272C8">
        <w:rPr>
          <w:rFonts w:ascii="Times New Roman" w:hAnsi="Times New Roman" w:cs="Times New Roman"/>
          <w:sz w:val="22"/>
          <w:szCs w:val="22"/>
        </w:rPr>
        <w:t xml:space="preserve"> (i.e., </w:t>
      </w:r>
      <w:proofErr w:type="spellStart"/>
      <w:r w:rsidR="00E3545F">
        <w:rPr>
          <w:rFonts w:ascii="Times New Roman" w:hAnsi="Times New Roman" w:cs="Times New Roman"/>
          <w:sz w:val="22"/>
          <w:szCs w:val="22"/>
        </w:rPr>
        <w:t>k</w:t>
      </w:r>
      <w:r w:rsidR="00B272C8">
        <w:rPr>
          <w:rFonts w:ascii="Times New Roman" w:hAnsi="Times New Roman" w:cs="Times New Roman"/>
          <w:sz w:val="22"/>
          <w:szCs w:val="22"/>
          <w:vertAlign w:val="subscript"/>
        </w:rPr>
        <w:t>i</w:t>
      </w:r>
      <w:proofErr w:type="spellEnd"/>
      <w:r w:rsidR="00B272C8">
        <w:rPr>
          <w:rFonts w:ascii="Times New Roman" w:hAnsi="Times New Roman" w:cs="Times New Roman"/>
          <w:sz w:val="22"/>
          <w:szCs w:val="22"/>
        </w:rPr>
        <w:t xml:space="preserve"> being the observed number of occupied cells in the atlas data). Then:</w:t>
      </w:r>
    </w:p>
    <w:p w14:paraId="3E2DEC43" w14:textId="77777777" w:rsidR="00B272C8" w:rsidRDefault="00B272C8"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 xml:space="preserve">For each of the </w:t>
      </w:r>
      <w:proofErr w:type="spellStart"/>
      <w:r w:rsidR="00E3545F">
        <w:rPr>
          <w:rFonts w:ascii="Times New Roman" w:hAnsi="Times New Roman" w:cs="Times New Roman"/>
          <w:sz w:val="22"/>
          <w:szCs w:val="22"/>
        </w:rPr>
        <w:t>k</w:t>
      </w:r>
      <w:r>
        <w:rPr>
          <w:rFonts w:ascii="Times New Roman" w:hAnsi="Times New Roman" w:cs="Times New Roman"/>
          <w:sz w:val="22"/>
          <w:szCs w:val="22"/>
          <w:vertAlign w:val="subscript"/>
        </w:rPr>
        <w:t>i</w:t>
      </w:r>
      <w:proofErr w:type="spellEnd"/>
      <w:r>
        <w:rPr>
          <w:rFonts w:ascii="Times New Roman" w:hAnsi="Times New Roman" w:cs="Times New Roman"/>
          <w:sz w:val="22"/>
          <w:szCs w:val="22"/>
        </w:rPr>
        <w:t xml:space="preserve"> cells, select the local cell with the highest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and tag it as presence.</w:t>
      </w:r>
    </w:p>
    <w:p w14:paraId="02CD91A6" w14:textId="77777777" w:rsidR="00B272C8" w:rsidRDefault="00B272C8"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lastRenderedPageBreak/>
        <w:t>Update the occupancy status of all occupied cells at all scales.</w:t>
      </w:r>
    </w:p>
    <w:p w14:paraId="23592F79" w14:textId="77777777" w:rsidR="0034410C" w:rsidRDefault="0034410C" w:rsidP="0034410C">
      <w:pPr>
        <w:spacing w:line="360" w:lineRule="auto"/>
        <w:ind w:left="1440"/>
        <w:rPr>
          <w:rFonts w:ascii="Times New Roman" w:hAnsi="Times New Roman" w:cs="Times New Roman"/>
          <w:sz w:val="22"/>
          <w:szCs w:val="22"/>
        </w:rPr>
      </w:pPr>
    </w:p>
    <w:p w14:paraId="2F7F0835" w14:textId="77777777" w:rsidR="00B272C8" w:rsidRPr="00B272C8" w:rsidRDefault="00B272C8" w:rsidP="0034410C">
      <w:pPr>
        <w:spacing w:line="360" w:lineRule="auto"/>
        <w:rPr>
          <w:rFonts w:ascii="Times New Roman" w:hAnsi="Times New Roman" w:cs="Times New Roman"/>
          <w:sz w:val="22"/>
          <w:szCs w:val="22"/>
        </w:rPr>
      </w:pPr>
      <w:r>
        <w:rPr>
          <w:rFonts w:ascii="Times New Roman" w:hAnsi="Times New Roman" w:cs="Times New Roman"/>
          <w:sz w:val="22"/>
          <w:szCs w:val="22"/>
        </w:rPr>
        <w:t xml:space="preserve">After step 4, the masked and unmasked option are </w:t>
      </w:r>
      <w:r w:rsidR="0034410C">
        <w:rPr>
          <w:rFonts w:ascii="Times New Roman" w:hAnsi="Times New Roman" w:cs="Times New Roman"/>
          <w:sz w:val="22"/>
          <w:szCs w:val="22"/>
        </w:rPr>
        <w:t>re-joined</w:t>
      </w:r>
      <w:r>
        <w:rPr>
          <w:rFonts w:ascii="Times New Roman" w:hAnsi="Times New Roman" w:cs="Times New Roman"/>
          <w:sz w:val="22"/>
          <w:szCs w:val="22"/>
        </w:rPr>
        <w:t xml:space="preserve"> and these steps</w:t>
      </w:r>
      <w:r w:rsidR="0034410C">
        <w:rPr>
          <w:rFonts w:ascii="Times New Roman" w:hAnsi="Times New Roman" w:cs="Times New Roman"/>
          <w:sz w:val="22"/>
          <w:szCs w:val="22"/>
        </w:rPr>
        <w:t xml:space="preserve"> are followed:</w:t>
      </w:r>
    </w:p>
    <w:p w14:paraId="376A9C2A" w14:textId="77777777" w:rsidR="00D04963" w:rsidRDefault="00B272C8" w:rsidP="000B0A46">
      <w:pPr>
        <w:numPr>
          <w:ilvl w:val="0"/>
          <w:numId w:val="8"/>
        </w:numPr>
        <w:spacing w:line="360" w:lineRule="auto"/>
        <w:rPr>
          <w:rFonts w:ascii="Times New Roman" w:hAnsi="Times New Roman" w:cs="Times New Roman"/>
          <w:sz w:val="22"/>
          <w:szCs w:val="22"/>
        </w:rPr>
      </w:pPr>
      <w:r>
        <w:rPr>
          <w:rFonts w:ascii="Times New Roman" w:hAnsi="Times New Roman" w:cs="Times New Roman"/>
          <w:sz w:val="22"/>
          <w:szCs w:val="22"/>
        </w:rPr>
        <w:t>F</w:t>
      </w:r>
      <w:r w:rsidR="00D04963">
        <w:rPr>
          <w:rFonts w:ascii="Times New Roman" w:hAnsi="Times New Roman" w:cs="Times New Roman"/>
          <w:sz w:val="22"/>
          <w:szCs w:val="22"/>
        </w:rPr>
        <w:t>or each of the remaining scales, starting from the second coarsest resolution (i-1)</w:t>
      </w:r>
      <w:r w:rsidR="0034410C">
        <w:rPr>
          <w:rFonts w:ascii="Times New Roman" w:hAnsi="Times New Roman" w:cs="Times New Roman"/>
          <w:sz w:val="22"/>
          <w:szCs w:val="22"/>
        </w:rPr>
        <w:t>:</w:t>
      </w:r>
    </w:p>
    <w:p w14:paraId="0FF5D8F8" w14:textId="77777777" w:rsidR="00D04963" w:rsidRDefault="00D04963"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 xml:space="preserve">Identify all the cells in scale </w:t>
      </w:r>
      <w:proofErr w:type="spellStart"/>
      <w:r w:rsidR="00B272C8">
        <w:rPr>
          <w:rFonts w:ascii="Times New Roman" w:hAnsi="Times New Roman" w:cs="Times New Roman"/>
          <w:sz w:val="22"/>
          <w:szCs w:val="22"/>
        </w:rPr>
        <w:t>i</w:t>
      </w:r>
      <w:proofErr w:type="spellEnd"/>
      <w:r>
        <w:rPr>
          <w:rFonts w:ascii="Times New Roman" w:hAnsi="Times New Roman" w:cs="Times New Roman"/>
          <w:sz w:val="22"/>
          <w:szCs w:val="22"/>
        </w:rPr>
        <w:t xml:space="preserve"> that are occupied</w:t>
      </w:r>
      <w:r w:rsidR="00E3545F">
        <w:rPr>
          <w:rFonts w:ascii="Times New Roman" w:hAnsi="Times New Roman" w:cs="Times New Roman"/>
          <w:sz w:val="22"/>
          <w:szCs w:val="22"/>
        </w:rPr>
        <w:t xml:space="preserve"> (</w:t>
      </w:r>
      <w:proofErr w:type="spellStart"/>
      <w:r w:rsidR="00E3545F">
        <w:rPr>
          <w:rFonts w:ascii="Times New Roman" w:hAnsi="Times New Roman" w:cs="Times New Roman"/>
          <w:sz w:val="22"/>
          <w:szCs w:val="22"/>
        </w:rPr>
        <w:t>k</w:t>
      </w:r>
      <w:r w:rsidR="00E3545F">
        <w:rPr>
          <w:rFonts w:ascii="Times New Roman" w:hAnsi="Times New Roman" w:cs="Times New Roman"/>
          <w:sz w:val="22"/>
          <w:szCs w:val="22"/>
          <w:vertAlign w:val="subscript"/>
        </w:rPr>
        <w:t>i</w:t>
      </w:r>
      <w:proofErr w:type="spellEnd"/>
      <w:r w:rsidR="00E3545F">
        <w:rPr>
          <w:rFonts w:ascii="Times New Roman" w:hAnsi="Times New Roman" w:cs="Times New Roman"/>
          <w:sz w:val="22"/>
          <w:szCs w:val="22"/>
        </w:rPr>
        <w:t>)</w:t>
      </w:r>
      <w:r w:rsidR="00B272C8">
        <w:rPr>
          <w:rFonts w:ascii="Times New Roman" w:hAnsi="Times New Roman" w:cs="Times New Roman"/>
          <w:sz w:val="22"/>
          <w:szCs w:val="22"/>
        </w:rPr>
        <w:t xml:space="preserve">. </w:t>
      </w:r>
    </w:p>
    <w:p w14:paraId="6591502C" w14:textId="77777777" w:rsidR="002073DC" w:rsidRDefault="00B272C8"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 xml:space="preserve">Identify all cells in scale i-1 that fall within occupied scale </w:t>
      </w:r>
      <w:proofErr w:type="spellStart"/>
      <w:r>
        <w:rPr>
          <w:rFonts w:ascii="Times New Roman" w:hAnsi="Times New Roman" w:cs="Times New Roman"/>
          <w:sz w:val="22"/>
          <w:szCs w:val="22"/>
        </w:rPr>
        <w:t>i</w:t>
      </w:r>
      <w:proofErr w:type="spellEnd"/>
      <w:r>
        <w:rPr>
          <w:rFonts w:ascii="Times New Roman" w:hAnsi="Times New Roman" w:cs="Times New Roman"/>
          <w:sz w:val="22"/>
          <w:szCs w:val="22"/>
        </w:rPr>
        <w:t xml:space="preserve"> cells.</w:t>
      </w:r>
    </w:p>
    <w:p w14:paraId="12BD9D07" w14:textId="77777777" w:rsidR="00B272C8" w:rsidRDefault="00B272C8"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From the cells of 5.b, create t</w:t>
      </w:r>
      <w:r w:rsidR="0034410C">
        <w:rPr>
          <w:rFonts w:ascii="Times New Roman" w:hAnsi="Times New Roman" w:cs="Times New Roman"/>
          <w:sz w:val="22"/>
          <w:szCs w:val="22"/>
        </w:rPr>
        <w:t>w</w:t>
      </w:r>
      <w:r>
        <w:rPr>
          <w:rFonts w:ascii="Times New Roman" w:hAnsi="Times New Roman" w:cs="Times New Roman"/>
          <w:sz w:val="22"/>
          <w:szCs w:val="22"/>
        </w:rPr>
        <w:t xml:space="preserve">o lists of cells- those already occupied in scale i-1 </w:t>
      </w:r>
      <w:r w:rsidR="00E3545F">
        <w:rPr>
          <w:rFonts w:ascii="Times New Roman" w:hAnsi="Times New Roman" w:cs="Times New Roman"/>
          <w:sz w:val="22"/>
          <w:szCs w:val="22"/>
        </w:rPr>
        <w:t>(k</w:t>
      </w:r>
      <w:r w:rsidR="00E3545F">
        <w:rPr>
          <w:rFonts w:ascii="Times New Roman" w:hAnsi="Times New Roman" w:cs="Times New Roman"/>
          <w:sz w:val="22"/>
          <w:szCs w:val="22"/>
          <w:vertAlign w:val="subscript"/>
        </w:rPr>
        <w:t>i-1</w:t>
      </w:r>
      <w:r w:rsidR="00E3545F">
        <w:rPr>
          <w:rFonts w:ascii="Times New Roman" w:hAnsi="Times New Roman" w:cs="Times New Roman"/>
          <w:sz w:val="22"/>
          <w:szCs w:val="22"/>
        </w:rPr>
        <w:t xml:space="preserve">) </w:t>
      </w:r>
      <w:r>
        <w:rPr>
          <w:rFonts w:ascii="Times New Roman" w:hAnsi="Times New Roman" w:cs="Times New Roman"/>
          <w:sz w:val="22"/>
          <w:szCs w:val="22"/>
        </w:rPr>
        <w:t xml:space="preserve">and those that are </w:t>
      </w:r>
      <w:r w:rsidR="0034410C">
        <w:rPr>
          <w:rFonts w:ascii="Times New Roman" w:hAnsi="Times New Roman" w:cs="Times New Roman"/>
          <w:sz w:val="22"/>
          <w:szCs w:val="22"/>
        </w:rPr>
        <w:t>currently</w:t>
      </w:r>
      <w:r>
        <w:rPr>
          <w:rFonts w:ascii="Times New Roman" w:hAnsi="Times New Roman" w:cs="Times New Roman"/>
          <w:sz w:val="22"/>
          <w:szCs w:val="22"/>
        </w:rPr>
        <w:t xml:space="preserve"> unoccupied, but falls within occupied cells in scale </w:t>
      </w:r>
      <w:r w:rsidR="00E3545F">
        <w:rPr>
          <w:rFonts w:ascii="Times New Roman" w:hAnsi="Times New Roman" w:cs="Times New Roman"/>
          <w:sz w:val="22"/>
          <w:szCs w:val="22"/>
        </w:rPr>
        <w:t>I (j</w:t>
      </w:r>
      <w:r w:rsidR="00E3545F">
        <w:rPr>
          <w:rFonts w:ascii="Times New Roman" w:hAnsi="Times New Roman" w:cs="Times New Roman"/>
          <w:sz w:val="22"/>
          <w:szCs w:val="22"/>
          <w:vertAlign w:val="subscript"/>
        </w:rPr>
        <w:t>i-1</w:t>
      </w:r>
      <w:r w:rsidR="00E3545F">
        <w:rPr>
          <w:rFonts w:ascii="Times New Roman" w:hAnsi="Times New Roman" w:cs="Times New Roman"/>
          <w:sz w:val="22"/>
          <w:szCs w:val="22"/>
        </w:rPr>
        <w:t xml:space="preserve">). </w:t>
      </w:r>
      <w:r w:rsidR="0034410C">
        <w:rPr>
          <w:rFonts w:ascii="Times New Roman" w:hAnsi="Times New Roman" w:cs="Times New Roman"/>
          <w:sz w:val="22"/>
          <w:szCs w:val="22"/>
        </w:rPr>
        <w:t xml:space="preserve">The second list is the list of potential cells for scale i-1. </w:t>
      </w:r>
    </w:p>
    <w:p w14:paraId="0F3DBE62" w14:textId="77777777" w:rsidR="00B272C8" w:rsidRDefault="00B272C8"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Extract from the downscaling model the predicted number</w:t>
      </w:r>
      <w:r w:rsidR="0034410C">
        <w:rPr>
          <w:rFonts w:ascii="Times New Roman" w:hAnsi="Times New Roman" w:cs="Times New Roman"/>
          <w:sz w:val="22"/>
          <w:szCs w:val="22"/>
        </w:rPr>
        <w:t xml:space="preserve"> of occupied cells at scale i-1 and calculate the number of cells that needs to be added at this scale (y</w:t>
      </w:r>
      <w:r w:rsidR="0034410C">
        <w:rPr>
          <w:rFonts w:ascii="Times New Roman" w:hAnsi="Times New Roman" w:cs="Times New Roman"/>
          <w:sz w:val="22"/>
          <w:szCs w:val="22"/>
          <w:vertAlign w:val="subscript"/>
        </w:rPr>
        <w:t>i-1</w:t>
      </w:r>
      <w:r w:rsidR="0034410C">
        <w:rPr>
          <w:rFonts w:ascii="Times New Roman" w:hAnsi="Times New Roman" w:cs="Times New Roman"/>
          <w:sz w:val="22"/>
          <w:szCs w:val="22"/>
        </w:rPr>
        <w:t xml:space="preserve">  = </w:t>
      </w:r>
      <w:r w:rsidR="00E3545F">
        <w:rPr>
          <w:rFonts w:ascii="Times New Roman" w:hAnsi="Times New Roman" w:cs="Times New Roman"/>
          <w:sz w:val="22"/>
          <w:szCs w:val="22"/>
        </w:rPr>
        <w:t>x</w:t>
      </w:r>
      <w:r w:rsidR="00E3545F">
        <w:rPr>
          <w:rFonts w:ascii="Times New Roman" w:hAnsi="Times New Roman" w:cs="Times New Roman"/>
          <w:sz w:val="22"/>
          <w:szCs w:val="22"/>
          <w:vertAlign w:val="subscript"/>
        </w:rPr>
        <w:t>i-1</w:t>
      </w:r>
      <w:r w:rsidR="0034410C">
        <w:rPr>
          <w:rFonts w:ascii="Times New Roman" w:hAnsi="Times New Roman" w:cs="Times New Roman"/>
          <w:sz w:val="22"/>
          <w:szCs w:val="22"/>
        </w:rPr>
        <w:t xml:space="preserve"> – </w:t>
      </w:r>
      <w:r w:rsidR="00E3545F">
        <w:rPr>
          <w:rFonts w:ascii="Times New Roman" w:hAnsi="Times New Roman" w:cs="Times New Roman"/>
          <w:sz w:val="22"/>
          <w:szCs w:val="22"/>
        </w:rPr>
        <w:t>k</w:t>
      </w:r>
      <w:r w:rsidR="00E3545F">
        <w:rPr>
          <w:rFonts w:ascii="Times New Roman" w:hAnsi="Times New Roman" w:cs="Times New Roman"/>
          <w:sz w:val="22"/>
          <w:szCs w:val="22"/>
          <w:vertAlign w:val="subscript"/>
        </w:rPr>
        <w:t>i-1</w:t>
      </w:r>
      <w:r w:rsidR="0034410C">
        <w:rPr>
          <w:rFonts w:ascii="Times New Roman" w:hAnsi="Times New Roman" w:cs="Times New Roman"/>
          <w:sz w:val="22"/>
          <w:szCs w:val="22"/>
        </w:rPr>
        <w:t>)</w:t>
      </w:r>
    </w:p>
    <w:p w14:paraId="4EBD68DA" w14:textId="77777777" w:rsidR="00B272C8" w:rsidRDefault="0034410C"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If the number of needed cells is larger than 0 (y</w:t>
      </w:r>
      <w:r>
        <w:rPr>
          <w:rFonts w:ascii="Times New Roman" w:hAnsi="Times New Roman" w:cs="Times New Roman"/>
          <w:sz w:val="22"/>
          <w:szCs w:val="22"/>
          <w:vertAlign w:val="subscript"/>
        </w:rPr>
        <w:t>i-</w:t>
      </w:r>
      <w:proofErr w:type="gramStart"/>
      <w:r>
        <w:rPr>
          <w:rFonts w:ascii="Times New Roman" w:hAnsi="Times New Roman" w:cs="Times New Roman"/>
          <w:sz w:val="22"/>
          <w:szCs w:val="22"/>
          <w:vertAlign w:val="subscript"/>
        </w:rPr>
        <w:t>1</w:t>
      </w:r>
      <w:r>
        <w:rPr>
          <w:rFonts w:ascii="Times New Roman" w:hAnsi="Times New Roman" w:cs="Times New Roman"/>
          <w:sz w:val="22"/>
          <w:szCs w:val="22"/>
        </w:rPr>
        <w:t xml:space="preserve">  &gt;</w:t>
      </w:r>
      <w:proofErr w:type="gramEnd"/>
      <w:r>
        <w:rPr>
          <w:rFonts w:ascii="Times New Roman" w:hAnsi="Times New Roman" w:cs="Times New Roman"/>
          <w:sz w:val="22"/>
          <w:szCs w:val="22"/>
        </w:rPr>
        <w:t>=1), rank the potential i-1 cells</w:t>
      </w:r>
      <w:r w:rsidR="00E3545F">
        <w:rPr>
          <w:rFonts w:ascii="Times New Roman" w:hAnsi="Times New Roman" w:cs="Times New Roman"/>
          <w:sz w:val="22"/>
          <w:szCs w:val="22"/>
        </w:rPr>
        <w:t xml:space="preserve"> (j</w:t>
      </w:r>
      <w:r w:rsidR="00E3545F">
        <w:rPr>
          <w:rFonts w:ascii="Times New Roman" w:hAnsi="Times New Roman" w:cs="Times New Roman"/>
          <w:sz w:val="22"/>
          <w:szCs w:val="22"/>
          <w:vertAlign w:val="subscript"/>
        </w:rPr>
        <w:t>i-1</w:t>
      </w:r>
      <w:r w:rsidR="00E3545F">
        <w:rPr>
          <w:rFonts w:ascii="Times New Roman" w:hAnsi="Times New Roman" w:cs="Times New Roman"/>
          <w:sz w:val="22"/>
          <w:szCs w:val="22"/>
        </w:rPr>
        <w:t>)</w:t>
      </w:r>
      <w:r>
        <w:rPr>
          <w:rFonts w:ascii="Times New Roman" w:hAnsi="Times New Roman" w:cs="Times New Roman"/>
          <w:sz w:val="22"/>
          <w:szCs w:val="22"/>
        </w:rPr>
        <w:t xml:space="preserve"> according to their mean </w:t>
      </w:r>
      <w:proofErr w:type="spellStart"/>
      <w:r>
        <w:rPr>
          <w:rFonts w:ascii="Times New Roman" w:hAnsi="Times New Roman" w:cs="Times New Roman"/>
          <w:sz w:val="22"/>
          <w:szCs w:val="22"/>
        </w:rPr>
        <w:t>PoO</w:t>
      </w:r>
      <w:proofErr w:type="spellEnd"/>
      <w:r w:rsidR="00E3545F">
        <w:rPr>
          <w:rFonts w:ascii="Times New Roman" w:hAnsi="Times New Roman" w:cs="Times New Roman"/>
          <w:sz w:val="22"/>
          <w:szCs w:val="22"/>
        </w:rPr>
        <w:t>.</w:t>
      </w:r>
    </w:p>
    <w:p w14:paraId="536C5653" w14:textId="77777777" w:rsidR="0034410C" w:rsidRDefault="0034410C"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For each of the top y</w:t>
      </w:r>
      <w:r>
        <w:rPr>
          <w:rFonts w:ascii="Times New Roman" w:hAnsi="Times New Roman" w:cs="Times New Roman"/>
          <w:sz w:val="22"/>
          <w:szCs w:val="22"/>
          <w:vertAlign w:val="subscript"/>
        </w:rPr>
        <w:t>i-1</w:t>
      </w:r>
      <w:r>
        <w:rPr>
          <w:rFonts w:ascii="Times New Roman" w:hAnsi="Times New Roman" w:cs="Times New Roman"/>
          <w:sz w:val="22"/>
          <w:szCs w:val="22"/>
        </w:rPr>
        <w:t xml:space="preserve"> cells</w:t>
      </w:r>
      <w:r w:rsidR="00E3545F">
        <w:rPr>
          <w:rFonts w:ascii="Times New Roman" w:hAnsi="Times New Roman" w:cs="Times New Roman"/>
          <w:sz w:val="22"/>
          <w:szCs w:val="22"/>
        </w:rPr>
        <w:t xml:space="preserve"> of j</w:t>
      </w:r>
      <w:r w:rsidR="00E3545F">
        <w:rPr>
          <w:rFonts w:ascii="Times New Roman" w:hAnsi="Times New Roman" w:cs="Times New Roman"/>
          <w:sz w:val="22"/>
          <w:szCs w:val="22"/>
          <w:vertAlign w:val="subscript"/>
        </w:rPr>
        <w:t>i-1</w:t>
      </w:r>
      <w:r>
        <w:rPr>
          <w:rFonts w:ascii="Times New Roman" w:hAnsi="Times New Roman" w:cs="Times New Roman"/>
          <w:sz w:val="22"/>
          <w:szCs w:val="22"/>
        </w:rPr>
        <w:t xml:space="preserve">, select the local cell with the highest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and tag it as presence.</w:t>
      </w:r>
    </w:p>
    <w:p w14:paraId="7E3893E7" w14:textId="77777777" w:rsidR="00B272C8" w:rsidRDefault="0034410C"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Update the occupancy status of all occupied cells at all scales.</w:t>
      </w:r>
    </w:p>
    <w:p w14:paraId="5B8EF862" w14:textId="77777777" w:rsidR="0034410C" w:rsidRDefault="0034410C" w:rsidP="000B0A46">
      <w:pPr>
        <w:numPr>
          <w:ilvl w:val="1"/>
          <w:numId w:val="8"/>
        </w:numPr>
        <w:spacing w:line="360" w:lineRule="auto"/>
        <w:rPr>
          <w:rFonts w:ascii="Times New Roman" w:hAnsi="Times New Roman" w:cs="Times New Roman"/>
          <w:sz w:val="22"/>
          <w:szCs w:val="22"/>
        </w:rPr>
      </w:pPr>
      <w:r>
        <w:rPr>
          <w:rFonts w:ascii="Times New Roman" w:hAnsi="Times New Roman" w:cs="Times New Roman"/>
          <w:sz w:val="22"/>
          <w:szCs w:val="22"/>
        </w:rPr>
        <w:t xml:space="preserve">Move to the next lower scale. </w:t>
      </w:r>
    </w:p>
    <w:p w14:paraId="16DB9DFF" w14:textId="77777777" w:rsidR="00BA4EFE" w:rsidRDefault="00BA4EFE" w:rsidP="00BA4EFE">
      <w:pPr>
        <w:spacing w:line="360" w:lineRule="auto"/>
        <w:rPr>
          <w:rFonts w:ascii="Times New Roman" w:hAnsi="Times New Roman" w:cs="Times New Roman"/>
          <w:sz w:val="22"/>
          <w:szCs w:val="22"/>
        </w:rPr>
      </w:pPr>
    </w:p>
    <w:p w14:paraId="024903AD" w14:textId="77777777" w:rsidR="00835FA4" w:rsidRPr="002965E8" w:rsidRDefault="00835FA4"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g.</w:t>
      </w:r>
      <w:r>
        <w:rPr>
          <w:rFonts w:ascii="Times New Roman" w:hAnsi="Times New Roman" w:cs="Times New Roman"/>
          <w:i/>
          <w:iCs/>
          <w:sz w:val="22"/>
          <w:szCs w:val="22"/>
        </w:rPr>
        <w:t>2</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R application</w:t>
      </w:r>
    </w:p>
    <w:p w14:paraId="461EB4A0" w14:textId="78524CF9" w:rsidR="00654BC2" w:rsidRDefault="00835FA4" w:rsidP="005F0BAA">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We have codified an R function named </w:t>
      </w:r>
      <w:r w:rsidR="005F0BAA">
        <w:rPr>
          <w:rFonts w:ascii="Times New Roman" w:hAnsi="Times New Roman" w:cs="Times New Roman"/>
          <w:sz w:val="22"/>
          <w:szCs w:val="22"/>
        </w:rPr>
        <w:t>‘</w:t>
      </w:r>
      <w:proofErr w:type="spellStart"/>
      <w:r w:rsidRPr="005F0BAA">
        <w:rPr>
          <w:rFonts w:ascii="Times New Roman" w:hAnsi="Times New Roman" w:cs="Times New Roman"/>
          <w:i/>
          <w:iCs/>
          <w:sz w:val="22"/>
          <w:szCs w:val="22"/>
        </w:rPr>
        <w:t>TopDown_PoO</w:t>
      </w:r>
      <w:r w:rsidR="00A5281F" w:rsidRPr="005F0BAA">
        <w:rPr>
          <w:rFonts w:ascii="Times New Roman" w:hAnsi="Times New Roman" w:cs="Times New Roman"/>
          <w:i/>
          <w:iCs/>
          <w:sz w:val="22"/>
          <w:szCs w:val="22"/>
        </w:rPr>
        <w:t>.R</w:t>
      </w:r>
      <w:proofErr w:type="spellEnd"/>
      <w:r w:rsidR="005F0BAA">
        <w:rPr>
          <w:rFonts w:ascii="Times New Roman" w:hAnsi="Times New Roman" w:cs="Times New Roman"/>
          <w:sz w:val="22"/>
          <w:szCs w:val="22"/>
        </w:rPr>
        <w:t>’</w:t>
      </w:r>
      <w:r w:rsidR="00A5281F">
        <w:rPr>
          <w:rFonts w:ascii="Times New Roman" w:hAnsi="Times New Roman" w:cs="Times New Roman"/>
          <w:sz w:val="22"/>
          <w:szCs w:val="22"/>
        </w:rPr>
        <w:t xml:space="preserve"> </w:t>
      </w:r>
      <w:r>
        <w:rPr>
          <w:rFonts w:ascii="Times New Roman" w:hAnsi="Times New Roman" w:cs="Times New Roman"/>
          <w:sz w:val="22"/>
          <w:szCs w:val="22"/>
        </w:rPr>
        <w:t xml:space="preserve">that follows the above algorithm. </w:t>
      </w:r>
      <w:r w:rsidR="00ED52D9">
        <w:rPr>
          <w:rFonts w:ascii="Times New Roman" w:hAnsi="Times New Roman" w:cs="Times New Roman"/>
          <w:sz w:val="22"/>
          <w:szCs w:val="22"/>
        </w:rPr>
        <w:t>The input and output parameters of the function are given in table 4.5 below.</w:t>
      </w:r>
    </w:p>
    <w:p w14:paraId="2304417C" w14:textId="77777777" w:rsidR="00ED52D9" w:rsidRDefault="00ED52D9" w:rsidP="00A5281F">
      <w:pPr>
        <w:tabs>
          <w:tab w:val="left" w:pos="1134"/>
        </w:tabs>
        <w:spacing w:line="360" w:lineRule="auto"/>
        <w:rPr>
          <w:rFonts w:ascii="Times New Roman" w:hAnsi="Times New Roman" w:cs="Times New Roman"/>
          <w:sz w:val="22"/>
          <w:szCs w:val="22"/>
        </w:rPr>
      </w:pPr>
    </w:p>
    <w:p w14:paraId="7550F6FA" w14:textId="52A41908" w:rsidR="00ED52D9" w:rsidRPr="0008493E" w:rsidRDefault="00ED52D9" w:rsidP="005F0BAA">
      <w:pPr>
        <w:tabs>
          <w:tab w:val="left" w:pos="1134"/>
        </w:tabs>
        <w:spacing w:line="276" w:lineRule="auto"/>
        <w:rPr>
          <w:rFonts w:asciiTheme="minorBidi" w:hAnsiTheme="minorBidi" w:cstheme="minorBidi"/>
        </w:rPr>
      </w:pPr>
      <w:r w:rsidRPr="0008493E">
        <w:rPr>
          <w:rFonts w:asciiTheme="minorBidi" w:hAnsiTheme="minorBidi" w:cstheme="minorBidi"/>
          <w:b/>
          <w:bCs/>
        </w:rPr>
        <w:t>Table 4.</w:t>
      </w:r>
      <w:r>
        <w:rPr>
          <w:rFonts w:asciiTheme="minorBidi" w:hAnsiTheme="minorBidi" w:cstheme="minorBidi"/>
          <w:b/>
          <w:bCs/>
        </w:rPr>
        <w:t>5</w:t>
      </w:r>
      <w:r w:rsidRPr="0008493E">
        <w:rPr>
          <w:rFonts w:asciiTheme="minorBidi" w:hAnsiTheme="minorBidi" w:cstheme="minorBidi"/>
          <w:b/>
          <w:bCs/>
        </w:rPr>
        <w:t>:</w:t>
      </w:r>
      <w:r w:rsidRPr="0008493E">
        <w:rPr>
          <w:rFonts w:asciiTheme="minorBidi" w:hAnsiTheme="minorBidi" w:cstheme="minorBidi"/>
        </w:rPr>
        <w:t xml:space="preserve"> the input parameters to the </w:t>
      </w:r>
      <w:r w:rsidR="005F0BAA">
        <w:rPr>
          <w:rFonts w:asciiTheme="minorBidi" w:hAnsiTheme="minorBidi" w:cstheme="minorBidi"/>
        </w:rPr>
        <w:t>‘</w:t>
      </w:r>
      <w:proofErr w:type="spellStart"/>
      <w:r w:rsidRPr="005F0BAA">
        <w:rPr>
          <w:rFonts w:ascii="Times New Roman" w:hAnsi="Times New Roman" w:cs="Times New Roman"/>
          <w:i/>
          <w:iCs/>
          <w:sz w:val="22"/>
          <w:szCs w:val="22"/>
        </w:rPr>
        <w:t>TopDown_PoO</w:t>
      </w:r>
      <w:r w:rsidRPr="005F0BAA">
        <w:rPr>
          <w:rFonts w:asciiTheme="minorBidi" w:hAnsiTheme="minorBidi" w:cstheme="minorBidi"/>
          <w:i/>
          <w:iCs/>
        </w:rPr>
        <w:t>.R</w:t>
      </w:r>
      <w:proofErr w:type="spellEnd"/>
      <w:r w:rsidR="005F0BAA">
        <w:rPr>
          <w:rFonts w:asciiTheme="minorBidi" w:hAnsiTheme="minorBidi" w:cstheme="minorBidi"/>
          <w:i/>
          <w:iCs/>
        </w:rPr>
        <w:t>’</w:t>
      </w:r>
      <w:r>
        <w:rPr>
          <w:rFonts w:asciiTheme="minorBidi" w:hAnsiTheme="minorBidi" w:cstheme="minorBidi"/>
        </w:rPr>
        <w:t xml:space="preserve"> function provided in </w:t>
      </w:r>
      <w:r w:rsidR="005F0BAA">
        <w:rPr>
          <w:rFonts w:asciiTheme="minorBidi" w:hAnsiTheme="minorBidi" w:cstheme="minorBidi"/>
        </w:rPr>
        <w:t>the supporting information</w:t>
      </w:r>
      <w:r w:rsidRPr="0008493E">
        <w:rPr>
          <w:rFonts w:asciiTheme="minorBidi" w:hAnsiTheme="minorBidi" w:cstheme="minorBid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7"/>
        <w:gridCol w:w="7520"/>
      </w:tblGrid>
      <w:tr w:rsidR="00ED52D9" w:rsidRPr="00B34894" w14:paraId="49FC4655" w14:textId="77777777" w:rsidTr="009850AA">
        <w:tc>
          <w:tcPr>
            <w:tcW w:w="1147" w:type="dxa"/>
            <w:tcBorders>
              <w:bottom w:val="single" w:sz="2" w:space="0" w:color="auto"/>
              <w:right w:val="single" w:sz="2" w:space="0" w:color="auto"/>
            </w:tcBorders>
            <w:shd w:val="clear" w:color="auto" w:fill="808080" w:themeFill="background1" w:themeFillShade="80"/>
            <w:vAlign w:val="center"/>
          </w:tcPr>
          <w:p w14:paraId="3E1FD938" w14:textId="77777777" w:rsidR="00ED52D9" w:rsidRPr="00B34894" w:rsidRDefault="00ED52D9" w:rsidP="009850AA">
            <w:pPr>
              <w:tabs>
                <w:tab w:val="left" w:pos="1134"/>
              </w:tabs>
              <w:spacing w:line="360" w:lineRule="auto"/>
              <w:rPr>
                <w:rFonts w:asciiTheme="minorBidi" w:hAnsiTheme="minorBidi" w:cstheme="minorBidi"/>
                <w:color w:val="FFFFFF" w:themeColor="background1"/>
              </w:rPr>
            </w:pPr>
            <w:r w:rsidRPr="00B34894">
              <w:rPr>
                <w:rFonts w:asciiTheme="minorBidi" w:hAnsiTheme="minorBidi" w:cstheme="minorBidi"/>
                <w:color w:val="FFFFFF" w:themeColor="background1"/>
              </w:rPr>
              <w:t>Parameters</w:t>
            </w:r>
          </w:p>
        </w:tc>
        <w:tc>
          <w:tcPr>
            <w:tcW w:w="7880" w:type="dxa"/>
            <w:tcBorders>
              <w:left w:val="single" w:sz="2" w:space="0" w:color="auto"/>
              <w:bottom w:val="single" w:sz="2" w:space="0" w:color="auto"/>
            </w:tcBorders>
            <w:shd w:val="clear" w:color="auto" w:fill="808080" w:themeFill="background1" w:themeFillShade="80"/>
            <w:vAlign w:val="center"/>
          </w:tcPr>
          <w:p w14:paraId="66DD11AF" w14:textId="77777777" w:rsidR="00ED52D9" w:rsidRPr="00B34894" w:rsidRDefault="00ED52D9" w:rsidP="009850AA">
            <w:pPr>
              <w:tabs>
                <w:tab w:val="left" w:pos="1134"/>
              </w:tabs>
              <w:spacing w:line="360" w:lineRule="auto"/>
              <w:jc w:val="center"/>
              <w:rPr>
                <w:rFonts w:asciiTheme="minorBidi" w:hAnsiTheme="minorBidi" w:cstheme="minorBidi"/>
                <w:color w:val="FFFFFF" w:themeColor="background1"/>
              </w:rPr>
            </w:pPr>
            <w:r w:rsidRPr="00B34894">
              <w:rPr>
                <w:rFonts w:asciiTheme="minorBidi" w:hAnsiTheme="minorBidi" w:cstheme="minorBidi"/>
                <w:color w:val="FFFFFF" w:themeColor="background1"/>
              </w:rPr>
              <w:t>Description</w:t>
            </w:r>
          </w:p>
        </w:tc>
      </w:tr>
      <w:tr w:rsidR="00ED52D9" w:rsidRPr="00B34894" w14:paraId="51420F76" w14:textId="77777777" w:rsidTr="009850AA">
        <w:trPr>
          <w:trHeight w:val="401"/>
        </w:trPr>
        <w:tc>
          <w:tcPr>
            <w:tcW w:w="9027" w:type="dxa"/>
            <w:gridSpan w:val="2"/>
            <w:tcBorders>
              <w:top w:val="single" w:sz="2" w:space="0" w:color="auto"/>
            </w:tcBorders>
            <w:shd w:val="clear" w:color="auto" w:fill="auto"/>
            <w:vAlign w:val="center"/>
          </w:tcPr>
          <w:p w14:paraId="6E2309F6" w14:textId="77777777" w:rsidR="00ED52D9" w:rsidRPr="00B34894" w:rsidRDefault="00ED52D9" w:rsidP="009850AA">
            <w:pPr>
              <w:spacing w:line="360" w:lineRule="auto"/>
              <w:rPr>
                <w:rFonts w:asciiTheme="minorBidi" w:hAnsiTheme="minorBidi" w:cstheme="minorBidi"/>
                <w:b/>
                <w:bCs/>
                <w:sz w:val="18"/>
                <w:szCs w:val="18"/>
              </w:rPr>
            </w:pPr>
            <w:r w:rsidRPr="00B34894">
              <w:rPr>
                <w:rFonts w:asciiTheme="minorBidi" w:hAnsiTheme="minorBidi" w:cstheme="minorBidi"/>
                <w:b/>
                <w:bCs/>
                <w:i/>
                <w:iCs/>
                <w:sz w:val="18"/>
                <w:szCs w:val="18"/>
              </w:rPr>
              <w:t>Input</w:t>
            </w:r>
          </w:p>
        </w:tc>
      </w:tr>
      <w:tr w:rsidR="00ED52D9" w:rsidRPr="00B34894" w14:paraId="12264187" w14:textId="77777777" w:rsidTr="009850AA">
        <w:trPr>
          <w:trHeight w:val="661"/>
        </w:trPr>
        <w:tc>
          <w:tcPr>
            <w:tcW w:w="1147" w:type="dxa"/>
            <w:tcBorders>
              <w:right w:val="single" w:sz="2" w:space="0" w:color="auto"/>
            </w:tcBorders>
            <w:shd w:val="clear" w:color="auto" w:fill="D9D9D9" w:themeFill="background1" w:themeFillShade="D9"/>
            <w:vAlign w:val="center"/>
          </w:tcPr>
          <w:p w14:paraId="6E580DB0"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Stack</w:t>
            </w:r>
          </w:p>
        </w:tc>
        <w:tc>
          <w:tcPr>
            <w:tcW w:w="7880" w:type="dxa"/>
            <w:tcBorders>
              <w:left w:val="single" w:sz="2" w:space="0" w:color="auto"/>
            </w:tcBorders>
            <w:shd w:val="clear" w:color="auto" w:fill="D9D9D9" w:themeFill="background1" w:themeFillShade="D9"/>
            <w:vAlign w:val="center"/>
          </w:tcPr>
          <w:p w14:paraId="43120163"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Object of class ‘</w:t>
            </w:r>
            <w:proofErr w:type="spellStart"/>
            <w:r w:rsidRPr="00B34894">
              <w:rPr>
                <w:rFonts w:asciiTheme="minorBidi" w:hAnsiTheme="minorBidi" w:cstheme="minorBidi"/>
                <w:i/>
                <w:iCs/>
                <w:sz w:val="18"/>
                <w:szCs w:val="18"/>
              </w:rPr>
              <w:t>RasterStack</w:t>
            </w:r>
            <w:proofErr w:type="spellEnd"/>
            <w:r w:rsidRPr="00B34894">
              <w:rPr>
                <w:rFonts w:asciiTheme="minorBidi" w:hAnsiTheme="minorBidi" w:cstheme="minorBidi"/>
                <w:sz w:val="18"/>
                <w:szCs w:val="18"/>
              </w:rPr>
              <w:t>’ with three layers at the following order:</w:t>
            </w:r>
          </w:p>
          <w:p w14:paraId="24CC14E6" w14:textId="77777777" w:rsidR="00ED52D9" w:rsidRPr="00B34894" w:rsidRDefault="00ED52D9" w:rsidP="000B0A46">
            <w:pPr>
              <w:pStyle w:val="ListParagraph"/>
              <w:numPr>
                <w:ilvl w:val="0"/>
                <w:numId w:val="9"/>
              </w:numPr>
              <w:spacing w:line="360" w:lineRule="auto"/>
              <w:ind w:left="343" w:hanging="343"/>
              <w:rPr>
                <w:rFonts w:asciiTheme="minorBidi" w:hAnsiTheme="minorBidi" w:cstheme="minorBidi"/>
                <w:sz w:val="18"/>
                <w:szCs w:val="18"/>
              </w:rPr>
            </w:pPr>
            <w:r w:rsidRPr="00B34894">
              <w:rPr>
                <w:rFonts w:asciiTheme="minorBidi" w:hAnsiTheme="minorBidi" w:cstheme="minorBidi"/>
                <w:sz w:val="18"/>
                <w:szCs w:val="18"/>
              </w:rPr>
              <w:t xml:space="preserve">Cell IDs for all valid cells, with </w:t>
            </w:r>
            <w:r w:rsidRPr="00B34894">
              <w:rPr>
                <w:rFonts w:asciiTheme="minorBidi" w:hAnsiTheme="minorBidi" w:cstheme="minorBidi"/>
                <w:i/>
                <w:iCs/>
                <w:sz w:val="18"/>
                <w:szCs w:val="18"/>
              </w:rPr>
              <w:t>NA</w:t>
            </w:r>
            <w:r w:rsidRPr="00B34894">
              <w:rPr>
                <w:rFonts w:asciiTheme="minorBidi" w:hAnsiTheme="minorBidi" w:cstheme="minorBidi"/>
                <w:sz w:val="18"/>
                <w:szCs w:val="18"/>
              </w:rPr>
              <w:t xml:space="preserve"> for non-valid cells. </w:t>
            </w:r>
          </w:p>
          <w:p w14:paraId="444A7E8A" w14:textId="77777777" w:rsidR="00ED52D9" w:rsidRPr="00B34894" w:rsidRDefault="00ED52D9" w:rsidP="000B0A46">
            <w:pPr>
              <w:pStyle w:val="ListParagraph"/>
              <w:numPr>
                <w:ilvl w:val="0"/>
                <w:numId w:val="9"/>
              </w:numPr>
              <w:spacing w:line="360" w:lineRule="auto"/>
              <w:ind w:left="343" w:hanging="343"/>
              <w:rPr>
                <w:rFonts w:asciiTheme="minorBidi" w:hAnsiTheme="minorBidi" w:cstheme="minorBidi"/>
                <w:sz w:val="18"/>
                <w:szCs w:val="18"/>
              </w:rPr>
            </w:pPr>
            <w:r w:rsidRPr="00B34894">
              <w:rPr>
                <w:rFonts w:asciiTheme="minorBidi" w:hAnsiTheme="minorBidi" w:cstheme="minorBidi"/>
                <w:sz w:val="18"/>
                <w:szCs w:val="18"/>
              </w:rPr>
              <w:t xml:space="preserve">Presence (1) or absence (0) data in some of the cells, with </w:t>
            </w:r>
            <w:r w:rsidRPr="00B34894">
              <w:rPr>
                <w:rFonts w:asciiTheme="minorBidi" w:hAnsiTheme="minorBidi" w:cstheme="minorBidi"/>
                <w:i/>
                <w:iCs/>
                <w:sz w:val="18"/>
                <w:szCs w:val="18"/>
              </w:rPr>
              <w:t>NA</w:t>
            </w:r>
            <w:r w:rsidRPr="00B34894">
              <w:rPr>
                <w:rFonts w:asciiTheme="minorBidi" w:hAnsiTheme="minorBidi" w:cstheme="minorBidi"/>
                <w:sz w:val="18"/>
                <w:szCs w:val="18"/>
              </w:rPr>
              <w:t xml:space="preserve"> for </w:t>
            </w:r>
            <w:proofErr w:type="spellStart"/>
            <w:r w:rsidRPr="00B34894">
              <w:rPr>
                <w:rFonts w:asciiTheme="minorBidi" w:hAnsiTheme="minorBidi" w:cstheme="minorBidi"/>
                <w:sz w:val="18"/>
                <w:szCs w:val="18"/>
              </w:rPr>
              <w:t>unsampled</w:t>
            </w:r>
            <w:proofErr w:type="spellEnd"/>
            <w:r w:rsidRPr="00B34894">
              <w:rPr>
                <w:rFonts w:asciiTheme="minorBidi" w:hAnsiTheme="minorBidi" w:cstheme="minorBidi"/>
                <w:sz w:val="18"/>
                <w:szCs w:val="18"/>
              </w:rPr>
              <w:t xml:space="preserve"> cells. Used to create the atlas data.</w:t>
            </w:r>
          </w:p>
          <w:p w14:paraId="78E55CCE" w14:textId="77777777" w:rsidR="00ED52D9" w:rsidRPr="00B34894" w:rsidRDefault="00ED52D9" w:rsidP="000B0A46">
            <w:pPr>
              <w:pStyle w:val="ListParagraph"/>
              <w:numPr>
                <w:ilvl w:val="0"/>
                <w:numId w:val="9"/>
              </w:numPr>
              <w:spacing w:line="360" w:lineRule="auto"/>
              <w:ind w:left="343" w:hanging="343"/>
              <w:rPr>
                <w:rFonts w:asciiTheme="minorBidi" w:hAnsiTheme="minorBidi" w:cstheme="minorBidi"/>
                <w:sz w:val="18"/>
                <w:szCs w:val="18"/>
              </w:rPr>
            </w:pP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values in all valid cells, with </w:t>
            </w:r>
            <w:r w:rsidRPr="00B34894">
              <w:rPr>
                <w:rFonts w:asciiTheme="minorBidi" w:hAnsiTheme="minorBidi" w:cstheme="minorBidi"/>
                <w:i/>
                <w:iCs/>
                <w:sz w:val="18"/>
                <w:szCs w:val="18"/>
              </w:rPr>
              <w:t>NA</w:t>
            </w:r>
            <w:r w:rsidRPr="00B34894">
              <w:rPr>
                <w:rFonts w:asciiTheme="minorBidi" w:hAnsiTheme="minorBidi" w:cstheme="minorBidi"/>
                <w:sz w:val="18"/>
                <w:szCs w:val="18"/>
              </w:rPr>
              <w:t xml:space="preserve"> for non-valid cells.</w:t>
            </w:r>
          </w:p>
        </w:tc>
      </w:tr>
      <w:tr w:rsidR="00ED52D9" w:rsidRPr="00B34894" w14:paraId="49EEB90B" w14:textId="77777777" w:rsidTr="00ED52D9">
        <w:trPr>
          <w:trHeight w:val="459"/>
        </w:trPr>
        <w:tc>
          <w:tcPr>
            <w:tcW w:w="1147" w:type="dxa"/>
            <w:tcBorders>
              <w:right w:val="single" w:sz="2" w:space="0" w:color="auto"/>
            </w:tcBorders>
            <w:shd w:val="clear" w:color="auto" w:fill="BFBFBF" w:themeFill="background1" w:themeFillShade="BF"/>
            <w:vAlign w:val="center"/>
          </w:tcPr>
          <w:p w14:paraId="60AC80BA"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scales</w:t>
            </w:r>
          </w:p>
        </w:tc>
        <w:tc>
          <w:tcPr>
            <w:tcW w:w="7880" w:type="dxa"/>
            <w:tcBorders>
              <w:left w:val="single" w:sz="2" w:space="0" w:color="auto"/>
            </w:tcBorders>
            <w:shd w:val="clear" w:color="auto" w:fill="BFBFBF" w:themeFill="background1" w:themeFillShade="BF"/>
            <w:vAlign w:val="center"/>
          </w:tcPr>
          <w:p w14:paraId="54D3519C" w14:textId="77777777" w:rsidR="00ED52D9" w:rsidRPr="00B34894" w:rsidRDefault="00ED52D9" w:rsidP="00ED52D9">
            <w:pPr>
              <w:tabs>
                <w:tab w:val="left" w:pos="1134"/>
              </w:tabs>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Positive integer, number of scales to </w:t>
            </w:r>
            <w:proofErr w:type="spellStart"/>
            <w:r w:rsidRPr="00B34894">
              <w:rPr>
                <w:rFonts w:asciiTheme="minorBidi" w:hAnsiTheme="minorBidi" w:cstheme="minorBidi"/>
                <w:sz w:val="18"/>
                <w:szCs w:val="18"/>
              </w:rPr>
              <w:t>upgrain</w:t>
            </w:r>
            <w:proofErr w:type="spellEnd"/>
            <w:r w:rsidRPr="00B34894">
              <w:rPr>
                <w:rFonts w:asciiTheme="minorBidi" w:hAnsiTheme="minorBidi" w:cstheme="minorBidi"/>
                <w:sz w:val="18"/>
                <w:szCs w:val="18"/>
              </w:rPr>
              <w:t xml:space="preserve"> in the </w:t>
            </w:r>
            <w:r w:rsidRPr="00B34894">
              <w:rPr>
                <w:rFonts w:asciiTheme="minorBidi" w:hAnsiTheme="minorBidi" w:cstheme="minorBidi"/>
                <w:i/>
                <w:iCs/>
                <w:sz w:val="18"/>
                <w:szCs w:val="18"/>
              </w:rPr>
              <w:t>downscale::</w:t>
            </w:r>
            <w:proofErr w:type="spellStart"/>
            <w:r w:rsidRPr="00B34894">
              <w:rPr>
                <w:rFonts w:asciiTheme="minorBidi" w:hAnsiTheme="minorBidi" w:cstheme="minorBidi"/>
                <w:i/>
                <w:iCs/>
                <w:sz w:val="18"/>
                <w:szCs w:val="18"/>
              </w:rPr>
              <w:t>upgrain</w:t>
            </w:r>
            <w:proofErr w:type="spellEnd"/>
            <w:r w:rsidRPr="00B34894">
              <w:rPr>
                <w:rFonts w:asciiTheme="minorBidi" w:hAnsiTheme="minorBidi" w:cstheme="minorBidi"/>
                <w:sz w:val="18"/>
                <w:szCs w:val="18"/>
              </w:rPr>
              <w:t xml:space="preserve"> function. larger or equal to </w:t>
            </w:r>
            <w:r w:rsidRPr="00B34894">
              <w:rPr>
                <w:rFonts w:asciiTheme="minorBidi" w:hAnsiTheme="minorBidi" w:cstheme="minorBidi"/>
                <w:i/>
                <w:iCs/>
                <w:sz w:val="18"/>
                <w:szCs w:val="18"/>
              </w:rPr>
              <w:t>Atlas</w:t>
            </w:r>
            <w:r w:rsidRPr="00B34894">
              <w:rPr>
                <w:rFonts w:asciiTheme="minorBidi" w:hAnsiTheme="minorBidi" w:cstheme="minorBidi"/>
                <w:sz w:val="18"/>
                <w:szCs w:val="18"/>
              </w:rPr>
              <w:t xml:space="preserve"> below </w:t>
            </w:r>
          </w:p>
        </w:tc>
      </w:tr>
      <w:tr w:rsidR="00ED52D9" w:rsidRPr="00B34894" w14:paraId="736F289A" w14:textId="77777777" w:rsidTr="009850AA">
        <w:trPr>
          <w:trHeight w:val="413"/>
        </w:trPr>
        <w:tc>
          <w:tcPr>
            <w:tcW w:w="1147" w:type="dxa"/>
            <w:tcBorders>
              <w:right w:val="single" w:sz="2" w:space="0" w:color="auto"/>
            </w:tcBorders>
            <w:shd w:val="clear" w:color="auto" w:fill="D9D9D9" w:themeFill="background1" w:themeFillShade="D9"/>
            <w:vAlign w:val="center"/>
          </w:tcPr>
          <w:p w14:paraId="663DBFFF"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Atlas</w:t>
            </w:r>
          </w:p>
        </w:tc>
        <w:tc>
          <w:tcPr>
            <w:tcW w:w="7880" w:type="dxa"/>
            <w:tcBorders>
              <w:left w:val="single" w:sz="2" w:space="0" w:color="auto"/>
            </w:tcBorders>
            <w:shd w:val="clear" w:color="auto" w:fill="D9D9D9" w:themeFill="background1" w:themeFillShade="D9"/>
            <w:vAlign w:val="center"/>
          </w:tcPr>
          <w:p w14:paraId="69FB9424" w14:textId="77777777" w:rsidR="00ED52D9" w:rsidRPr="00B34894" w:rsidRDefault="00ED52D9" w:rsidP="009850AA">
            <w:pPr>
              <w:spacing w:line="360" w:lineRule="auto"/>
              <w:rPr>
                <w:rFonts w:asciiTheme="minorBidi" w:hAnsiTheme="minorBidi" w:cstheme="minorBidi"/>
                <w:sz w:val="18"/>
                <w:szCs w:val="18"/>
              </w:rPr>
            </w:pPr>
            <w:r w:rsidRPr="00B34894">
              <w:rPr>
                <w:rFonts w:asciiTheme="minorBidi" w:hAnsiTheme="minorBidi" w:cstheme="minorBidi"/>
                <w:sz w:val="18"/>
                <w:szCs w:val="18"/>
              </w:rPr>
              <w:t>Positive integer, with a minimum value of 3. The number of top scales to be used when fitting the downscaling models.</w:t>
            </w:r>
          </w:p>
        </w:tc>
      </w:tr>
      <w:tr w:rsidR="00ED52D9" w:rsidRPr="00B34894" w14:paraId="3845580E" w14:textId="77777777" w:rsidTr="009850AA">
        <w:trPr>
          <w:trHeight w:val="419"/>
        </w:trPr>
        <w:tc>
          <w:tcPr>
            <w:tcW w:w="1147" w:type="dxa"/>
            <w:tcBorders>
              <w:right w:val="single" w:sz="2" w:space="0" w:color="auto"/>
            </w:tcBorders>
            <w:shd w:val="clear" w:color="auto" w:fill="BFBFBF" w:themeFill="background1" w:themeFillShade="BF"/>
            <w:vAlign w:val="center"/>
          </w:tcPr>
          <w:p w14:paraId="0A75A1FF"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Mask</w:t>
            </w:r>
          </w:p>
        </w:tc>
        <w:tc>
          <w:tcPr>
            <w:tcW w:w="7880" w:type="dxa"/>
            <w:tcBorders>
              <w:left w:val="single" w:sz="2" w:space="0" w:color="auto"/>
            </w:tcBorders>
            <w:shd w:val="clear" w:color="auto" w:fill="BFBFBF" w:themeFill="background1" w:themeFillShade="BF"/>
            <w:vAlign w:val="center"/>
          </w:tcPr>
          <w:p w14:paraId="5DD46576"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Logical, if TRUE, the atlas mask will be used.</w:t>
            </w:r>
          </w:p>
        </w:tc>
      </w:tr>
      <w:tr w:rsidR="00ED52D9" w:rsidRPr="00B34894" w14:paraId="5855B98D" w14:textId="77777777" w:rsidTr="009850AA">
        <w:trPr>
          <w:trHeight w:val="426"/>
        </w:trPr>
        <w:tc>
          <w:tcPr>
            <w:tcW w:w="1147" w:type="dxa"/>
            <w:tcBorders>
              <w:right w:val="single" w:sz="2" w:space="0" w:color="auto"/>
            </w:tcBorders>
            <w:shd w:val="clear" w:color="auto" w:fill="D9D9D9" w:themeFill="background1" w:themeFillShade="D9"/>
            <w:vAlign w:val="center"/>
          </w:tcPr>
          <w:p w14:paraId="574FD20C"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FUN</w:t>
            </w:r>
          </w:p>
        </w:tc>
        <w:tc>
          <w:tcPr>
            <w:tcW w:w="7880" w:type="dxa"/>
            <w:tcBorders>
              <w:left w:val="single" w:sz="2" w:space="0" w:color="auto"/>
            </w:tcBorders>
            <w:shd w:val="clear" w:color="auto" w:fill="D9D9D9" w:themeFill="background1" w:themeFillShade="D9"/>
            <w:vAlign w:val="center"/>
          </w:tcPr>
          <w:p w14:paraId="2C3A02B5"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Character, controlling the function that will be used to aggregate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to coarser grain size. the following options are supported:</w:t>
            </w:r>
          </w:p>
          <w:p w14:paraId="4886A641" w14:textId="77777777" w:rsidR="00ED52D9" w:rsidRPr="00B34894" w:rsidRDefault="00ED52D9" w:rsidP="000B0A46">
            <w:pPr>
              <w:numPr>
                <w:ilvl w:val="1"/>
                <w:numId w:val="5"/>
              </w:numPr>
              <w:spacing w:line="360" w:lineRule="auto"/>
              <w:ind w:left="343" w:hanging="343"/>
              <w:rPr>
                <w:rFonts w:asciiTheme="minorBidi" w:hAnsiTheme="minorBidi" w:cstheme="minorBidi"/>
                <w:sz w:val="18"/>
                <w:szCs w:val="18"/>
              </w:rPr>
            </w:pPr>
            <w:r w:rsidRPr="00B34894">
              <w:rPr>
                <w:rFonts w:asciiTheme="minorBidi" w:hAnsiTheme="minorBidi" w:cstheme="minorBidi"/>
                <w:sz w:val="18"/>
                <w:szCs w:val="18"/>
              </w:rPr>
              <w:lastRenderedPageBreak/>
              <w:t>‘</w:t>
            </w:r>
            <w:proofErr w:type="gramStart"/>
            <w:r w:rsidRPr="00B34894">
              <w:rPr>
                <w:rFonts w:asciiTheme="minorBidi" w:hAnsiTheme="minorBidi" w:cstheme="minorBidi"/>
                <w:i/>
                <w:iCs/>
                <w:sz w:val="18"/>
                <w:szCs w:val="18"/>
              </w:rPr>
              <w:t>mean</w:t>
            </w:r>
            <w:proofErr w:type="gramEnd"/>
            <w:r w:rsidRPr="00B34894">
              <w:rPr>
                <w:rFonts w:asciiTheme="minorBidi" w:hAnsiTheme="minorBidi" w:cstheme="minorBidi"/>
                <w:sz w:val="18"/>
                <w:szCs w:val="18"/>
              </w:rPr>
              <w:t xml:space="preserve">’ </w:t>
            </w:r>
            <w:r w:rsidR="00B34894">
              <w:rPr>
                <w:rFonts w:asciiTheme="minorBidi" w:hAnsiTheme="minorBidi" w:cstheme="minorBidi"/>
                <w:sz w:val="18"/>
                <w:szCs w:val="18"/>
              </w:rPr>
              <w:t xml:space="preserve">      </w:t>
            </w:r>
            <w:r w:rsidRPr="00B34894">
              <w:rPr>
                <w:rFonts w:asciiTheme="minorBidi" w:hAnsiTheme="minorBidi" w:cstheme="minorBidi"/>
                <w:sz w:val="18"/>
                <w:szCs w:val="18"/>
              </w:rPr>
              <w:t xml:space="preserve">– the mean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will be taken at each grain size.</w:t>
            </w:r>
          </w:p>
          <w:p w14:paraId="70A4F6E8" w14:textId="77777777" w:rsidR="00ED52D9" w:rsidRPr="00B34894" w:rsidRDefault="00ED52D9" w:rsidP="000B0A46">
            <w:pPr>
              <w:numPr>
                <w:ilvl w:val="1"/>
                <w:numId w:val="5"/>
              </w:numPr>
              <w:spacing w:line="360" w:lineRule="auto"/>
              <w:ind w:left="343" w:hanging="343"/>
              <w:rPr>
                <w:rFonts w:asciiTheme="minorBidi" w:hAnsiTheme="minorBidi" w:cstheme="minorBidi"/>
                <w:sz w:val="18"/>
                <w:szCs w:val="18"/>
              </w:rPr>
            </w:pPr>
            <w:r w:rsidRPr="00B34894">
              <w:rPr>
                <w:rFonts w:asciiTheme="minorBidi" w:hAnsiTheme="minorBidi" w:cstheme="minorBidi"/>
                <w:sz w:val="18"/>
                <w:szCs w:val="18"/>
              </w:rPr>
              <w:t>‘</w:t>
            </w:r>
            <w:r w:rsidRPr="00B34894">
              <w:rPr>
                <w:rFonts w:asciiTheme="minorBidi" w:hAnsiTheme="minorBidi" w:cstheme="minorBidi"/>
                <w:i/>
                <w:iCs/>
                <w:sz w:val="18"/>
                <w:szCs w:val="18"/>
              </w:rPr>
              <w:t>median</w:t>
            </w:r>
            <w:r w:rsidRPr="00B34894">
              <w:rPr>
                <w:rFonts w:asciiTheme="minorBidi" w:hAnsiTheme="minorBidi" w:cstheme="minorBidi"/>
                <w:sz w:val="18"/>
                <w:szCs w:val="18"/>
              </w:rPr>
              <w:t xml:space="preserve">’ </w:t>
            </w:r>
            <w:r w:rsidR="00B34894">
              <w:rPr>
                <w:rFonts w:asciiTheme="minorBidi" w:hAnsiTheme="minorBidi" w:cstheme="minorBidi"/>
                <w:sz w:val="18"/>
                <w:szCs w:val="18"/>
              </w:rPr>
              <w:t xml:space="preserve">   </w:t>
            </w:r>
            <w:r w:rsidRPr="00B34894">
              <w:rPr>
                <w:rFonts w:asciiTheme="minorBidi" w:hAnsiTheme="minorBidi" w:cstheme="minorBidi"/>
                <w:sz w:val="18"/>
                <w:szCs w:val="18"/>
              </w:rPr>
              <w:t xml:space="preserve">– the median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will be taken at each grain size</w:t>
            </w:r>
          </w:p>
          <w:p w14:paraId="03A126AF" w14:textId="77777777" w:rsidR="00ED52D9" w:rsidRPr="00B34894" w:rsidRDefault="00ED52D9" w:rsidP="000B0A46">
            <w:pPr>
              <w:numPr>
                <w:ilvl w:val="1"/>
                <w:numId w:val="5"/>
              </w:numPr>
              <w:spacing w:line="360" w:lineRule="auto"/>
              <w:ind w:left="343" w:hanging="343"/>
              <w:rPr>
                <w:rFonts w:asciiTheme="minorBidi" w:hAnsiTheme="minorBidi" w:cstheme="minorBidi"/>
                <w:sz w:val="18"/>
                <w:szCs w:val="18"/>
              </w:rPr>
            </w:pPr>
            <w:r w:rsidRPr="00B34894">
              <w:rPr>
                <w:rFonts w:asciiTheme="minorBidi" w:hAnsiTheme="minorBidi" w:cstheme="minorBidi"/>
                <w:sz w:val="18"/>
                <w:szCs w:val="18"/>
              </w:rPr>
              <w:t>‘</w:t>
            </w:r>
            <w:r w:rsidRPr="00B34894">
              <w:rPr>
                <w:rFonts w:asciiTheme="minorBidi" w:hAnsiTheme="minorBidi" w:cstheme="minorBidi"/>
                <w:i/>
                <w:iCs/>
                <w:sz w:val="18"/>
                <w:szCs w:val="18"/>
              </w:rPr>
              <w:t>Quan_75</w:t>
            </w:r>
            <w:r w:rsidRPr="00B34894">
              <w:rPr>
                <w:rFonts w:asciiTheme="minorBidi" w:hAnsiTheme="minorBidi" w:cstheme="minorBidi"/>
                <w:sz w:val="18"/>
                <w:szCs w:val="18"/>
              </w:rPr>
              <w:t>’</w:t>
            </w:r>
            <w:r w:rsidR="00B34894">
              <w:rPr>
                <w:rFonts w:asciiTheme="minorBidi" w:hAnsiTheme="minorBidi" w:cstheme="minorBidi"/>
                <w:sz w:val="18"/>
                <w:szCs w:val="18"/>
              </w:rPr>
              <w:t xml:space="preserve"> </w:t>
            </w:r>
            <w:r w:rsidRPr="00B34894">
              <w:rPr>
                <w:rFonts w:asciiTheme="minorBidi" w:hAnsiTheme="minorBidi" w:cstheme="minorBidi"/>
                <w:sz w:val="18"/>
                <w:szCs w:val="18"/>
              </w:rPr>
              <w:t xml:space="preserve">– the 75 quantile of the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is taken. </w:t>
            </w:r>
          </w:p>
        </w:tc>
      </w:tr>
      <w:tr w:rsidR="00ED52D9" w:rsidRPr="00B34894" w14:paraId="0FBCC6E0" w14:textId="77777777" w:rsidTr="00ED52D9">
        <w:trPr>
          <w:trHeight w:val="426"/>
        </w:trPr>
        <w:tc>
          <w:tcPr>
            <w:tcW w:w="1147" w:type="dxa"/>
            <w:tcBorders>
              <w:right w:val="single" w:sz="2" w:space="0" w:color="auto"/>
            </w:tcBorders>
            <w:shd w:val="clear" w:color="auto" w:fill="BFBFBF" w:themeFill="background1" w:themeFillShade="BF"/>
            <w:vAlign w:val="center"/>
          </w:tcPr>
          <w:p w14:paraId="6BBC35FB"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lastRenderedPageBreak/>
              <w:t>models</w:t>
            </w:r>
          </w:p>
        </w:tc>
        <w:tc>
          <w:tcPr>
            <w:tcW w:w="7880" w:type="dxa"/>
            <w:tcBorders>
              <w:left w:val="single" w:sz="2" w:space="0" w:color="auto"/>
            </w:tcBorders>
            <w:shd w:val="clear" w:color="auto" w:fill="BFBFBF" w:themeFill="background1" w:themeFillShade="BF"/>
            <w:vAlign w:val="center"/>
          </w:tcPr>
          <w:p w14:paraId="2E6FBD45"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Character or vector of characters with the names of the downscaling models to be used. See </w:t>
            </w:r>
            <w:proofErr w:type="spellStart"/>
            <w:r w:rsidRPr="00B34894">
              <w:rPr>
                <w:rFonts w:asciiTheme="minorBidi" w:hAnsiTheme="minorBidi" w:cstheme="minorBidi"/>
                <w:i/>
                <w:iCs/>
                <w:sz w:val="18"/>
                <w:szCs w:val="18"/>
              </w:rPr>
              <w:t>downscale</w:t>
            </w:r>
            <w:proofErr w:type="gramStart"/>
            <w:r w:rsidRPr="00B34894">
              <w:rPr>
                <w:rFonts w:asciiTheme="minorBidi" w:hAnsiTheme="minorBidi" w:cstheme="minorBidi"/>
                <w:i/>
                <w:iCs/>
                <w:sz w:val="18"/>
                <w:szCs w:val="18"/>
              </w:rPr>
              <w:t>:downscale</w:t>
            </w:r>
            <w:proofErr w:type="spellEnd"/>
            <w:proofErr w:type="gramEnd"/>
            <w:r w:rsidRPr="00B34894">
              <w:rPr>
                <w:rFonts w:asciiTheme="minorBidi" w:hAnsiTheme="minorBidi" w:cstheme="minorBidi"/>
                <w:sz w:val="18"/>
                <w:szCs w:val="18"/>
              </w:rPr>
              <w:t xml:space="preserve"> and </w:t>
            </w:r>
            <w:r w:rsidRPr="00B34894">
              <w:rPr>
                <w:rFonts w:asciiTheme="minorBidi" w:hAnsiTheme="minorBidi" w:cstheme="minorBidi"/>
                <w:i/>
                <w:iCs/>
                <w:sz w:val="18"/>
                <w:szCs w:val="18"/>
              </w:rPr>
              <w:t>downscale::</w:t>
            </w:r>
            <w:proofErr w:type="spellStart"/>
            <w:r w:rsidRPr="00B34894">
              <w:rPr>
                <w:rFonts w:asciiTheme="minorBidi" w:hAnsiTheme="minorBidi" w:cstheme="minorBidi"/>
                <w:i/>
                <w:iCs/>
                <w:sz w:val="18"/>
                <w:szCs w:val="18"/>
              </w:rPr>
              <w:t>downscale.ensemble</w:t>
            </w:r>
            <w:proofErr w:type="spellEnd"/>
            <w:r w:rsidRPr="00B34894">
              <w:rPr>
                <w:rFonts w:asciiTheme="minorBidi" w:hAnsiTheme="minorBidi" w:cstheme="minorBidi"/>
                <w:sz w:val="18"/>
                <w:szCs w:val="18"/>
              </w:rPr>
              <w:t xml:space="preserve"> for details.</w:t>
            </w:r>
          </w:p>
        </w:tc>
      </w:tr>
      <w:tr w:rsidR="00ED52D9" w:rsidRPr="00B34894" w14:paraId="639B29A0" w14:textId="77777777" w:rsidTr="009850AA">
        <w:trPr>
          <w:trHeight w:val="426"/>
        </w:trPr>
        <w:tc>
          <w:tcPr>
            <w:tcW w:w="1147" w:type="dxa"/>
            <w:tcBorders>
              <w:right w:val="single" w:sz="2" w:space="0" w:color="auto"/>
            </w:tcBorders>
            <w:shd w:val="clear" w:color="auto" w:fill="D9D9D9" w:themeFill="background1" w:themeFillShade="D9"/>
            <w:vAlign w:val="center"/>
          </w:tcPr>
          <w:p w14:paraId="58264BCD"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method</w:t>
            </w:r>
          </w:p>
        </w:tc>
        <w:tc>
          <w:tcPr>
            <w:tcW w:w="7880" w:type="dxa"/>
            <w:tcBorders>
              <w:left w:val="single" w:sz="2" w:space="0" w:color="auto"/>
            </w:tcBorders>
            <w:shd w:val="clear" w:color="auto" w:fill="D9D9D9" w:themeFill="background1" w:themeFillShade="D9"/>
            <w:vAlign w:val="center"/>
          </w:tcPr>
          <w:p w14:paraId="5036DBCD"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Character, the method that will be used for </w:t>
            </w:r>
            <w:proofErr w:type="spellStart"/>
            <w:r w:rsidRPr="00B34894">
              <w:rPr>
                <w:rFonts w:asciiTheme="minorBidi" w:hAnsiTheme="minorBidi" w:cstheme="minorBidi"/>
                <w:sz w:val="18"/>
                <w:szCs w:val="18"/>
              </w:rPr>
              <w:t>upgraining</w:t>
            </w:r>
            <w:proofErr w:type="spellEnd"/>
            <w:r w:rsidRPr="00B34894">
              <w:rPr>
                <w:rFonts w:asciiTheme="minorBidi" w:hAnsiTheme="minorBidi" w:cstheme="minorBidi"/>
                <w:sz w:val="18"/>
                <w:szCs w:val="18"/>
              </w:rPr>
              <w:t xml:space="preserve"> (see </w:t>
            </w:r>
            <w:r w:rsidRPr="00B34894">
              <w:rPr>
                <w:rFonts w:asciiTheme="minorBidi" w:hAnsiTheme="minorBidi" w:cstheme="minorBidi"/>
                <w:i/>
                <w:iCs/>
                <w:sz w:val="18"/>
                <w:szCs w:val="18"/>
              </w:rPr>
              <w:t>downscale::</w:t>
            </w:r>
            <w:proofErr w:type="spellStart"/>
            <w:r w:rsidRPr="00B34894">
              <w:rPr>
                <w:rFonts w:asciiTheme="minorBidi" w:hAnsiTheme="minorBidi" w:cstheme="minorBidi"/>
                <w:i/>
                <w:iCs/>
                <w:sz w:val="18"/>
                <w:szCs w:val="18"/>
              </w:rPr>
              <w:t>upgrain</w:t>
            </w:r>
            <w:proofErr w:type="spellEnd"/>
            <w:r w:rsidRPr="00B34894">
              <w:rPr>
                <w:rFonts w:asciiTheme="minorBidi" w:hAnsiTheme="minorBidi" w:cstheme="minorBidi"/>
                <w:sz w:val="18"/>
                <w:szCs w:val="18"/>
              </w:rPr>
              <w:t>). Currently, we suggest using the ‘</w:t>
            </w:r>
            <w:proofErr w:type="spellStart"/>
            <w:r w:rsidRPr="00B34894">
              <w:rPr>
                <w:rFonts w:asciiTheme="minorBidi" w:hAnsiTheme="minorBidi" w:cstheme="minorBidi"/>
                <w:i/>
                <w:iCs/>
                <w:sz w:val="18"/>
                <w:szCs w:val="18"/>
              </w:rPr>
              <w:t>All_Sampled</w:t>
            </w:r>
            <w:proofErr w:type="spellEnd"/>
            <w:r w:rsidRPr="00B34894">
              <w:rPr>
                <w:rFonts w:asciiTheme="minorBidi" w:hAnsiTheme="minorBidi" w:cstheme="minorBidi"/>
                <w:sz w:val="18"/>
                <w:szCs w:val="18"/>
              </w:rPr>
              <w:t>’ option, although the code was also tested for the ‘</w:t>
            </w:r>
            <w:proofErr w:type="spellStart"/>
            <w:r w:rsidRPr="00B34894">
              <w:rPr>
                <w:rFonts w:asciiTheme="minorBidi" w:hAnsiTheme="minorBidi" w:cstheme="minorBidi"/>
                <w:i/>
                <w:iCs/>
                <w:sz w:val="18"/>
                <w:szCs w:val="18"/>
              </w:rPr>
              <w:t>Gain_equals_Lost</w:t>
            </w:r>
            <w:proofErr w:type="spellEnd"/>
            <w:r w:rsidRPr="00B34894">
              <w:rPr>
                <w:rFonts w:asciiTheme="minorBidi" w:hAnsiTheme="minorBidi" w:cstheme="minorBidi"/>
                <w:sz w:val="18"/>
                <w:szCs w:val="18"/>
              </w:rPr>
              <w:t xml:space="preserve">’ option. </w:t>
            </w:r>
          </w:p>
        </w:tc>
      </w:tr>
      <w:tr w:rsidR="00ED52D9" w:rsidRPr="00B34894" w14:paraId="1D4228AC" w14:textId="77777777" w:rsidTr="00ED52D9">
        <w:trPr>
          <w:trHeight w:val="426"/>
        </w:trPr>
        <w:tc>
          <w:tcPr>
            <w:tcW w:w="1147" w:type="dxa"/>
            <w:tcBorders>
              <w:right w:val="single" w:sz="2" w:space="0" w:color="auto"/>
            </w:tcBorders>
            <w:shd w:val="clear" w:color="auto" w:fill="BFBFBF" w:themeFill="background1" w:themeFillShade="BF"/>
            <w:vAlign w:val="center"/>
          </w:tcPr>
          <w:p w14:paraId="5298DD61" w14:textId="77777777" w:rsidR="00ED52D9" w:rsidRPr="00B34894" w:rsidRDefault="00ED52D9"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tolerance_mod</w:t>
            </w:r>
            <w:proofErr w:type="spellEnd"/>
          </w:p>
        </w:tc>
        <w:tc>
          <w:tcPr>
            <w:tcW w:w="7880" w:type="dxa"/>
            <w:tcBorders>
              <w:left w:val="single" w:sz="2" w:space="0" w:color="auto"/>
            </w:tcBorders>
            <w:shd w:val="clear" w:color="auto" w:fill="BFBFBF" w:themeFill="background1" w:themeFillShade="BF"/>
            <w:vAlign w:val="center"/>
          </w:tcPr>
          <w:p w14:paraId="4D71AE8D"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Numeric, see </w:t>
            </w:r>
            <w:r w:rsidRPr="00B34894">
              <w:rPr>
                <w:rFonts w:asciiTheme="minorBidi" w:hAnsiTheme="minorBidi" w:cstheme="minorBidi"/>
                <w:i/>
                <w:iCs/>
                <w:sz w:val="18"/>
                <w:szCs w:val="18"/>
              </w:rPr>
              <w:t>downscale:</w:t>
            </w:r>
            <w:proofErr w:type="gramStart"/>
            <w:r w:rsidRPr="00B34894">
              <w:rPr>
                <w:rFonts w:asciiTheme="minorBidi" w:hAnsiTheme="minorBidi" w:cstheme="minorBidi"/>
                <w:i/>
                <w:iCs/>
                <w:sz w:val="18"/>
                <w:szCs w:val="18"/>
              </w:rPr>
              <w:t>:</w:t>
            </w:r>
            <w:proofErr w:type="spellStart"/>
            <w:r w:rsidRPr="00B34894">
              <w:rPr>
                <w:rFonts w:asciiTheme="minorBidi" w:hAnsiTheme="minorBidi" w:cstheme="minorBidi"/>
                <w:i/>
                <w:iCs/>
                <w:sz w:val="18"/>
                <w:szCs w:val="18"/>
              </w:rPr>
              <w:t>ensemble.downscale</w:t>
            </w:r>
            <w:proofErr w:type="spellEnd"/>
            <w:proofErr w:type="gramEnd"/>
            <w:r w:rsidRPr="00B34894">
              <w:rPr>
                <w:rFonts w:asciiTheme="minorBidi" w:hAnsiTheme="minorBidi" w:cstheme="minorBidi"/>
                <w:i/>
                <w:iCs/>
                <w:sz w:val="18"/>
                <w:szCs w:val="18"/>
              </w:rPr>
              <w:t>.</w:t>
            </w:r>
            <w:r w:rsidRPr="00B34894">
              <w:rPr>
                <w:rFonts w:asciiTheme="minorBidi" w:hAnsiTheme="minorBidi" w:cstheme="minorBidi"/>
                <w:sz w:val="18"/>
                <w:szCs w:val="18"/>
              </w:rPr>
              <w:t xml:space="preserve">  </w:t>
            </w:r>
          </w:p>
        </w:tc>
      </w:tr>
      <w:tr w:rsidR="00ED52D9" w:rsidRPr="00B34894" w14:paraId="5D999A34" w14:textId="77777777" w:rsidTr="009850AA">
        <w:trPr>
          <w:trHeight w:val="426"/>
        </w:trPr>
        <w:tc>
          <w:tcPr>
            <w:tcW w:w="1147" w:type="dxa"/>
            <w:tcBorders>
              <w:right w:val="single" w:sz="2" w:space="0" w:color="auto"/>
            </w:tcBorders>
            <w:shd w:val="clear" w:color="auto" w:fill="D9D9D9" w:themeFill="background1" w:themeFillShade="D9"/>
            <w:vAlign w:val="center"/>
          </w:tcPr>
          <w:p w14:paraId="0E1F12F9" w14:textId="77777777" w:rsidR="00ED52D9" w:rsidRPr="00B34894" w:rsidRDefault="00ED52D9"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tolerance_pred</w:t>
            </w:r>
            <w:proofErr w:type="spellEnd"/>
          </w:p>
        </w:tc>
        <w:tc>
          <w:tcPr>
            <w:tcW w:w="7880" w:type="dxa"/>
            <w:tcBorders>
              <w:left w:val="single" w:sz="2" w:space="0" w:color="auto"/>
            </w:tcBorders>
            <w:shd w:val="clear" w:color="auto" w:fill="D9D9D9" w:themeFill="background1" w:themeFillShade="D9"/>
            <w:vAlign w:val="center"/>
          </w:tcPr>
          <w:p w14:paraId="59278EAE"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Numeric, see </w:t>
            </w:r>
            <w:r w:rsidRPr="00B34894">
              <w:rPr>
                <w:rFonts w:asciiTheme="minorBidi" w:hAnsiTheme="minorBidi" w:cstheme="minorBidi"/>
                <w:i/>
                <w:iCs/>
                <w:sz w:val="18"/>
                <w:szCs w:val="18"/>
              </w:rPr>
              <w:t>downscale:</w:t>
            </w:r>
            <w:proofErr w:type="gramStart"/>
            <w:r w:rsidRPr="00B34894">
              <w:rPr>
                <w:rFonts w:asciiTheme="minorBidi" w:hAnsiTheme="minorBidi" w:cstheme="minorBidi"/>
                <w:i/>
                <w:iCs/>
                <w:sz w:val="18"/>
                <w:szCs w:val="18"/>
              </w:rPr>
              <w:t>:</w:t>
            </w:r>
            <w:proofErr w:type="spellStart"/>
            <w:r w:rsidRPr="00B34894">
              <w:rPr>
                <w:rFonts w:asciiTheme="minorBidi" w:hAnsiTheme="minorBidi" w:cstheme="minorBidi"/>
                <w:i/>
                <w:iCs/>
                <w:sz w:val="18"/>
                <w:szCs w:val="18"/>
              </w:rPr>
              <w:t>ensemble.downscale</w:t>
            </w:r>
            <w:proofErr w:type="spellEnd"/>
            <w:proofErr w:type="gramEnd"/>
            <w:r w:rsidRPr="00B34894">
              <w:rPr>
                <w:rFonts w:asciiTheme="minorBidi" w:hAnsiTheme="minorBidi" w:cstheme="minorBidi"/>
                <w:i/>
                <w:iCs/>
                <w:sz w:val="18"/>
                <w:szCs w:val="18"/>
              </w:rPr>
              <w:t>.</w:t>
            </w:r>
            <w:r w:rsidRPr="00B34894">
              <w:rPr>
                <w:rFonts w:asciiTheme="minorBidi" w:hAnsiTheme="minorBidi" w:cstheme="minorBidi"/>
                <w:sz w:val="18"/>
                <w:szCs w:val="18"/>
              </w:rPr>
              <w:t xml:space="preserve">  </w:t>
            </w:r>
          </w:p>
        </w:tc>
      </w:tr>
      <w:tr w:rsidR="00ED52D9" w:rsidRPr="00B34894" w14:paraId="3362C183" w14:textId="77777777" w:rsidTr="00ED52D9">
        <w:trPr>
          <w:trHeight w:val="426"/>
        </w:trPr>
        <w:tc>
          <w:tcPr>
            <w:tcW w:w="1147" w:type="dxa"/>
            <w:tcBorders>
              <w:right w:val="single" w:sz="2" w:space="0" w:color="auto"/>
            </w:tcBorders>
            <w:shd w:val="clear" w:color="auto" w:fill="BFBFBF" w:themeFill="background1" w:themeFillShade="BF"/>
            <w:vAlign w:val="center"/>
          </w:tcPr>
          <w:p w14:paraId="68BD936E" w14:textId="77777777" w:rsidR="00ED52D9" w:rsidRPr="00B34894" w:rsidRDefault="00ED52D9"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tolerance_hui</w:t>
            </w:r>
            <w:proofErr w:type="spellEnd"/>
          </w:p>
        </w:tc>
        <w:tc>
          <w:tcPr>
            <w:tcW w:w="7880" w:type="dxa"/>
            <w:tcBorders>
              <w:left w:val="single" w:sz="2" w:space="0" w:color="auto"/>
            </w:tcBorders>
            <w:shd w:val="clear" w:color="auto" w:fill="BFBFBF" w:themeFill="background1" w:themeFillShade="BF"/>
            <w:vAlign w:val="center"/>
          </w:tcPr>
          <w:p w14:paraId="4BCDDB4C"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Numeric, see </w:t>
            </w:r>
            <w:r w:rsidRPr="00B34894">
              <w:rPr>
                <w:rFonts w:asciiTheme="minorBidi" w:hAnsiTheme="minorBidi" w:cstheme="minorBidi"/>
                <w:i/>
                <w:iCs/>
                <w:sz w:val="18"/>
                <w:szCs w:val="18"/>
              </w:rPr>
              <w:t>downscale:</w:t>
            </w:r>
            <w:proofErr w:type="gramStart"/>
            <w:r w:rsidRPr="00B34894">
              <w:rPr>
                <w:rFonts w:asciiTheme="minorBidi" w:hAnsiTheme="minorBidi" w:cstheme="minorBidi"/>
                <w:i/>
                <w:iCs/>
                <w:sz w:val="18"/>
                <w:szCs w:val="18"/>
              </w:rPr>
              <w:t>:</w:t>
            </w:r>
            <w:proofErr w:type="spellStart"/>
            <w:r w:rsidRPr="00B34894">
              <w:rPr>
                <w:rFonts w:asciiTheme="minorBidi" w:hAnsiTheme="minorBidi" w:cstheme="minorBidi"/>
                <w:i/>
                <w:iCs/>
                <w:sz w:val="18"/>
                <w:szCs w:val="18"/>
              </w:rPr>
              <w:t>ensemble.downscale</w:t>
            </w:r>
            <w:proofErr w:type="spellEnd"/>
            <w:proofErr w:type="gramEnd"/>
            <w:r w:rsidRPr="00B34894">
              <w:rPr>
                <w:rFonts w:asciiTheme="minorBidi" w:hAnsiTheme="minorBidi" w:cstheme="minorBidi"/>
                <w:i/>
                <w:iCs/>
                <w:sz w:val="18"/>
                <w:szCs w:val="18"/>
              </w:rPr>
              <w:t>.</w:t>
            </w:r>
            <w:r w:rsidRPr="00B34894">
              <w:rPr>
                <w:rFonts w:asciiTheme="minorBidi" w:hAnsiTheme="minorBidi" w:cstheme="minorBidi"/>
                <w:sz w:val="18"/>
                <w:szCs w:val="18"/>
              </w:rPr>
              <w:t xml:space="preserve">  </w:t>
            </w:r>
          </w:p>
        </w:tc>
      </w:tr>
      <w:tr w:rsidR="00ED52D9" w:rsidRPr="00B34894" w14:paraId="0C185452" w14:textId="77777777" w:rsidTr="009850AA">
        <w:trPr>
          <w:trHeight w:val="426"/>
        </w:trPr>
        <w:tc>
          <w:tcPr>
            <w:tcW w:w="1147" w:type="dxa"/>
            <w:tcBorders>
              <w:right w:val="single" w:sz="2" w:space="0" w:color="auto"/>
            </w:tcBorders>
            <w:shd w:val="clear" w:color="auto" w:fill="D9D9D9" w:themeFill="background1" w:themeFillShade="D9"/>
            <w:vAlign w:val="center"/>
          </w:tcPr>
          <w:p w14:paraId="6EA67C54" w14:textId="77777777" w:rsidR="00ED52D9" w:rsidRPr="00B34894" w:rsidRDefault="00ED52D9"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starting_params</w:t>
            </w:r>
            <w:proofErr w:type="spellEnd"/>
          </w:p>
        </w:tc>
        <w:tc>
          <w:tcPr>
            <w:tcW w:w="7880" w:type="dxa"/>
            <w:tcBorders>
              <w:left w:val="single" w:sz="2" w:space="0" w:color="auto"/>
            </w:tcBorders>
            <w:shd w:val="clear" w:color="auto" w:fill="D9D9D9" w:themeFill="background1" w:themeFillShade="D9"/>
            <w:vAlign w:val="center"/>
          </w:tcPr>
          <w:p w14:paraId="03FC9622" w14:textId="77777777" w:rsidR="00ED52D9" w:rsidRPr="00B34894" w:rsidRDefault="00ED52D9"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List, see </w:t>
            </w:r>
            <w:r w:rsidRPr="00B34894">
              <w:rPr>
                <w:rFonts w:asciiTheme="minorBidi" w:hAnsiTheme="minorBidi" w:cstheme="minorBidi"/>
                <w:i/>
                <w:iCs/>
                <w:sz w:val="18"/>
                <w:szCs w:val="18"/>
              </w:rPr>
              <w:t>downscale:</w:t>
            </w:r>
            <w:proofErr w:type="gramStart"/>
            <w:r w:rsidRPr="00B34894">
              <w:rPr>
                <w:rFonts w:asciiTheme="minorBidi" w:hAnsiTheme="minorBidi" w:cstheme="minorBidi"/>
                <w:i/>
                <w:iCs/>
                <w:sz w:val="18"/>
                <w:szCs w:val="18"/>
              </w:rPr>
              <w:t>:</w:t>
            </w:r>
            <w:proofErr w:type="spellStart"/>
            <w:r w:rsidRPr="00B34894">
              <w:rPr>
                <w:rFonts w:asciiTheme="minorBidi" w:hAnsiTheme="minorBidi" w:cstheme="minorBidi"/>
                <w:i/>
                <w:iCs/>
                <w:sz w:val="18"/>
                <w:szCs w:val="18"/>
              </w:rPr>
              <w:t>ensemble.downscale</w:t>
            </w:r>
            <w:proofErr w:type="spellEnd"/>
            <w:proofErr w:type="gramEnd"/>
            <w:r w:rsidRPr="00B34894">
              <w:rPr>
                <w:rFonts w:asciiTheme="minorBidi" w:hAnsiTheme="minorBidi" w:cstheme="minorBidi"/>
                <w:sz w:val="18"/>
                <w:szCs w:val="18"/>
              </w:rPr>
              <w:t xml:space="preserve"> or </w:t>
            </w:r>
            <w:r w:rsidRPr="00B34894">
              <w:rPr>
                <w:rFonts w:asciiTheme="minorBidi" w:hAnsiTheme="minorBidi" w:cstheme="minorBidi"/>
                <w:i/>
                <w:iCs/>
                <w:sz w:val="18"/>
                <w:szCs w:val="18"/>
              </w:rPr>
              <w:t>downscale::downscale</w:t>
            </w:r>
            <w:r w:rsidRPr="00B34894">
              <w:rPr>
                <w:rFonts w:asciiTheme="minorBidi" w:hAnsiTheme="minorBidi" w:cstheme="minorBidi"/>
                <w:sz w:val="18"/>
                <w:szCs w:val="18"/>
              </w:rPr>
              <w:t xml:space="preserve"> for details.</w:t>
            </w:r>
          </w:p>
        </w:tc>
      </w:tr>
      <w:tr w:rsidR="00ED52D9" w:rsidRPr="00B34894" w14:paraId="23CC2921" w14:textId="77777777" w:rsidTr="00ED52D9">
        <w:trPr>
          <w:trHeight w:val="426"/>
        </w:trPr>
        <w:tc>
          <w:tcPr>
            <w:tcW w:w="1147" w:type="dxa"/>
            <w:tcBorders>
              <w:right w:val="single" w:sz="2" w:space="0" w:color="auto"/>
            </w:tcBorders>
            <w:shd w:val="clear" w:color="auto" w:fill="BFBFBF" w:themeFill="background1" w:themeFillShade="BF"/>
            <w:vAlign w:val="center"/>
          </w:tcPr>
          <w:p w14:paraId="1C678996"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Plot</w:t>
            </w:r>
          </w:p>
        </w:tc>
        <w:tc>
          <w:tcPr>
            <w:tcW w:w="7880" w:type="dxa"/>
            <w:tcBorders>
              <w:left w:val="single" w:sz="2" w:space="0" w:color="auto"/>
            </w:tcBorders>
            <w:shd w:val="clear" w:color="auto" w:fill="BFBFBF" w:themeFill="background1" w:themeFillShade="BF"/>
            <w:vAlign w:val="center"/>
          </w:tcPr>
          <w:p w14:paraId="4B15F105" w14:textId="77777777" w:rsidR="00ED52D9" w:rsidRPr="00B34894" w:rsidRDefault="00B34894"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Logical, if </w:t>
            </w:r>
            <w:r w:rsidRPr="00B34894">
              <w:rPr>
                <w:rFonts w:asciiTheme="minorBidi" w:hAnsiTheme="minorBidi" w:cstheme="minorBidi"/>
                <w:i/>
                <w:iCs/>
                <w:sz w:val="18"/>
                <w:szCs w:val="18"/>
              </w:rPr>
              <w:t>TRUE</w:t>
            </w:r>
            <w:r w:rsidRPr="00B34894">
              <w:rPr>
                <w:rFonts w:asciiTheme="minorBidi" w:hAnsiTheme="minorBidi" w:cstheme="minorBidi"/>
                <w:sz w:val="18"/>
                <w:szCs w:val="18"/>
              </w:rPr>
              <w:t xml:space="preserve">, the mean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at each window size is plotted.</w:t>
            </w:r>
          </w:p>
        </w:tc>
      </w:tr>
      <w:tr w:rsidR="00ED52D9" w:rsidRPr="00B34894" w14:paraId="30AB9393" w14:textId="77777777" w:rsidTr="009850AA">
        <w:trPr>
          <w:trHeight w:val="426"/>
        </w:trPr>
        <w:tc>
          <w:tcPr>
            <w:tcW w:w="1147" w:type="dxa"/>
            <w:tcBorders>
              <w:right w:val="single" w:sz="2" w:space="0" w:color="auto"/>
            </w:tcBorders>
            <w:shd w:val="clear" w:color="auto" w:fill="D9D9D9" w:themeFill="background1" w:themeFillShade="D9"/>
            <w:vAlign w:val="center"/>
          </w:tcPr>
          <w:p w14:paraId="6A52A86F" w14:textId="77777777" w:rsidR="00ED52D9" w:rsidRPr="00B34894" w:rsidRDefault="00ED52D9"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verbose</w:t>
            </w:r>
          </w:p>
        </w:tc>
        <w:tc>
          <w:tcPr>
            <w:tcW w:w="7880" w:type="dxa"/>
            <w:tcBorders>
              <w:left w:val="single" w:sz="2" w:space="0" w:color="auto"/>
            </w:tcBorders>
            <w:shd w:val="clear" w:color="auto" w:fill="D9D9D9" w:themeFill="background1" w:themeFillShade="D9"/>
            <w:vAlign w:val="center"/>
          </w:tcPr>
          <w:p w14:paraId="0014952D" w14:textId="77777777" w:rsidR="00ED52D9" w:rsidRPr="00B34894" w:rsidRDefault="00B34894" w:rsidP="00ED52D9">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Logical, if </w:t>
            </w:r>
            <w:r w:rsidRPr="00B34894">
              <w:rPr>
                <w:rFonts w:asciiTheme="minorBidi" w:hAnsiTheme="minorBidi" w:cstheme="minorBidi"/>
                <w:i/>
                <w:iCs/>
                <w:sz w:val="18"/>
                <w:szCs w:val="18"/>
              </w:rPr>
              <w:t>TRUE</w:t>
            </w:r>
            <w:r w:rsidRPr="00B34894">
              <w:rPr>
                <w:rFonts w:asciiTheme="minorBidi" w:hAnsiTheme="minorBidi" w:cstheme="minorBidi"/>
                <w:sz w:val="18"/>
                <w:szCs w:val="18"/>
              </w:rPr>
              <w:t>, progress information will be printed in the R console.</w:t>
            </w:r>
          </w:p>
        </w:tc>
      </w:tr>
      <w:tr w:rsidR="00ED52D9" w:rsidRPr="00B34894" w14:paraId="311DCC16" w14:textId="77777777" w:rsidTr="009850AA">
        <w:trPr>
          <w:trHeight w:val="418"/>
        </w:trPr>
        <w:tc>
          <w:tcPr>
            <w:tcW w:w="9027" w:type="dxa"/>
            <w:gridSpan w:val="2"/>
            <w:shd w:val="clear" w:color="auto" w:fill="auto"/>
            <w:vAlign w:val="center"/>
          </w:tcPr>
          <w:p w14:paraId="41493908" w14:textId="77777777" w:rsidR="00ED52D9" w:rsidRPr="00B34894" w:rsidRDefault="00ED52D9" w:rsidP="009850AA">
            <w:pPr>
              <w:tabs>
                <w:tab w:val="left" w:pos="1134"/>
              </w:tabs>
              <w:spacing w:line="360" w:lineRule="auto"/>
              <w:rPr>
                <w:rFonts w:asciiTheme="minorBidi" w:hAnsiTheme="minorBidi" w:cstheme="minorBidi"/>
                <w:b/>
                <w:bCs/>
                <w:sz w:val="18"/>
                <w:szCs w:val="18"/>
              </w:rPr>
            </w:pPr>
            <w:r w:rsidRPr="00B34894">
              <w:rPr>
                <w:rFonts w:asciiTheme="minorBidi" w:hAnsiTheme="minorBidi" w:cstheme="minorBidi"/>
                <w:b/>
                <w:bCs/>
                <w:sz w:val="18"/>
                <w:szCs w:val="18"/>
              </w:rPr>
              <w:t>Output</w:t>
            </w:r>
          </w:p>
        </w:tc>
      </w:tr>
      <w:tr w:rsidR="00ED52D9" w:rsidRPr="00B34894" w14:paraId="5A939915" w14:textId="77777777" w:rsidTr="009850AA">
        <w:trPr>
          <w:trHeight w:val="365"/>
        </w:trPr>
        <w:tc>
          <w:tcPr>
            <w:tcW w:w="1147" w:type="dxa"/>
            <w:tcBorders>
              <w:right w:val="single" w:sz="2" w:space="0" w:color="auto"/>
            </w:tcBorders>
            <w:shd w:val="clear" w:color="auto" w:fill="D9D9D9" w:themeFill="background1" w:themeFillShade="D9"/>
            <w:vAlign w:val="center"/>
          </w:tcPr>
          <w:p w14:paraId="5F2B3C36" w14:textId="77777777" w:rsidR="00ED52D9" w:rsidRPr="00B34894" w:rsidRDefault="00B34894"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Stack</w:t>
            </w:r>
          </w:p>
        </w:tc>
        <w:tc>
          <w:tcPr>
            <w:tcW w:w="7880" w:type="dxa"/>
            <w:tcBorders>
              <w:left w:val="single" w:sz="2" w:space="0" w:color="auto"/>
            </w:tcBorders>
            <w:shd w:val="clear" w:color="auto" w:fill="D9D9D9" w:themeFill="background1" w:themeFillShade="D9"/>
            <w:vAlign w:val="center"/>
          </w:tcPr>
          <w:p w14:paraId="18B1C3C1" w14:textId="77777777" w:rsidR="00B34894" w:rsidRPr="00B34894" w:rsidRDefault="00B34894" w:rsidP="00B34894">
            <w:pPr>
              <w:spacing w:line="360" w:lineRule="auto"/>
              <w:rPr>
                <w:rFonts w:asciiTheme="minorBidi" w:hAnsiTheme="minorBidi" w:cstheme="minorBidi"/>
                <w:sz w:val="18"/>
                <w:szCs w:val="18"/>
              </w:rPr>
            </w:pPr>
            <w:r w:rsidRPr="00B34894">
              <w:rPr>
                <w:rFonts w:asciiTheme="minorBidi" w:hAnsiTheme="minorBidi" w:cstheme="minorBidi"/>
                <w:sz w:val="18"/>
                <w:szCs w:val="18"/>
              </w:rPr>
              <w:t>Object of class ‘</w:t>
            </w:r>
            <w:proofErr w:type="spellStart"/>
            <w:r w:rsidRPr="00B34894">
              <w:rPr>
                <w:rFonts w:asciiTheme="minorBidi" w:hAnsiTheme="minorBidi" w:cstheme="minorBidi"/>
                <w:i/>
                <w:iCs/>
                <w:sz w:val="18"/>
                <w:szCs w:val="18"/>
              </w:rPr>
              <w:t>RasterStack</w:t>
            </w:r>
            <w:proofErr w:type="spellEnd"/>
            <w:r w:rsidRPr="00B34894">
              <w:rPr>
                <w:rFonts w:asciiTheme="minorBidi" w:hAnsiTheme="minorBidi" w:cstheme="minorBidi"/>
                <w:sz w:val="18"/>
                <w:szCs w:val="18"/>
              </w:rPr>
              <w:t>’ with the original three layers + the following layers:</w:t>
            </w:r>
          </w:p>
          <w:p w14:paraId="76AF784F" w14:textId="77777777" w:rsidR="00B34894" w:rsidRPr="00B34894" w:rsidRDefault="00B34894" w:rsidP="000B0A46">
            <w:pPr>
              <w:pStyle w:val="ListParagraph"/>
              <w:numPr>
                <w:ilvl w:val="0"/>
                <w:numId w:val="10"/>
              </w:numPr>
              <w:spacing w:line="360" w:lineRule="auto"/>
              <w:ind w:left="397" w:hanging="397"/>
              <w:rPr>
                <w:rFonts w:asciiTheme="minorBidi" w:hAnsiTheme="minorBidi" w:cstheme="minorBidi"/>
                <w:sz w:val="18"/>
                <w:szCs w:val="18"/>
              </w:rPr>
            </w:pPr>
            <w:proofErr w:type="spellStart"/>
            <w:r w:rsidRPr="00B34894">
              <w:rPr>
                <w:rFonts w:asciiTheme="minorBidi" w:hAnsiTheme="minorBidi" w:cstheme="minorBidi"/>
                <w:sz w:val="18"/>
                <w:szCs w:val="18"/>
              </w:rPr>
              <w:t>PoO_</w:t>
            </w:r>
            <w:r>
              <w:rPr>
                <w:rFonts w:asciiTheme="minorBidi" w:hAnsiTheme="minorBidi" w:cstheme="minorBidi"/>
                <w:sz w:val="18"/>
                <w:szCs w:val="18"/>
              </w:rPr>
              <w:t>i</w:t>
            </w:r>
            <w:proofErr w:type="spellEnd"/>
            <w:r w:rsidRPr="00B34894">
              <w:rPr>
                <w:rFonts w:asciiTheme="minorBidi" w:hAnsiTheme="minorBidi" w:cstheme="minorBidi"/>
                <w:sz w:val="18"/>
                <w:szCs w:val="18"/>
              </w:rPr>
              <w:t xml:space="preserve">, </w:t>
            </w:r>
            <w:proofErr w:type="gramStart"/>
            <w:r w:rsidRPr="00B34894">
              <w:rPr>
                <w:rFonts w:asciiTheme="minorBidi" w:hAnsiTheme="minorBidi" w:cstheme="minorBidi"/>
                <w:sz w:val="18"/>
                <w:szCs w:val="18"/>
              </w:rPr>
              <w:t>–  the</w:t>
            </w:r>
            <w:proofErr w:type="gramEnd"/>
            <w:r w:rsidRPr="00B34894">
              <w:rPr>
                <w:rFonts w:asciiTheme="minorBidi" w:hAnsiTheme="minorBidi" w:cstheme="minorBidi"/>
                <w:sz w:val="18"/>
                <w:szCs w:val="18"/>
              </w:rPr>
              <w:t xml:space="preserve"> </w:t>
            </w:r>
            <w:r>
              <w:rPr>
                <w:rFonts w:asciiTheme="minorBidi" w:hAnsiTheme="minorBidi" w:cstheme="minorBidi"/>
                <w:sz w:val="18"/>
                <w:szCs w:val="18"/>
              </w:rPr>
              <w:t>aggregated</w:t>
            </w:r>
            <w:r w:rsidRPr="00B34894">
              <w:rPr>
                <w:rFonts w:asciiTheme="minorBidi" w:hAnsiTheme="minorBidi" w:cstheme="minorBidi"/>
                <w:sz w:val="18"/>
                <w:szCs w:val="18"/>
              </w:rPr>
              <w:t xml:space="preserve">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at </w:t>
            </w:r>
            <w:r>
              <w:rPr>
                <w:rFonts w:asciiTheme="minorBidi" w:hAnsiTheme="minorBidi" w:cstheme="minorBidi"/>
                <w:sz w:val="18"/>
                <w:szCs w:val="18"/>
              </w:rPr>
              <w:t xml:space="preserve">scale </w:t>
            </w:r>
            <w:proofErr w:type="spellStart"/>
            <w:r>
              <w:rPr>
                <w:rFonts w:asciiTheme="minorBidi" w:hAnsiTheme="minorBidi" w:cstheme="minorBidi"/>
                <w:sz w:val="18"/>
                <w:szCs w:val="18"/>
              </w:rPr>
              <w:t>i</w:t>
            </w:r>
            <w:proofErr w:type="spellEnd"/>
            <w:r w:rsidRPr="00B34894">
              <w:rPr>
                <w:rFonts w:asciiTheme="minorBidi" w:hAnsiTheme="minorBidi" w:cstheme="minorBidi"/>
                <w:sz w:val="18"/>
                <w:szCs w:val="18"/>
              </w:rPr>
              <w:t xml:space="preserve">, with </w:t>
            </w:r>
            <w:proofErr w:type="spellStart"/>
            <w:r>
              <w:rPr>
                <w:rFonts w:asciiTheme="minorBidi" w:hAnsiTheme="minorBidi" w:cstheme="minorBidi"/>
                <w:sz w:val="18"/>
                <w:szCs w:val="18"/>
              </w:rPr>
              <w:t>i</w:t>
            </w:r>
            <w:proofErr w:type="spellEnd"/>
            <w:r>
              <w:rPr>
                <w:rFonts w:asciiTheme="minorBidi" w:hAnsiTheme="minorBidi" w:cstheme="minorBidi"/>
                <w:sz w:val="18"/>
                <w:szCs w:val="18"/>
              </w:rPr>
              <w:t>=</w:t>
            </w:r>
            <w:r w:rsidRPr="00B34894">
              <w:rPr>
                <w:rFonts w:asciiTheme="minorBidi" w:hAnsiTheme="minorBidi" w:cstheme="minorBidi"/>
                <w:sz w:val="18"/>
                <w:szCs w:val="18"/>
              </w:rPr>
              <w:t>0 b</w:t>
            </w:r>
            <w:r>
              <w:rPr>
                <w:rFonts w:asciiTheme="minorBidi" w:hAnsiTheme="minorBidi" w:cstheme="minorBidi"/>
                <w:sz w:val="18"/>
                <w:szCs w:val="18"/>
              </w:rPr>
              <w:t>e</w:t>
            </w:r>
            <w:r w:rsidRPr="00B34894">
              <w:rPr>
                <w:rFonts w:asciiTheme="minorBidi" w:hAnsiTheme="minorBidi" w:cstheme="minorBidi"/>
                <w:sz w:val="18"/>
                <w:szCs w:val="18"/>
              </w:rPr>
              <w:t xml:space="preserve">ing the original input scale. </w:t>
            </w:r>
          </w:p>
          <w:p w14:paraId="44A76D8E" w14:textId="77777777" w:rsidR="00B34894" w:rsidRPr="00B34894" w:rsidRDefault="00B34894" w:rsidP="000B0A46">
            <w:pPr>
              <w:pStyle w:val="ListParagraph"/>
              <w:numPr>
                <w:ilvl w:val="0"/>
                <w:numId w:val="10"/>
              </w:numPr>
              <w:spacing w:line="360" w:lineRule="auto"/>
              <w:ind w:left="397" w:hanging="397"/>
              <w:rPr>
                <w:rFonts w:asciiTheme="minorBidi" w:hAnsiTheme="minorBidi" w:cstheme="minorBidi"/>
                <w:sz w:val="18"/>
                <w:szCs w:val="18"/>
              </w:rPr>
            </w:pPr>
            <w:proofErr w:type="spellStart"/>
            <w:r w:rsidRPr="00B34894">
              <w:rPr>
                <w:rFonts w:asciiTheme="minorBidi" w:hAnsiTheme="minorBidi" w:cstheme="minorBidi"/>
                <w:sz w:val="18"/>
                <w:szCs w:val="18"/>
              </w:rPr>
              <w:t>Pa_</w:t>
            </w:r>
            <w:r>
              <w:rPr>
                <w:rFonts w:asciiTheme="minorBidi" w:hAnsiTheme="minorBidi" w:cstheme="minorBidi"/>
                <w:sz w:val="18"/>
                <w:szCs w:val="18"/>
              </w:rPr>
              <w:t>i</w:t>
            </w:r>
            <w:proofErr w:type="spellEnd"/>
            <w:r>
              <w:rPr>
                <w:rFonts w:asciiTheme="minorBidi" w:hAnsiTheme="minorBidi" w:cstheme="minorBidi"/>
                <w:sz w:val="18"/>
                <w:szCs w:val="18"/>
              </w:rPr>
              <w:t xml:space="preserve">     </w:t>
            </w:r>
            <w:proofErr w:type="gramStart"/>
            <w:r w:rsidRPr="00B34894">
              <w:rPr>
                <w:rFonts w:asciiTheme="minorBidi" w:hAnsiTheme="minorBidi" w:cstheme="minorBidi"/>
                <w:sz w:val="18"/>
                <w:szCs w:val="18"/>
              </w:rPr>
              <w:t>–  the</w:t>
            </w:r>
            <w:proofErr w:type="gramEnd"/>
            <w:r w:rsidRPr="00B34894">
              <w:rPr>
                <w:rFonts w:asciiTheme="minorBidi" w:hAnsiTheme="minorBidi" w:cstheme="minorBidi"/>
                <w:sz w:val="18"/>
                <w:szCs w:val="18"/>
              </w:rPr>
              <w:t xml:space="preserve"> predicted presence absence data at </w:t>
            </w:r>
            <w:r>
              <w:rPr>
                <w:rFonts w:asciiTheme="minorBidi" w:hAnsiTheme="minorBidi" w:cstheme="minorBidi"/>
                <w:sz w:val="18"/>
                <w:szCs w:val="18"/>
              </w:rPr>
              <w:t xml:space="preserve">scale </w:t>
            </w:r>
            <w:proofErr w:type="spellStart"/>
            <w:r>
              <w:rPr>
                <w:rFonts w:asciiTheme="minorBidi" w:hAnsiTheme="minorBidi" w:cstheme="minorBidi"/>
                <w:sz w:val="18"/>
                <w:szCs w:val="18"/>
              </w:rPr>
              <w:t>i</w:t>
            </w:r>
            <w:proofErr w:type="spellEnd"/>
            <w:r>
              <w:rPr>
                <w:rFonts w:asciiTheme="minorBidi" w:hAnsiTheme="minorBidi" w:cstheme="minorBidi"/>
                <w:sz w:val="18"/>
                <w:szCs w:val="18"/>
              </w:rPr>
              <w:t xml:space="preserve">. </w:t>
            </w:r>
          </w:p>
          <w:p w14:paraId="6622A7FE" w14:textId="77777777" w:rsidR="00ED52D9" w:rsidRPr="00B34894" w:rsidRDefault="00B34894" w:rsidP="00B34894">
            <w:pPr>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As </w:t>
            </w:r>
            <w:proofErr w:type="spellStart"/>
            <w:r w:rsidRPr="00B34894">
              <w:rPr>
                <w:rFonts w:asciiTheme="minorBidi" w:hAnsiTheme="minorBidi" w:cstheme="minorBidi"/>
                <w:i/>
                <w:iCs/>
                <w:sz w:val="18"/>
                <w:szCs w:val="18"/>
              </w:rPr>
              <w:t>RasterStack</w:t>
            </w:r>
            <w:proofErr w:type="spellEnd"/>
            <w:r w:rsidRPr="00B34894">
              <w:rPr>
                <w:rFonts w:asciiTheme="minorBidi" w:hAnsiTheme="minorBidi" w:cstheme="minorBidi"/>
                <w:sz w:val="18"/>
                <w:szCs w:val="18"/>
              </w:rPr>
              <w:t xml:space="preserve"> only support </w:t>
            </w:r>
            <w:proofErr w:type="spellStart"/>
            <w:r w:rsidRPr="00B34894">
              <w:rPr>
                <w:rFonts w:asciiTheme="minorBidi" w:hAnsiTheme="minorBidi" w:cstheme="minorBidi"/>
                <w:sz w:val="18"/>
                <w:szCs w:val="18"/>
              </w:rPr>
              <w:t>rasters</w:t>
            </w:r>
            <w:proofErr w:type="spellEnd"/>
            <w:r w:rsidRPr="00B34894">
              <w:rPr>
                <w:rFonts w:asciiTheme="minorBidi" w:hAnsiTheme="minorBidi" w:cstheme="minorBidi"/>
                <w:sz w:val="18"/>
                <w:szCs w:val="18"/>
              </w:rPr>
              <w:t xml:space="preserve"> from the same resolution, all layers are returned at the same resolution as the SDM, with all fine resolution cells constituting any single cell of coarser resolution having identical values. </w:t>
            </w:r>
          </w:p>
        </w:tc>
      </w:tr>
      <w:tr w:rsidR="00ED52D9" w:rsidRPr="00B34894" w14:paraId="60C91CC2" w14:textId="77777777" w:rsidTr="00B34894">
        <w:trPr>
          <w:trHeight w:val="1968"/>
        </w:trPr>
        <w:tc>
          <w:tcPr>
            <w:tcW w:w="1147" w:type="dxa"/>
            <w:tcBorders>
              <w:right w:val="single" w:sz="2" w:space="0" w:color="auto"/>
            </w:tcBorders>
            <w:shd w:val="clear" w:color="auto" w:fill="BFBFBF" w:themeFill="background1" w:themeFillShade="BF"/>
            <w:vAlign w:val="center"/>
          </w:tcPr>
          <w:p w14:paraId="6B64A45A" w14:textId="77777777" w:rsidR="00ED52D9" w:rsidRPr="00B34894" w:rsidRDefault="00B34894" w:rsidP="009850AA">
            <w:pPr>
              <w:tabs>
                <w:tab w:val="left" w:pos="1134"/>
              </w:tabs>
              <w:spacing w:line="360" w:lineRule="auto"/>
              <w:rPr>
                <w:rFonts w:asciiTheme="minorBidi" w:hAnsiTheme="minorBidi" w:cstheme="minorBidi"/>
                <w:i/>
                <w:iCs/>
                <w:sz w:val="18"/>
                <w:szCs w:val="18"/>
              </w:rPr>
            </w:pPr>
            <w:r w:rsidRPr="00B34894">
              <w:rPr>
                <w:rFonts w:asciiTheme="minorBidi" w:hAnsiTheme="minorBidi" w:cstheme="minorBidi"/>
                <w:i/>
                <w:iCs/>
                <w:sz w:val="18"/>
                <w:szCs w:val="18"/>
              </w:rPr>
              <w:t>Data</w:t>
            </w:r>
          </w:p>
        </w:tc>
        <w:tc>
          <w:tcPr>
            <w:tcW w:w="7880" w:type="dxa"/>
            <w:tcBorders>
              <w:left w:val="single" w:sz="2" w:space="0" w:color="auto"/>
            </w:tcBorders>
            <w:shd w:val="clear" w:color="auto" w:fill="BFBFBF" w:themeFill="background1" w:themeFillShade="BF"/>
            <w:vAlign w:val="center"/>
          </w:tcPr>
          <w:p w14:paraId="0F01F5DA" w14:textId="77777777" w:rsidR="00B34894" w:rsidRPr="00B34894" w:rsidRDefault="00B34894" w:rsidP="00B34894">
            <w:pPr>
              <w:spacing w:line="360" w:lineRule="auto"/>
              <w:rPr>
                <w:rFonts w:asciiTheme="minorBidi" w:hAnsiTheme="minorBidi" w:cstheme="minorBidi"/>
                <w:sz w:val="18"/>
                <w:szCs w:val="18"/>
              </w:rPr>
            </w:pPr>
            <w:proofErr w:type="spellStart"/>
            <w:r w:rsidRPr="00B34894">
              <w:rPr>
                <w:rFonts w:asciiTheme="minorBidi" w:hAnsiTheme="minorBidi" w:cstheme="minorBidi"/>
                <w:sz w:val="18"/>
                <w:szCs w:val="18"/>
              </w:rPr>
              <w:t>Dataframe</w:t>
            </w:r>
            <w:proofErr w:type="spellEnd"/>
            <w:r w:rsidRPr="00B34894">
              <w:rPr>
                <w:rFonts w:asciiTheme="minorBidi" w:hAnsiTheme="minorBidi" w:cstheme="minorBidi"/>
                <w:sz w:val="18"/>
                <w:szCs w:val="18"/>
              </w:rPr>
              <w:t>, containing the following columns:</w:t>
            </w:r>
          </w:p>
          <w:p w14:paraId="59416810" w14:textId="77777777" w:rsidR="00B34894" w:rsidRPr="00B34894" w:rsidRDefault="00B34894" w:rsidP="000B0A46">
            <w:pPr>
              <w:pStyle w:val="ListParagraph"/>
              <w:numPr>
                <w:ilvl w:val="0"/>
                <w:numId w:val="11"/>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 xml:space="preserve">ID </w:t>
            </w:r>
            <w:r>
              <w:rPr>
                <w:rFonts w:asciiTheme="minorBidi" w:hAnsiTheme="minorBidi" w:cstheme="minorBidi"/>
                <w:sz w:val="18"/>
                <w:szCs w:val="18"/>
              </w:rPr>
              <w:t xml:space="preserve">      </w:t>
            </w:r>
            <w:r w:rsidRPr="00B34894">
              <w:rPr>
                <w:rFonts w:asciiTheme="minorBidi" w:hAnsiTheme="minorBidi" w:cstheme="minorBidi"/>
                <w:sz w:val="18"/>
                <w:szCs w:val="18"/>
              </w:rPr>
              <w:t>– The IDs from the first input raster layer.</w:t>
            </w:r>
          </w:p>
          <w:p w14:paraId="3D420CAC" w14:textId="77777777" w:rsidR="00B34894" w:rsidRPr="00B34894" w:rsidRDefault="00B34894" w:rsidP="000B0A46">
            <w:pPr>
              <w:pStyle w:val="ListParagraph"/>
              <w:numPr>
                <w:ilvl w:val="0"/>
                <w:numId w:val="11"/>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 xml:space="preserve">X, Y </w:t>
            </w:r>
            <w:r>
              <w:rPr>
                <w:rFonts w:asciiTheme="minorBidi" w:hAnsiTheme="minorBidi" w:cstheme="minorBidi"/>
                <w:sz w:val="18"/>
                <w:szCs w:val="18"/>
              </w:rPr>
              <w:t xml:space="preserve">   </w:t>
            </w:r>
            <w:r w:rsidRPr="00B34894">
              <w:rPr>
                <w:rFonts w:asciiTheme="minorBidi" w:hAnsiTheme="minorBidi" w:cstheme="minorBidi"/>
                <w:sz w:val="18"/>
                <w:szCs w:val="18"/>
              </w:rPr>
              <w:t xml:space="preserve">– The coordinate of each cell.  </w:t>
            </w:r>
          </w:p>
          <w:p w14:paraId="29ECFAAD" w14:textId="77777777" w:rsidR="00B34894" w:rsidRPr="00B34894" w:rsidRDefault="00B34894" w:rsidP="000B0A46">
            <w:pPr>
              <w:pStyle w:val="ListParagraph"/>
              <w:numPr>
                <w:ilvl w:val="0"/>
                <w:numId w:val="11"/>
              </w:numPr>
              <w:spacing w:line="360" w:lineRule="auto"/>
              <w:ind w:left="397" w:hanging="397"/>
              <w:rPr>
                <w:rFonts w:asciiTheme="minorBidi" w:hAnsiTheme="minorBidi" w:cstheme="minorBidi"/>
                <w:sz w:val="18"/>
                <w:szCs w:val="18"/>
              </w:rPr>
            </w:pPr>
            <w:proofErr w:type="spellStart"/>
            <w:r>
              <w:rPr>
                <w:rFonts w:asciiTheme="minorBidi" w:hAnsiTheme="minorBidi" w:cstheme="minorBidi"/>
                <w:sz w:val="18"/>
                <w:szCs w:val="18"/>
              </w:rPr>
              <w:t>ID_i</w:t>
            </w:r>
            <w:proofErr w:type="spellEnd"/>
            <w:r>
              <w:rPr>
                <w:rFonts w:asciiTheme="minorBidi" w:hAnsiTheme="minorBidi" w:cstheme="minorBidi"/>
                <w:sz w:val="18"/>
                <w:szCs w:val="18"/>
              </w:rPr>
              <w:t xml:space="preserve">,   </w:t>
            </w:r>
            <w:r w:rsidRPr="00B34894">
              <w:rPr>
                <w:rFonts w:asciiTheme="minorBidi" w:hAnsiTheme="minorBidi" w:cstheme="minorBidi"/>
                <w:sz w:val="18"/>
                <w:szCs w:val="18"/>
              </w:rPr>
              <w:t>– The new IDs assign for each cell in scale</w:t>
            </w:r>
            <w:r>
              <w:rPr>
                <w:rFonts w:asciiTheme="minorBidi" w:hAnsiTheme="minorBidi" w:cstheme="minorBidi"/>
                <w:sz w:val="18"/>
                <w:szCs w:val="18"/>
              </w:rPr>
              <w:t xml:space="preserve"> </w:t>
            </w:r>
            <w:proofErr w:type="spellStart"/>
            <w:r>
              <w:rPr>
                <w:rFonts w:asciiTheme="minorBidi" w:hAnsiTheme="minorBidi" w:cstheme="minorBidi"/>
                <w:sz w:val="18"/>
                <w:szCs w:val="18"/>
              </w:rPr>
              <w:t>i</w:t>
            </w:r>
            <w:proofErr w:type="spellEnd"/>
            <w:r w:rsidRPr="00B34894">
              <w:rPr>
                <w:rFonts w:asciiTheme="minorBidi" w:hAnsiTheme="minorBidi" w:cstheme="minorBidi"/>
                <w:sz w:val="18"/>
                <w:szCs w:val="18"/>
              </w:rPr>
              <w:t xml:space="preserve"> following the </w:t>
            </w:r>
            <w:proofErr w:type="spellStart"/>
            <w:r w:rsidRPr="00B34894">
              <w:rPr>
                <w:rFonts w:asciiTheme="minorBidi" w:hAnsiTheme="minorBidi" w:cstheme="minorBidi"/>
                <w:sz w:val="18"/>
                <w:szCs w:val="18"/>
              </w:rPr>
              <w:t>upgraining</w:t>
            </w:r>
            <w:proofErr w:type="spellEnd"/>
            <w:r w:rsidRPr="00B34894">
              <w:rPr>
                <w:rFonts w:asciiTheme="minorBidi" w:hAnsiTheme="minorBidi" w:cstheme="minorBidi"/>
                <w:sz w:val="18"/>
                <w:szCs w:val="18"/>
              </w:rPr>
              <w:t xml:space="preserve"> procedure.</w:t>
            </w:r>
          </w:p>
          <w:p w14:paraId="035990AC" w14:textId="77777777" w:rsidR="00B34894" w:rsidRPr="00B34894" w:rsidRDefault="00B34894" w:rsidP="000B0A46">
            <w:pPr>
              <w:pStyle w:val="ListParagraph"/>
              <w:numPr>
                <w:ilvl w:val="0"/>
                <w:numId w:val="11"/>
              </w:numPr>
              <w:spacing w:line="360" w:lineRule="auto"/>
              <w:ind w:left="397" w:hanging="397"/>
              <w:rPr>
                <w:rFonts w:asciiTheme="minorBidi" w:hAnsiTheme="minorBidi" w:cstheme="minorBidi"/>
                <w:sz w:val="18"/>
                <w:szCs w:val="18"/>
              </w:rPr>
            </w:pPr>
            <w:proofErr w:type="spellStart"/>
            <w:r>
              <w:rPr>
                <w:rFonts w:asciiTheme="minorBidi" w:hAnsiTheme="minorBidi" w:cstheme="minorBidi"/>
                <w:sz w:val="18"/>
                <w:szCs w:val="18"/>
              </w:rPr>
              <w:t>PoO_i</w:t>
            </w:r>
            <w:proofErr w:type="spellEnd"/>
            <w:r>
              <w:rPr>
                <w:rFonts w:asciiTheme="minorBidi" w:hAnsiTheme="minorBidi" w:cstheme="minorBidi"/>
                <w:sz w:val="18"/>
                <w:szCs w:val="18"/>
              </w:rPr>
              <w:t xml:space="preserve"> </w:t>
            </w:r>
            <w:r w:rsidRPr="00B34894">
              <w:rPr>
                <w:rFonts w:asciiTheme="minorBidi" w:hAnsiTheme="minorBidi" w:cstheme="minorBidi"/>
                <w:sz w:val="18"/>
                <w:szCs w:val="18"/>
              </w:rPr>
              <w:t xml:space="preserve">– The </w:t>
            </w:r>
            <w:r>
              <w:rPr>
                <w:rFonts w:asciiTheme="minorBidi" w:hAnsiTheme="minorBidi" w:cstheme="minorBidi"/>
                <w:sz w:val="18"/>
                <w:szCs w:val="18"/>
              </w:rPr>
              <w:t>aggregated</w:t>
            </w:r>
            <w:r w:rsidRPr="00B34894">
              <w:rPr>
                <w:rFonts w:asciiTheme="minorBidi" w:hAnsiTheme="minorBidi" w:cstheme="minorBidi"/>
                <w:sz w:val="18"/>
                <w:szCs w:val="18"/>
              </w:rPr>
              <w:t xml:space="preserve"> </w:t>
            </w:r>
            <w:proofErr w:type="spellStart"/>
            <w:r w:rsidRPr="00B34894">
              <w:rPr>
                <w:rFonts w:asciiTheme="minorBidi" w:hAnsiTheme="minorBidi" w:cstheme="minorBidi"/>
                <w:sz w:val="18"/>
                <w:szCs w:val="18"/>
              </w:rPr>
              <w:t>PoO</w:t>
            </w:r>
            <w:proofErr w:type="spellEnd"/>
            <w:r w:rsidRPr="00B34894">
              <w:rPr>
                <w:rFonts w:asciiTheme="minorBidi" w:hAnsiTheme="minorBidi" w:cstheme="minorBidi"/>
                <w:sz w:val="18"/>
                <w:szCs w:val="18"/>
              </w:rPr>
              <w:t xml:space="preserve"> at each cell in scale</w:t>
            </w:r>
            <w:r>
              <w:rPr>
                <w:rFonts w:asciiTheme="minorBidi" w:hAnsiTheme="minorBidi" w:cstheme="minorBidi"/>
                <w:sz w:val="18"/>
                <w:szCs w:val="18"/>
              </w:rPr>
              <w:t xml:space="preserve"> </w:t>
            </w:r>
            <w:proofErr w:type="spellStart"/>
            <w:r>
              <w:rPr>
                <w:rFonts w:asciiTheme="minorBidi" w:hAnsiTheme="minorBidi" w:cstheme="minorBidi"/>
                <w:sz w:val="18"/>
                <w:szCs w:val="18"/>
              </w:rPr>
              <w:t>i</w:t>
            </w:r>
            <w:proofErr w:type="spellEnd"/>
            <w:r w:rsidRPr="00B34894">
              <w:rPr>
                <w:rFonts w:asciiTheme="minorBidi" w:hAnsiTheme="minorBidi" w:cstheme="minorBidi"/>
                <w:sz w:val="18"/>
                <w:szCs w:val="18"/>
              </w:rPr>
              <w:t>.</w:t>
            </w:r>
          </w:p>
          <w:p w14:paraId="1E0FD773" w14:textId="77777777" w:rsidR="00ED52D9" w:rsidRPr="00B34894" w:rsidRDefault="00B34894" w:rsidP="000B0A46">
            <w:pPr>
              <w:pStyle w:val="ListParagraph"/>
              <w:numPr>
                <w:ilvl w:val="0"/>
                <w:numId w:val="11"/>
              </w:numPr>
              <w:spacing w:line="360" w:lineRule="auto"/>
              <w:ind w:left="397" w:hanging="397"/>
              <w:rPr>
                <w:rFonts w:asciiTheme="minorBidi" w:hAnsiTheme="minorBidi" w:cstheme="minorBidi"/>
                <w:sz w:val="18"/>
                <w:szCs w:val="18"/>
              </w:rPr>
            </w:pPr>
            <w:proofErr w:type="spellStart"/>
            <w:r>
              <w:rPr>
                <w:rFonts w:asciiTheme="minorBidi" w:hAnsiTheme="minorBidi" w:cstheme="minorBidi"/>
                <w:sz w:val="18"/>
                <w:szCs w:val="18"/>
              </w:rPr>
              <w:t>PA_i</w:t>
            </w:r>
            <w:proofErr w:type="spellEnd"/>
            <w:r>
              <w:rPr>
                <w:rFonts w:asciiTheme="minorBidi" w:hAnsiTheme="minorBidi" w:cstheme="minorBidi"/>
                <w:sz w:val="18"/>
                <w:szCs w:val="18"/>
              </w:rPr>
              <w:t xml:space="preserve">   </w:t>
            </w:r>
            <w:r w:rsidRPr="00B34894">
              <w:rPr>
                <w:rFonts w:asciiTheme="minorBidi" w:hAnsiTheme="minorBidi" w:cstheme="minorBidi"/>
                <w:sz w:val="18"/>
                <w:szCs w:val="18"/>
              </w:rPr>
              <w:t>–</w:t>
            </w:r>
            <w:r>
              <w:rPr>
                <w:rFonts w:asciiTheme="minorBidi" w:hAnsiTheme="minorBidi" w:cstheme="minorBidi"/>
                <w:sz w:val="18"/>
                <w:szCs w:val="18"/>
              </w:rPr>
              <w:t xml:space="preserve"> </w:t>
            </w:r>
            <w:r w:rsidRPr="00B34894">
              <w:rPr>
                <w:rFonts w:asciiTheme="minorBidi" w:hAnsiTheme="minorBidi" w:cstheme="minorBidi"/>
                <w:sz w:val="18"/>
                <w:szCs w:val="18"/>
              </w:rPr>
              <w:t>The predicted occupancy for each cell at scale</w:t>
            </w:r>
            <w:r>
              <w:rPr>
                <w:rFonts w:asciiTheme="minorBidi" w:hAnsiTheme="minorBidi" w:cstheme="minorBidi"/>
                <w:sz w:val="18"/>
                <w:szCs w:val="18"/>
              </w:rPr>
              <w:t xml:space="preserve"> </w:t>
            </w:r>
            <w:proofErr w:type="spellStart"/>
            <w:r>
              <w:rPr>
                <w:rFonts w:asciiTheme="minorBidi" w:hAnsiTheme="minorBidi" w:cstheme="minorBidi"/>
                <w:sz w:val="18"/>
                <w:szCs w:val="18"/>
              </w:rPr>
              <w:t>i</w:t>
            </w:r>
            <w:proofErr w:type="spellEnd"/>
            <w:r w:rsidRPr="00B34894">
              <w:rPr>
                <w:rFonts w:asciiTheme="minorBidi" w:hAnsiTheme="minorBidi" w:cstheme="minorBidi"/>
                <w:sz w:val="18"/>
                <w:szCs w:val="18"/>
              </w:rPr>
              <w:t xml:space="preserve">.    </w:t>
            </w:r>
          </w:p>
        </w:tc>
      </w:tr>
      <w:tr w:rsidR="00ED52D9" w:rsidRPr="00B34894" w14:paraId="37CC4A66" w14:textId="77777777" w:rsidTr="009850AA">
        <w:trPr>
          <w:trHeight w:val="420"/>
        </w:trPr>
        <w:tc>
          <w:tcPr>
            <w:tcW w:w="1147" w:type="dxa"/>
            <w:tcBorders>
              <w:right w:val="single" w:sz="2" w:space="0" w:color="auto"/>
            </w:tcBorders>
            <w:shd w:val="clear" w:color="auto" w:fill="D9D9D9" w:themeFill="background1" w:themeFillShade="D9"/>
            <w:vAlign w:val="center"/>
          </w:tcPr>
          <w:p w14:paraId="1E613158" w14:textId="77777777" w:rsidR="00ED52D9" w:rsidRPr="00B34894" w:rsidRDefault="00B34894"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DownHyb</w:t>
            </w:r>
            <w:proofErr w:type="spellEnd"/>
          </w:p>
        </w:tc>
        <w:tc>
          <w:tcPr>
            <w:tcW w:w="7880" w:type="dxa"/>
            <w:tcBorders>
              <w:left w:val="single" w:sz="2" w:space="0" w:color="auto"/>
            </w:tcBorders>
            <w:shd w:val="clear" w:color="auto" w:fill="D9D9D9" w:themeFill="background1" w:themeFillShade="D9"/>
            <w:vAlign w:val="center"/>
          </w:tcPr>
          <w:p w14:paraId="11AEC1E8" w14:textId="77777777" w:rsidR="00B34894" w:rsidRPr="00B34894" w:rsidRDefault="00B34894" w:rsidP="00B34894">
            <w:pPr>
              <w:spacing w:line="360" w:lineRule="auto"/>
              <w:rPr>
                <w:rFonts w:asciiTheme="minorBidi" w:hAnsiTheme="minorBidi" w:cstheme="minorBidi"/>
                <w:sz w:val="18"/>
                <w:szCs w:val="18"/>
              </w:rPr>
            </w:pPr>
            <w:proofErr w:type="spellStart"/>
            <w:r w:rsidRPr="00B34894">
              <w:rPr>
                <w:rFonts w:asciiTheme="minorBidi" w:hAnsiTheme="minorBidi" w:cstheme="minorBidi"/>
                <w:sz w:val="18"/>
                <w:szCs w:val="18"/>
              </w:rPr>
              <w:t>Dataframe</w:t>
            </w:r>
            <w:proofErr w:type="spellEnd"/>
            <w:r w:rsidRPr="00B34894">
              <w:rPr>
                <w:rFonts w:asciiTheme="minorBidi" w:hAnsiTheme="minorBidi" w:cstheme="minorBidi"/>
                <w:sz w:val="18"/>
                <w:szCs w:val="18"/>
              </w:rPr>
              <w:t xml:space="preserve">, with a row for each scale, containing information on </w:t>
            </w:r>
          </w:p>
          <w:p w14:paraId="785198F3"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Cell sizes.</w:t>
            </w:r>
          </w:p>
          <w:p w14:paraId="6D65A0E7"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Standardized and unstandardized extent and occupancy.</w:t>
            </w:r>
          </w:p>
          <w:p w14:paraId="6EDABD38"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The observed number of occupied cells.</w:t>
            </w:r>
          </w:p>
          <w:p w14:paraId="5899FE8F"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The predicted occupancy and area of occupancy for each downscaling model.</w:t>
            </w:r>
          </w:p>
          <w:p w14:paraId="26C79F79"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The mean predicted occupancy (if an ensemble model is used).</w:t>
            </w:r>
          </w:p>
          <w:p w14:paraId="533DB188"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The predicted number of occupied cells.</w:t>
            </w:r>
          </w:p>
          <w:p w14:paraId="00D0A0AD"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 xml:space="preserve">The aim number of cells – ensuring that the number of occupied cells cannot increase with grain size. </w:t>
            </w:r>
          </w:p>
          <w:p w14:paraId="5EB0C066" w14:textId="77777777" w:rsidR="00B34894"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 xml:space="preserve">Information from the </w:t>
            </w:r>
            <w:proofErr w:type="spellStart"/>
            <w:r w:rsidRPr="00B34894">
              <w:rPr>
                <w:rFonts w:asciiTheme="minorBidi" w:hAnsiTheme="minorBidi" w:cstheme="minorBidi"/>
                <w:sz w:val="18"/>
                <w:szCs w:val="18"/>
              </w:rPr>
              <w:t>TopDown</w:t>
            </w:r>
            <w:proofErr w:type="spellEnd"/>
            <w:r w:rsidRPr="00B34894">
              <w:rPr>
                <w:rFonts w:asciiTheme="minorBidi" w:hAnsiTheme="minorBidi" w:cstheme="minorBidi"/>
                <w:sz w:val="18"/>
                <w:szCs w:val="18"/>
              </w:rPr>
              <w:t xml:space="preserve"> loop – number of cells occupied, needed, available and added in each </w:t>
            </w:r>
            <w:r>
              <w:rPr>
                <w:rFonts w:asciiTheme="minorBidi" w:hAnsiTheme="minorBidi" w:cstheme="minorBidi"/>
                <w:sz w:val="18"/>
                <w:szCs w:val="18"/>
              </w:rPr>
              <w:t>scale</w:t>
            </w:r>
            <w:r w:rsidRPr="00B34894">
              <w:rPr>
                <w:rFonts w:asciiTheme="minorBidi" w:hAnsiTheme="minorBidi" w:cstheme="minorBidi"/>
                <w:sz w:val="18"/>
                <w:szCs w:val="18"/>
              </w:rPr>
              <w:t xml:space="preserve">. </w:t>
            </w:r>
          </w:p>
          <w:p w14:paraId="3DD1E1B2" w14:textId="77777777" w:rsidR="00ED52D9" w:rsidRPr="00B34894" w:rsidRDefault="00B34894" w:rsidP="000B0A46">
            <w:pPr>
              <w:pStyle w:val="ListParagraph"/>
              <w:numPr>
                <w:ilvl w:val="0"/>
                <w:numId w:val="12"/>
              </w:numPr>
              <w:spacing w:line="360" w:lineRule="auto"/>
              <w:ind w:left="397" w:hanging="397"/>
              <w:rPr>
                <w:rFonts w:asciiTheme="minorBidi" w:hAnsiTheme="minorBidi" w:cstheme="minorBidi"/>
                <w:sz w:val="18"/>
                <w:szCs w:val="18"/>
              </w:rPr>
            </w:pPr>
            <w:r w:rsidRPr="00B34894">
              <w:rPr>
                <w:rFonts w:asciiTheme="minorBidi" w:hAnsiTheme="minorBidi" w:cstheme="minorBidi"/>
                <w:sz w:val="18"/>
                <w:szCs w:val="18"/>
              </w:rPr>
              <w:t xml:space="preserve">The final column contains the number of occupied cells at each scale as obtained from </w:t>
            </w:r>
            <w:proofErr w:type="spellStart"/>
            <w:r w:rsidRPr="00B34894">
              <w:rPr>
                <w:rFonts w:asciiTheme="minorBidi" w:hAnsiTheme="minorBidi" w:cstheme="minorBidi"/>
                <w:sz w:val="18"/>
                <w:szCs w:val="18"/>
              </w:rPr>
              <w:t>upgraining</w:t>
            </w:r>
            <w:proofErr w:type="spellEnd"/>
            <w:r w:rsidRPr="00B34894">
              <w:rPr>
                <w:rFonts w:asciiTheme="minorBidi" w:hAnsiTheme="minorBidi" w:cstheme="minorBidi"/>
                <w:sz w:val="18"/>
                <w:szCs w:val="18"/>
              </w:rPr>
              <w:t xml:space="preserve"> the output PA_0 raster.</w:t>
            </w:r>
          </w:p>
        </w:tc>
      </w:tr>
      <w:tr w:rsidR="00ED52D9" w:rsidRPr="00B34894" w14:paraId="60A727C6" w14:textId="77777777" w:rsidTr="009850AA">
        <w:tc>
          <w:tcPr>
            <w:tcW w:w="1147" w:type="dxa"/>
            <w:tcBorders>
              <w:right w:val="single" w:sz="2" w:space="0" w:color="auto"/>
            </w:tcBorders>
            <w:shd w:val="clear" w:color="auto" w:fill="BFBFBF" w:themeFill="background1" w:themeFillShade="BF"/>
            <w:vAlign w:val="center"/>
          </w:tcPr>
          <w:p w14:paraId="334EF1A3" w14:textId="77777777" w:rsidR="00ED52D9" w:rsidRPr="00B34894" w:rsidRDefault="00B34894"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UpGrained</w:t>
            </w:r>
            <w:proofErr w:type="spellEnd"/>
          </w:p>
        </w:tc>
        <w:tc>
          <w:tcPr>
            <w:tcW w:w="7880" w:type="dxa"/>
            <w:tcBorders>
              <w:left w:val="single" w:sz="2" w:space="0" w:color="auto"/>
            </w:tcBorders>
            <w:shd w:val="clear" w:color="auto" w:fill="BFBFBF" w:themeFill="background1" w:themeFillShade="BF"/>
            <w:vAlign w:val="center"/>
          </w:tcPr>
          <w:p w14:paraId="7698D819" w14:textId="77777777" w:rsidR="00ED52D9" w:rsidRPr="00B34894" w:rsidRDefault="00B34894" w:rsidP="009850AA">
            <w:pPr>
              <w:tabs>
                <w:tab w:val="left" w:pos="1134"/>
              </w:tabs>
              <w:spacing w:line="360" w:lineRule="auto"/>
              <w:rPr>
                <w:rFonts w:asciiTheme="minorBidi" w:hAnsiTheme="minorBidi" w:cstheme="minorBidi"/>
                <w:sz w:val="18"/>
                <w:szCs w:val="18"/>
              </w:rPr>
            </w:pPr>
            <w:r w:rsidRPr="00B34894">
              <w:rPr>
                <w:rFonts w:asciiTheme="minorBidi" w:hAnsiTheme="minorBidi" w:cstheme="minorBidi"/>
                <w:sz w:val="18"/>
                <w:szCs w:val="18"/>
              </w:rPr>
              <w:t xml:space="preserve">Object of class </w:t>
            </w:r>
            <w:proofErr w:type="spellStart"/>
            <w:r w:rsidRPr="00B34894">
              <w:rPr>
                <w:rFonts w:asciiTheme="minorBidi" w:hAnsiTheme="minorBidi" w:cstheme="minorBidi"/>
                <w:sz w:val="18"/>
                <w:szCs w:val="18"/>
              </w:rPr>
              <w:t>upgrain</w:t>
            </w:r>
            <w:proofErr w:type="spellEnd"/>
            <w:r w:rsidRPr="00B34894">
              <w:rPr>
                <w:rFonts w:asciiTheme="minorBidi" w:hAnsiTheme="minorBidi" w:cstheme="minorBidi"/>
                <w:sz w:val="18"/>
                <w:szCs w:val="18"/>
              </w:rPr>
              <w:t xml:space="preserve">, the output of the </w:t>
            </w:r>
            <w:r w:rsidRPr="00B34894">
              <w:rPr>
                <w:rFonts w:asciiTheme="minorBidi" w:hAnsiTheme="minorBidi" w:cstheme="minorBidi"/>
                <w:i/>
                <w:iCs/>
                <w:sz w:val="18"/>
                <w:szCs w:val="18"/>
              </w:rPr>
              <w:t>downscale::</w:t>
            </w:r>
            <w:proofErr w:type="spellStart"/>
            <w:r w:rsidRPr="00B34894">
              <w:rPr>
                <w:rFonts w:asciiTheme="minorBidi" w:hAnsiTheme="minorBidi" w:cstheme="minorBidi"/>
                <w:i/>
                <w:iCs/>
                <w:sz w:val="18"/>
                <w:szCs w:val="18"/>
              </w:rPr>
              <w:t>upgrain</w:t>
            </w:r>
            <w:proofErr w:type="spellEnd"/>
            <w:r w:rsidRPr="00B34894">
              <w:rPr>
                <w:rFonts w:asciiTheme="minorBidi" w:hAnsiTheme="minorBidi" w:cstheme="minorBidi"/>
                <w:sz w:val="18"/>
                <w:szCs w:val="18"/>
              </w:rPr>
              <w:t xml:space="preserve"> function.</w:t>
            </w:r>
          </w:p>
        </w:tc>
      </w:tr>
      <w:tr w:rsidR="00ED52D9" w:rsidRPr="00B34894" w14:paraId="2F187E0E" w14:textId="77777777" w:rsidTr="009850AA">
        <w:tc>
          <w:tcPr>
            <w:tcW w:w="1147" w:type="dxa"/>
            <w:tcBorders>
              <w:right w:val="single" w:sz="2" w:space="0" w:color="auto"/>
            </w:tcBorders>
            <w:shd w:val="clear" w:color="auto" w:fill="D9D9D9" w:themeFill="background1" w:themeFillShade="D9"/>
            <w:vAlign w:val="center"/>
          </w:tcPr>
          <w:p w14:paraId="07ADB7F7" w14:textId="77777777" w:rsidR="00ED52D9" w:rsidRPr="00B34894" w:rsidRDefault="00B34894" w:rsidP="009850AA">
            <w:pPr>
              <w:tabs>
                <w:tab w:val="left" w:pos="1134"/>
              </w:tabs>
              <w:spacing w:line="360" w:lineRule="auto"/>
              <w:rPr>
                <w:rFonts w:asciiTheme="minorBidi" w:hAnsiTheme="minorBidi" w:cstheme="minorBidi"/>
                <w:i/>
                <w:iCs/>
                <w:sz w:val="18"/>
                <w:szCs w:val="18"/>
              </w:rPr>
            </w:pPr>
            <w:proofErr w:type="spellStart"/>
            <w:r w:rsidRPr="00B34894">
              <w:rPr>
                <w:rFonts w:asciiTheme="minorBidi" w:hAnsiTheme="minorBidi" w:cstheme="minorBidi"/>
                <w:i/>
                <w:iCs/>
                <w:sz w:val="18"/>
                <w:szCs w:val="18"/>
              </w:rPr>
              <w:t>DownScaled</w:t>
            </w:r>
            <w:proofErr w:type="spellEnd"/>
          </w:p>
        </w:tc>
        <w:tc>
          <w:tcPr>
            <w:tcW w:w="7880" w:type="dxa"/>
            <w:tcBorders>
              <w:left w:val="single" w:sz="2" w:space="0" w:color="auto"/>
            </w:tcBorders>
            <w:shd w:val="clear" w:color="auto" w:fill="D9D9D9" w:themeFill="background1" w:themeFillShade="D9"/>
            <w:vAlign w:val="center"/>
          </w:tcPr>
          <w:p w14:paraId="2E773AD3" w14:textId="77777777" w:rsidR="00ED52D9" w:rsidRPr="00B34894" w:rsidRDefault="00B34894" w:rsidP="00B34894">
            <w:pPr>
              <w:spacing w:line="360" w:lineRule="auto"/>
              <w:rPr>
                <w:rFonts w:asciiTheme="minorBidi" w:hAnsiTheme="minorBidi" w:cstheme="minorBidi"/>
                <w:sz w:val="18"/>
                <w:szCs w:val="18"/>
              </w:rPr>
            </w:pPr>
            <w:r w:rsidRPr="00B34894">
              <w:rPr>
                <w:rFonts w:asciiTheme="minorBidi" w:hAnsiTheme="minorBidi" w:cstheme="minorBidi"/>
                <w:sz w:val="18"/>
                <w:szCs w:val="18"/>
              </w:rPr>
              <w:t>Object of class downscale, the output of the downscale::downscale function</w:t>
            </w:r>
          </w:p>
        </w:tc>
      </w:tr>
    </w:tbl>
    <w:p w14:paraId="59A8AAEA" w14:textId="77777777" w:rsidR="00ED52D9" w:rsidRDefault="00ED52D9" w:rsidP="00A5281F">
      <w:pPr>
        <w:tabs>
          <w:tab w:val="left" w:pos="1134"/>
        </w:tabs>
        <w:spacing w:line="360" w:lineRule="auto"/>
        <w:rPr>
          <w:rFonts w:ascii="Times New Roman" w:hAnsi="Times New Roman" w:cs="Times New Roman"/>
          <w:sz w:val="22"/>
          <w:szCs w:val="22"/>
        </w:rPr>
      </w:pPr>
    </w:p>
    <w:p w14:paraId="36B1A5F4" w14:textId="77777777" w:rsidR="004F3857" w:rsidRPr="00353C0E" w:rsidRDefault="004F3857" w:rsidP="004F3857">
      <w:pPr>
        <w:spacing w:line="360" w:lineRule="auto"/>
        <w:ind w:left="567"/>
        <w:rPr>
          <w:rFonts w:ascii="Times New Roman" w:hAnsi="Times New Roman" w:cs="Times New Roman"/>
          <w:sz w:val="22"/>
          <w:szCs w:val="22"/>
        </w:rPr>
      </w:pPr>
    </w:p>
    <w:p w14:paraId="58385E67" w14:textId="77777777" w:rsidR="003E436A" w:rsidRPr="002965E8" w:rsidRDefault="003E436A" w:rsidP="003E436A">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g</w:t>
      </w:r>
      <w:r>
        <w:rPr>
          <w:rFonts w:ascii="Times New Roman" w:hAnsi="Times New Roman" w:cs="Times New Roman"/>
          <w:i/>
          <w:iCs/>
          <w:sz w:val="22"/>
          <w:szCs w:val="22"/>
        </w:rPr>
        <w:t>.3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Additional details</w:t>
      </w:r>
    </w:p>
    <w:p w14:paraId="058A6A51" w14:textId="77777777" w:rsidR="00981E3D" w:rsidRDefault="00981E3D" w:rsidP="007015EA">
      <w:pPr>
        <w:spacing w:line="360" w:lineRule="auto"/>
        <w:rPr>
          <w:rFonts w:ascii="Times New Roman" w:hAnsi="Times New Roman" w:cs="Times New Roman"/>
          <w:sz w:val="22"/>
          <w:szCs w:val="22"/>
        </w:rPr>
      </w:pPr>
      <w:r>
        <w:rPr>
          <w:rFonts w:ascii="Times New Roman" w:hAnsi="Times New Roman" w:cs="Times New Roman"/>
          <w:sz w:val="22"/>
          <w:szCs w:val="22"/>
        </w:rPr>
        <w:t xml:space="preserve">After repeating the procedure outlined in section 4.f.1, a fully nested distribution pattern emerges that satisfies rule D above. If masking is applied, then rule E is satisfied as well. Thus, the </w:t>
      </w:r>
      <w:proofErr w:type="spellStart"/>
      <w:r w:rsidRPr="00E3545F">
        <w:rPr>
          <w:rFonts w:ascii="Times New Roman" w:hAnsi="Times New Roman" w:cs="Times New Roman"/>
          <w:i/>
          <w:iCs/>
          <w:sz w:val="22"/>
          <w:szCs w:val="22"/>
        </w:rPr>
        <w:t>TopDown</w:t>
      </w:r>
      <w:proofErr w:type="spellEnd"/>
      <w:r w:rsidRPr="00E3545F">
        <w:rPr>
          <w:rFonts w:ascii="Times New Roman" w:hAnsi="Times New Roman" w:cs="Times New Roman"/>
          <w:i/>
          <w:iCs/>
          <w:sz w:val="22"/>
          <w:szCs w:val="22"/>
        </w:rPr>
        <w:t xml:space="preserve"> </w:t>
      </w:r>
      <w:proofErr w:type="spellStart"/>
      <w:r w:rsidRPr="00E3545F">
        <w:rPr>
          <w:rFonts w:ascii="Times New Roman" w:hAnsi="Times New Roman" w:cs="Times New Roman"/>
          <w:i/>
          <w:iCs/>
          <w:sz w:val="22"/>
          <w:szCs w:val="22"/>
        </w:rPr>
        <w:t>PoO</w:t>
      </w:r>
      <w:proofErr w:type="spellEnd"/>
      <w:r>
        <w:rPr>
          <w:rFonts w:ascii="Times New Roman" w:hAnsi="Times New Roman" w:cs="Times New Roman"/>
          <w:sz w:val="22"/>
          <w:szCs w:val="22"/>
        </w:rPr>
        <w:t xml:space="preserve"> method creates a spatially consistent P/A map from the original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without explicitly selecting a single global threshold. The algorithm jumps back and forth between coarse and fine scale, thus accounting for both fine-scale and landscape-scale suitability values. It adaptively constrain the fine-scale distribution to be nested within landscapes with favourable conditions. However, since the method is entirely constrained by the coarse scale distribution pattern, its performance should be highly dependent upon the accuracy of the atlas data and the performance of the downscaling model. Further note the selection of sites at coarse scale restrict the number of potential sites at fine resolution, especially if the set of valid cells in the original input raster results with irregular polygon. Thus in some cases, the algorithm cannot find enough potential cells at some scales. </w:t>
      </w:r>
      <w:proofErr w:type="gramStart"/>
      <w:r>
        <w:rPr>
          <w:rFonts w:ascii="Times New Roman" w:hAnsi="Times New Roman" w:cs="Times New Roman"/>
          <w:sz w:val="22"/>
          <w:szCs w:val="22"/>
        </w:rPr>
        <w:t>in</w:t>
      </w:r>
      <w:proofErr w:type="gramEnd"/>
      <w:r>
        <w:rPr>
          <w:rFonts w:ascii="Times New Roman" w:hAnsi="Times New Roman" w:cs="Times New Roman"/>
          <w:sz w:val="22"/>
          <w:szCs w:val="22"/>
        </w:rPr>
        <w:t xml:space="preserve"> this rare cases, the algorithm will under</w:t>
      </w:r>
      <w:r w:rsidR="00EE67F3">
        <w:rPr>
          <w:rFonts w:ascii="Times New Roman" w:hAnsi="Times New Roman" w:cs="Times New Roman"/>
          <w:sz w:val="22"/>
          <w:szCs w:val="22"/>
        </w:rPr>
        <w:t xml:space="preserve"> </w:t>
      </w:r>
      <w:r>
        <w:rPr>
          <w:rFonts w:ascii="Times New Roman" w:hAnsi="Times New Roman" w:cs="Times New Roman"/>
          <w:sz w:val="22"/>
          <w:szCs w:val="22"/>
        </w:rPr>
        <w:t xml:space="preserve">predict occupancy at some scales, relative to the downscaling models. </w:t>
      </w:r>
      <w:r w:rsidR="007015EA">
        <w:rPr>
          <w:rFonts w:ascii="Times New Roman" w:hAnsi="Times New Roman" w:cs="Times New Roman"/>
          <w:sz w:val="22"/>
          <w:szCs w:val="22"/>
        </w:rPr>
        <w:t>T</w:t>
      </w:r>
      <w:r>
        <w:rPr>
          <w:rFonts w:ascii="Times New Roman" w:hAnsi="Times New Roman" w:cs="Times New Roman"/>
          <w:sz w:val="22"/>
          <w:szCs w:val="22"/>
        </w:rPr>
        <w:t xml:space="preserve">he function allows an independent atlas data to be </w:t>
      </w:r>
      <w:proofErr w:type="spellStart"/>
      <w:r>
        <w:rPr>
          <w:rFonts w:ascii="Times New Roman" w:hAnsi="Times New Roman" w:cs="Times New Roman"/>
          <w:sz w:val="22"/>
          <w:szCs w:val="22"/>
        </w:rPr>
        <w:t>inserted</w:t>
      </w:r>
      <w:r w:rsidR="007015EA">
        <w:rPr>
          <w:rFonts w:ascii="Times New Roman" w:hAnsi="Times New Roman" w:cs="Times New Roman"/>
          <w:sz w:val="22"/>
          <w:szCs w:val="22"/>
        </w:rPr>
        <w:t>as</w:t>
      </w:r>
      <w:proofErr w:type="spellEnd"/>
      <w:r w:rsidR="007015EA">
        <w:rPr>
          <w:rFonts w:ascii="Times New Roman" w:hAnsi="Times New Roman" w:cs="Times New Roman"/>
          <w:sz w:val="22"/>
          <w:szCs w:val="22"/>
        </w:rPr>
        <w:t xml:space="preserve"> the second raster of ‘</w:t>
      </w:r>
      <w:r w:rsidR="007015EA" w:rsidRPr="007015EA">
        <w:rPr>
          <w:rFonts w:ascii="Times New Roman" w:hAnsi="Times New Roman" w:cs="Times New Roman"/>
          <w:i/>
          <w:iCs/>
          <w:sz w:val="22"/>
          <w:szCs w:val="22"/>
        </w:rPr>
        <w:t>Stack’</w:t>
      </w:r>
      <w:r>
        <w:rPr>
          <w:rFonts w:ascii="Times New Roman" w:hAnsi="Times New Roman" w:cs="Times New Roman"/>
          <w:sz w:val="22"/>
          <w:szCs w:val="22"/>
        </w:rPr>
        <w:t xml:space="preserve">. In all cases, the atlas data is entered at the SDM resolution, to ensure full </w:t>
      </w:r>
      <w:proofErr w:type="spellStart"/>
      <w:r>
        <w:rPr>
          <w:rFonts w:ascii="Times New Roman" w:hAnsi="Times New Roman" w:cs="Times New Roman"/>
          <w:sz w:val="22"/>
          <w:szCs w:val="22"/>
        </w:rPr>
        <w:t>nestedness</w:t>
      </w:r>
      <w:proofErr w:type="spellEnd"/>
      <w:r>
        <w:rPr>
          <w:rFonts w:ascii="Times New Roman" w:hAnsi="Times New Roman" w:cs="Times New Roman"/>
          <w:sz w:val="22"/>
          <w:szCs w:val="22"/>
        </w:rPr>
        <w:t xml:space="preserve"> of all cells. </w:t>
      </w:r>
    </w:p>
    <w:p w14:paraId="2A1D5130" w14:textId="77777777" w:rsidR="006063CF" w:rsidRDefault="006063CF" w:rsidP="00981E3D">
      <w:pPr>
        <w:spacing w:line="360" w:lineRule="auto"/>
        <w:ind w:firstLine="284"/>
        <w:rPr>
          <w:rFonts w:ascii="Times New Roman" w:hAnsi="Times New Roman" w:cs="Times New Roman"/>
          <w:sz w:val="22"/>
          <w:szCs w:val="22"/>
        </w:rPr>
      </w:pPr>
    </w:p>
    <w:p w14:paraId="41C054E9" w14:textId="77777777" w:rsidR="00585240" w:rsidRDefault="00585240"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g.4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Example</w:t>
      </w:r>
    </w:p>
    <w:p w14:paraId="0A864A83" w14:textId="77777777" w:rsidR="00EE67F3" w:rsidRPr="00EE67F3" w:rsidRDefault="00A50D7E" w:rsidP="007015EA">
      <w:pPr>
        <w:spacing w:line="360" w:lineRule="auto"/>
        <w:rPr>
          <w:rFonts w:ascii="Times New Roman" w:hAnsi="Times New Roman" w:cs="Times New Roman"/>
          <w:sz w:val="22"/>
          <w:szCs w:val="22"/>
        </w:rPr>
      </w:pPr>
      <w:r>
        <w:rPr>
          <w:rFonts w:ascii="Times New Roman" w:hAnsi="Times New Roman" w:cs="Times New Roman"/>
          <w:sz w:val="22"/>
          <w:szCs w:val="22"/>
        </w:rPr>
        <w:t>Bel</w:t>
      </w:r>
      <w:r w:rsidR="00A90EEE">
        <w:rPr>
          <w:rFonts w:ascii="Times New Roman" w:hAnsi="Times New Roman" w:cs="Times New Roman"/>
          <w:sz w:val="22"/>
          <w:szCs w:val="22"/>
        </w:rPr>
        <w:t>ow</w:t>
      </w:r>
      <w:r>
        <w:rPr>
          <w:rFonts w:ascii="Times New Roman" w:hAnsi="Times New Roman" w:cs="Times New Roman"/>
          <w:sz w:val="22"/>
          <w:szCs w:val="22"/>
        </w:rPr>
        <w:t xml:space="preserve"> we give examples for the application of the </w:t>
      </w:r>
      <w:proofErr w:type="spellStart"/>
      <w:r w:rsidRPr="00FF6941">
        <w:rPr>
          <w:rFonts w:ascii="Times New Roman" w:hAnsi="Times New Roman" w:cs="Times New Roman"/>
          <w:i/>
          <w:iCs/>
          <w:sz w:val="22"/>
          <w:szCs w:val="22"/>
        </w:rPr>
        <w:t>TopDown</w:t>
      </w:r>
      <w:proofErr w:type="spellEnd"/>
      <w:r w:rsidRPr="00FF6941">
        <w:rPr>
          <w:rFonts w:ascii="Times New Roman" w:hAnsi="Times New Roman" w:cs="Times New Roman"/>
          <w:i/>
          <w:iCs/>
          <w:sz w:val="22"/>
          <w:szCs w:val="22"/>
        </w:rPr>
        <w:t xml:space="preserve"> </w:t>
      </w:r>
      <w:proofErr w:type="spellStart"/>
      <w:r w:rsidRPr="00FF6941">
        <w:rPr>
          <w:rFonts w:ascii="Times New Roman" w:hAnsi="Times New Roman" w:cs="Times New Roman"/>
          <w:i/>
          <w:iCs/>
          <w:sz w:val="22"/>
          <w:szCs w:val="22"/>
        </w:rPr>
        <w:t>PoO</w:t>
      </w:r>
      <w:proofErr w:type="spellEnd"/>
      <w:r>
        <w:rPr>
          <w:rFonts w:ascii="Times New Roman" w:hAnsi="Times New Roman" w:cs="Times New Roman"/>
          <w:sz w:val="22"/>
          <w:szCs w:val="22"/>
        </w:rPr>
        <w:t xml:space="preserve"> model to </w:t>
      </w:r>
      <w:r w:rsidRPr="00FF6941">
        <w:rPr>
          <w:rFonts w:ascii="Times New Roman" w:hAnsi="Times New Roman" w:cs="Times New Roman"/>
          <w:i/>
          <w:iCs/>
          <w:sz w:val="22"/>
          <w:szCs w:val="22"/>
        </w:rPr>
        <w:t xml:space="preserve">M. </w:t>
      </w:r>
      <w:proofErr w:type="spellStart"/>
      <w:r w:rsidRPr="00FF6941">
        <w:rPr>
          <w:rFonts w:ascii="Times New Roman" w:hAnsi="Times New Roman" w:cs="Times New Roman"/>
          <w:i/>
          <w:iCs/>
          <w:sz w:val="22"/>
          <w:szCs w:val="22"/>
        </w:rPr>
        <w:t>flava</w:t>
      </w:r>
      <w:proofErr w:type="spellEnd"/>
      <w:r>
        <w:rPr>
          <w:rFonts w:ascii="Times New Roman" w:hAnsi="Times New Roman" w:cs="Times New Roman"/>
          <w:sz w:val="22"/>
          <w:szCs w:val="22"/>
        </w:rPr>
        <w:t xml:space="preserve"> using the </w:t>
      </w:r>
      <w:r w:rsidR="007015EA">
        <w:rPr>
          <w:rFonts w:ascii="Times New Roman" w:hAnsi="Times New Roman" w:cs="Times New Roman"/>
          <w:sz w:val="22"/>
          <w:szCs w:val="22"/>
        </w:rPr>
        <w:t>S1250_R1</w:t>
      </w:r>
      <w:r>
        <w:rPr>
          <w:rFonts w:ascii="Times New Roman" w:hAnsi="Times New Roman" w:cs="Times New Roman"/>
          <w:sz w:val="22"/>
          <w:szCs w:val="22"/>
        </w:rPr>
        <w:t xml:space="preserve"> dataset with atlas masking. The ensemble downscaling model predicted that 586 cells should be occupied at the </w:t>
      </w:r>
      <w:r w:rsidRPr="00B43044">
        <w:rPr>
          <w:rFonts w:ascii="Times New Roman" w:hAnsi="Times New Roman" w:cs="Times New Roman"/>
          <w:sz w:val="22"/>
          <w:szCs w:val="22"/>
        </w:rPr>
        <w:t>SDM cells (Table 4.</w:t>
      </w:r>
      <w:r w:rsidR="007015EA" w:rsidRPr="00B43044">
        <w:rPr>
          <w:rFonts w:ascii="Times New Roman" w:hAnsi="Times New Roman" w:cs="Times New Roman"/>
          <w:sz w:val="22"/>
          <w:szCs w:val="22"/>
        </w:rPr>
        <w:t>6</w:t>
      </w:r>
      <w:r w:rsidRPr="00B43044">
        <w:rPr>
          <w:rFonts w:ascii="Times New Roman" w:hAnsi="Times New Roman" w:cs="Times New Roman"/>
          <w:sz w:val="22"/>
          <w:szCs w:val="22"/>
        </w:rPr>
        <w:t xml:space="preserve">). The </w:t>
      </w:r>
      <w:proofErr w:type="spellStart"/>
      <w:r w:rsidRPr="00B43044">
        <w:rPr>
          <w:rFonts w:ascii="Times New Roman" w:hAnsi="Times New Roman" w:cs="Times New Roman"/>
          <w:i/>
          <w:iCs/>
          <w:sz w:val="22"/>
          <w:szCs w:val="22"/>
        </w:rPr>
        <w:t>TopDown</w:t>
      </w:r>
      <w:proofErr w:type="spellEnd"/>
      <w:r w:rsidRPr="00B43044">
        <w:rPr>
          <w:rFonts w:ascii="Times New Roman" w:hAnsi="Times New Roman" w:cs="Times New Roman"/>
          <w:i/>
          <w:iCs/>
          <w:sz w:val="22"/>
          <w:szCs w:val="22"/>
        </w:rPr>
        <w:t xml:space="preserve"> </w:t>
      </w:r>
      <w:proofErr w:type="spellStart"/>
      <w:r w:rsidRPr="00B43044">
        <w:rPr>
          <w:rFonts w:ascii="Times New Roman" w:hAnsi="Times New Roman" w:cs="Times New Roman"/>
          <w:i/>
          <w:iCs/>
          <w:sz w:val="22"/>
          <w:szCs w:val="22"/>
        </w:rPr>
        <w:t>PoO</w:t>
      </w:r>
      <w:proofErr w:type="spellEnd"/>
      <w:r w:rsidRPr="00B43044">
        <w:rPr>
          <w:rFonts w:ascii="Times New Roman" w:hAnsi="Times New Roman" w:cs="Times New Roman"/>
          <w:sz w:val="22"/>
          <w:szCs w:val="22"/>
        </w:rPr>
        <w:t xml:space="preserve"> algorithm distributed this exact number of occupancies, while ensuring that when </w:t>
      </w:r>
      <w:proofErr w:type="spellStart"/>
      <w:r w:rsidRPr="00B43044">
        <w:rPr>
          <w:rFonts w:ascii="Times New Roman" w:hAnsi="Times New Roman" w:cs="Times New Roman"/>
          <w:sz w:val="22"/>
          <w:szCs w:val="22"/>
        </w:rPr>
        <w:t>upgrained</w:t>
      </w:r>
      <w:proofErr w:type="spellEnd"/>
      <w:r w:rsidRPr="00B43044">
        <w:rPr>
          <w:rFonts w:ascii="Times New Roman" w:hAnsi="Times New Roman" w:cs="Times New Roman"/>
          <w:sz w:val="22"/>
          <w:szCs w:val="22"/>
        </w:rPr>
        <w:t xml:space="preserve">, it will exactly fit the predicted number of occupancies at all scales. As </w:t>
      </w:r>
      <w:r w:rsidR="00A90EEE" w:rsidRPr="00B43044">
        <w:rPr>
          <w:rFonts w:ascii="Times New Roman" w:hAnsi="Times New Roman" w:cs="Times New Roman"/>
          <w:sz w:val="22"/>
          <w:szCs w:val="22"/>
        </w:rPr>
        <w:t>at</w:t>
      </w:r>
      <w:r w:rsidRPr="00B43044">
        <w:rPr>
          <w:rFonts w:ascii="Times New Roman" w:hAnsi="Times New Roman" w:cs="Times New Roman"/>
          <w:sz w:val="22"/>
          <w:szCs w:val="22"/>
        </w:rPr>
        <w:t>l</w:t>
      </w:r>
      <w:r w:rsidR="00A90EEE" w:rsidRPr="00B43044">
        <w:rPr>
          <w:rFonts w:ascii="Times New Roman" w:hAnsi="Times New Roman" w:cs="Times New Roman"/>
          <w:sz w:val="22"/>
          <w:szCs w:val="22"/>
        </w:rPr>
        <w:t>a</w:t>
      </w:r>
      <w:r w:rsidRPr="00B43044">
        <w:rPr>
          <w:rFonts w:ascii="Times New Roman" w:hAnsi="Times New Roman" w:cs="Times New Roman"/>
          <w:sz w:val="22"/>
          <w:szCs w:val="22"/>
        </w:rPr>
        <w:t>s masking was employed here, the aim for cells smaller than 8×8 km are similar to the ensemble model, while the aim for cells equal or larger than 8×8 km are as the observed (table 4.</w:t>
      </w:r>
      <w:r w:rsidR="007015EA" w:rsidRPr="00B43044">
        <w:rPr>
          <w:rFonts w:ascii="Times New Roman" w:hAnsi="Times New Roman" w:cs="Times New Roman"/>
          <w:sz w:val="22"/>
          <w:szCs w:val="22"/>
        </w:rPr>
        <w:t>6</w:t>
      </w:r>
      <w:r w:rsidRPr="00B43044">
        <w:rPr>
          <w:rFonts w:ascii="Times New Roman" w:hAnsi="Times New Roman" w:cs="Times New Roman"/>
          <w:sz w:val="22"/>
          <w:szCs w:val="22"/>
        </w:rPr>
        <w:t xml:space="preserve">). Thus, the predicted distribution perfectly fit the input atlas data at scales of 8×8 and above. </w:t>
      </w:r>
      <w:r w:rsidR="00FF6941" w:rsidRPr="00B43044">
        <w:rPr>
          <w:rFonts w:ascii="Times New Roman" w:hAnsi="Times New Roman" w:cs="Times New Roman"/>
          <w:sz w:val="22"/>
          <w:szCs w:val="22"/>
        </w:rPr>
        <w:t>T</w:t>
      </w:r>
      <w:r w:rsidR="00B212C8" w:rsidRPr="00B43044">
        <w:rPr>
          <w:rFonts w:ascii="Times New Roman" w:hAnsi="Times New Roman" w:cs="Times New Roman"/>
          <w:sz w:val="22"/>
          <w:szCs w:val="22"/>
        </w:rPr>
        <w:t>h</w:t>
      </w:r>
      <w:r w:rsidR="00FF6941" w:rsidRPr="00B43044">
        <w:rPr>
          <w:rFonts w:ascii="Times New Roman" w:hAnsi="Times New Roman" w:cs="Times New Roman"/>
          <w:sz w:val="22"/>
          <w:szCs w:val="22"/>
        </w:rPr>
        <w:t xml:space="preserve">e selection of sites to tag as present at each scale was based on the mean </w:t>
      </w:r>
      <w:proofErr w:type="spellStart"/>
      <w:r w:rsidR="00FF6941" w:rsidRPr="00B43044">
        <w:rPr>
          <w:rFonts w:ascii="Times New Roman" w:hAnsi="Times New Roman" w:cs="Times New Roman"/>
          <w:sz w:val="22"/>
          <w:szCs w:val="22"/>
        </w:rPr>
        <w:t>PoO</w:t>
      </w:r>
      <w:proofErr w:type="spellEnd"/>
      <w:r w:rsidR="00FF6941" w:rsidRPr="00B43044">
        <w:rPr>
          <w:rFonts w:ascii="Times New Roman" w:hAnsi="Times New Roman" w:cs="Times New Roman"/>
          <w:sz w:val="22"/>
          <w:szCs w:val="22"/>
        </w:rPr>
        <w:t xml:space="preserve"> (Fig. 4.</w:t>
      </w:r>
      <w:r w:rsidR="00871DC4" w:rsidRPr="00B43044">
        <w:rPr>
          <w:rFonts w:ascii="Times New Roman" w:hAnsi="Times New Roman" w:cs="Times New Roman"/>
          <w:sz w:val="22"/>
          <w:szCs w:val="22"/>
        </w:rPr>
        <w:t>9</w:t>
      </w:r>
      <w:r w:rsidR="00FF6941" w:rsidRPr="00B43044">
        <w:rPr>
          <w:rFonts w:ascii="Times New Roman" w:hAnsi="Times New Roman" w:cs="Times New Roman"/>
          <w:sz w:val="22"/>
          <w:szCs w:val="22"/>
        </w:rPr>
        <w:t xml:space="preserve">) following the algorithm described above. The predicted distribution of the </w:t>
      </w:r>
      <w:r w:rsidR="00B212C8" w:rsidRPr="00B43044">
        <w:rPr>
          <w:rFonts w:ascii="Times New Roman" w:hAnsi="Times New Roman" w:cs="Times New Roman"/>
          <w:sz w:val="22"/>
          <w:szCs w:val="22"/>
        </w:rPr>
        <w:t xml:space="preserve">unmasked </w:t>
      </w:r>
      <w:r w:rsidR="00FF6941" w:rsidRPr="00B43044">
        <w:rPr>
          <w:rFonts w:ascii="Times New Roman" w:hAnsi="Times New Roman" w:cs="Times New Roman"/>
          <w:sz w:val="22"/>
          <w:szCs w:val="22"/>
        </w:rPr>
        <w:t>model at the 1×1 and 5×8 resolution is given in Fig. 4.</w:t>
      </w:r>
      <w:r w:rsidR="00871DC4" w:rsidRPr="00B43044">
        <w:rPr>
          <w:rFonts w:ascii="Times New Roman" w:hAnsi="Times New Roman" w:cs="Times New Roman"/>
          <w:sz w:val="22"/>
          <w:szCs w:val="22"/>
        </w:rPr>
        <w:t>10</w:t>
      </w:r>
      <w:r w:rsidR="00FF6941" w:rsidRPr="00B43044">
        <w:rPr>
          <w:rFonts w:ascii="Times New Roman" w:hAnsi="Times New Roman" w:cs="Times New Roman"/>
          <w:sz w:val="22"/>
          <w:szCs w:val="22"/>
        </w:rPr>
        <w:t>.</w:t>
      </w:r>
    </w:p>
    <w:p w14:paraId="5CE52B3A" w14:textId="77777777" w:rsidR="00EE67F3" w:rsidRPr="002965E8" w:rsidRDefault="00EE67F3" w:rsidP="00EE67F3">
      <w:pPr>
        <w:spacing w:line="360" w:lineRule="auto"/>
        <w:rPr>
          <w:rFonts w:ascii="Times New Roman" w:hAnsi="Times New Roman" w:cs="Times New Roman"/>
          <w:i/>
          <w:iCs/>
          <w:sz w:val="22"/>
          <w:szCs w:val="22"/>
        </w:rPr>
      </w:pPr>
    </w:p>
    <w:p w14:paraId="5EB82D48" w14:textId="77777777" w:rsidR="00585240" w:rsidRPr="00A90EEE" w:rsidRDefault="00EE67F3" w:rsidP="007015EA">
      <w:pPr>
        <w:rPr>
          <w:rFonts w:asciiTheme="minorBidi" w:hAnsiTheme="minorBidi" w:cstheme="minorBidi"/>
        </w:rPr>
      </w:pPr>
      <w:r w:rsidRPr="00A90EEE">
        <w:rPr>
          <w:rFonts w:asciiTheme="minorBidi" w:hAnsiTheme="minorBidi" w:cstheme="minorBidi"/>
          <w:b/>
          <w:bCs/>
        </w:rPr>
        <w:t>Table 4.</w:t>
      </w:r>
      <w:r w:rsidR="007015EA">
        <w:rPr>
          <w:rFonts w:asciiTheme="minorBidi" w:hAnsiTheme="minorBidi" w:cstheme="minorBidi"/>
          <w:b/>
          <w:bCs/>
        </w:rPr>
        <w:t>6</w:t>
      </w:r>
      <w:r w:rsidRPr="00A90EEE">
        <w:rPr>
          <w:rFonts w:asciiTheme="minorBidi" w:hAnsiTheme="minorBidi" w:cstheme="minorBidi"/>
          <w:b/>
          <w:bCs/>
        </w:rPr>
        <w:t>:</w:t>
      </w:r>
      <w:r w:rsidRPr="00A90EEE">
        <w:rPr>
          <w:rFonts w:asciiTheme="minorBidi" w:hAnsiTheme="minorBidi" w:cstheme="minorBidi"/>
        </w:rPr>
        <w:t xml:space="preserve"> the predicted proportion of occupied area (out of a standardized extent of 27,648 km</w:t>
      </w:r>
      <w:r w:rsidRPr="00A90EEE">
        <w:rPr>
          <w:rFonts w:asciiTheme="minorBidi" w:hAnsiTheme="minorBidi" w:cstheme="minorBidi"/>
          <w:vertAlign w:val="superscript"/>
        </w:rPr>
        <w:t>2</w:t>
      </w:r>
      <w:r w:rsidRPr="00A90EEE">
        <w:rPr>
          <w:rFonts w:asciiTheme="minorBidi" w:hAnsiTheme="minorBidi" w:cstheme="minorBidi"/>
        </w:rPr>
        <w:t xml:space="preserve">) observed and predicted by the downscaling models in each grain size. This downscaled prediction are translated to number of cells and the </w:t>
      </w:r>
      <w:proofErr w:type="spellStart"/>
      <w:r w:rsidRPr="00A90EEE">
        <w:rPr>
          <w:rFonts w:asciiTheme="minorBidi" w:hAnsiTheme="minorBidi" w:cstheme="minorBidi"/>
        </w:rPr>
        <w:t>TopDown</w:t>
      </w:r>
      <w:proofErr w:type="spellEnd"/>
      <w:r w:rsidRPr="00A90EEE">
        <w:rPr>
          <w:rFonts w:asciiTheme="minorBidi" w:hAnsiTheme="minorBidi" w:cstheme="minorBidi"/>
        </w:rPr>
        <w:t xml:space="preserve"> </w:t>
      </w:r>
      <w:proofErr w:type="spellStart"/>
      <w:r w:rsidRPr="00A90EEE">
        <w:rPr>
          <w:rFonts w:asciiTheme="minorBidi" w:hAnsiTheme="minorBidi" w:cstheme="minorBidi"/>
        </w:rPr>
        <w:t>PoO</w:t>
      </w:r>
      <w:proofErr w:type="spellEnd"/>
      <w:r w:rsidRPr="00A90EEE">
        <w:rPr>
          <w:rFonts w:asciiTheme="minorBidi" w:hAnsiTheme="minorBidi" w:cstheme="minorBidi"/>
        </w:rPr>
        <w:t xml:space="preserve"> model distribute the exact number of required occupancies at each scale. </w:t>
      </w:r>
    </w:p>
    <w:tbl>
      <w:tblPr>
        <w:tblW w:w="8600" w:type="dxa"/>
        <w:tblLayout w:type="fixed"/>
        <w:tblLook w:val="04A0" w:firstRow="1" w:lastRow="0" w:firstColumn="1" w:lastColumn="0" w:noHBand="0" w:noVBand="1"/>
      </w:tblPr>
      <w:tblGrid>
        <w:gridCol w:w="429"/>
        <w:gridCol w:w="2690"/>
        <w:gridCol w:w="913"/>
        <w:gridCol w:w="914"/>
        <w:gridCol w:w="913"/>
        <w:gridCol w:w="914"/>
        <w:gridCol w:w="913"/>
        <w:gridCol w:w="914"/>
      </w:tblGrid>
      <w:tr w:rsidR="00EE67F3" w:rsidRPr="00B4390A" w14:paraId="315314D7" w14:textId="77777777" w:rsidTr="007015EA">
        <w:trPr>
          <w:trHeight w:val="300"/>
        </w:trPr>
        <w:tc>
          <w:tcPr>
            <w:tcW w:w="429" w:type="dxa"/>
            <w:tcBorders>
              <w:top w:val="nil"/>
              <w:left w:val="nil"/>
              <w:bottom w:val="single" w:sz="2" w:space="0" w:color="auto"/>
              <w:right w:val="single" w:sz="2" w:space="0" w:color="auto"/>
            </w:tcBorders>
            <w:shd w:val="clear" w:color="auto" w:fill="808080" w:themeFill="background1" w:themeFillShade="80"/>
            <w:noWrap/>
            <w:vAlign w:val="bottom"/>
            <w:hideMark/>
          </w:tcPr>
          <w:p w14:paraId="5AADFB7F" w14:textId="77777777" w:rsidR="00B4390A" w:rsidRPr="007015EA" w:rsidRDefault="00B4390A" w:rsidP="00B4390A">
            <w:pPr>
              <w:rPr>
                <w:rFonts w:asciiTheme="minorBidi" w:hAnsiTheme="minorBidi" w:cstheme="minorBidi"/>
                <w:color w:val="FFFFFF" w:themeColor="background1"/>
                <w:lang w:eastAsia="en-GB" w:bidi="he-IL"/>
              </w:rPr>
            </w:pPr>
          </w:p>
        </w:tc>
        <w:tc>
          <w:tcPr>
            <w:tcW w:w="2690" w:type="dxa"/>
            <w:tcBorders>
              <w:top w:val="nil"/>
              <w:left w:val="single" w:sz="2" w:space="0" w:color="auto"/>
              <w:bottom w:val="single" w:sz="2" w:space="0" w:color="auto"/>
              <w:right w:val="single" w:sz="2" w:space="0" w:color="auto"/>
            </w:tcBorders>
            <w:shd w:val="clear" w:color="auto" w:fill="808080" w:themeFill="background1" w:themeFillShade="80"/>
            <w:noWrap/>
            <w:vAlign w:val="bottom"/>
            <w:hideMark/>
          </w:tcPr>
          <w:p w14:paraId="5F9616E5" w14:textId="77777777" w:rsidR="00B4390A" w:rsidRPr="007015EA" w:rsidRDefault="00B4390A" w:rsidP="00B4390A">
            <w:pP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Cell area</w:t>
            </w:r>
            <w:r w:rsidR="00EE67F3" w:rsidRPr="007015EA">
              <w:rPr>
                <w:rFonts w:asciiTheme="minorBidi" w:hAnsiTheme="minorBidi" w:cstheme="minorBidi"/>
                <w:color w:val="FFFFFF" w:themeColor="background1"/>
                <w:lang w:eastAsia="en-GB" w:bidi="he-IL"/>
              </w:rPr>
              <w:t xml:space="preserve"> (km)</w:t>
            </w:r>
          </w:p>
        </w:tc>
        <w:tc>
          <w:tcPr>
            <w:tcW w:w="913" w:type="dxa"/>
            <w:tcBorders>
              <w:top w:val="nil"/>
              <w:left w:val="single" w:sz="2" w:space="0" w:color="auto"/>
              <w:bottom w:val="single" w:sz="2" w:space="0" w:color="auto"/>
              <w:right w:val="nil"/>
            </w:tcBorders>
            <w:shd w:val="clear" w:color="auto" w:fill="808080" w:themeFill="background1" w:themeFillShade="80"/>
            <w:noWrap/>
            <w:vAlign w:val="bottom"/>
            <w:hideMark/>
          </w:tcPr>
          <w:p w14:paraId="1BF92E47"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1×1</w:t>
            </w:r>
          </w:p>
        </w:tc>
        <w:tc>
          <w:tcPr>
            <w:tcW w:w="914" w:type="dxa"/>
            <w:tcBorders>
              <w:top w:val="nil"/>
              <w:left w:val="nil"/>
              <w:bottom w:val="single" w:sz="2" w:space="0" w:color="auto"/>
              <w:right w:val="nil"/>
            </w:tcBorders>
            <w:shd w:val="clear" w:color="auto" w:fill="808080" w:themeFill="background1" w:themeFillShade="80"/>
            <w:noWrap/>
            <w:vAlign w:val="bottom"/>
            <w:hideMark/>
          </w:tcPr>
          <w:p w14:paraId="41712087"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2×2</w:t>
            </w:r>
          </w:p>
        </w:tc>
        <w:tc>
          <w:tcPr>
            <w:tcW w:w="913" w:type="dxa"/>
            <w:tcBorders>
              <w:top w:val="nil"/>
              <w:left w:val="nil"/>
              <w:bottom w:val="single" w:sz="2" w:space="0" w:color="auto"/>
              <w:right w:val="nil"/>
            </w:tcBorders>
            <w:shd w:val="clear" w:color="auto" w:fill="808080" w:themeFill="background1" w:themeFillShade="80"/>
            <w:noWrap/>
            <w:vAlign w:val="bottom"/>
            <w:hideMark/>
          </w:tcPr>
          <w:p w14:paraId="2BF9A081"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4×4</w:t>
            </w:r>
          </w:p>
        </w:tc>
        <w:tc>
          <w:tcPr>
            <w:tcW w:w="914" w:type="dxa"/>
            <w:tcBorders>
              <w:top w:val="nil"/>
              <w:left w:val="nil"/>
              <w:bottom w:val="single" w:sz="2" w:space="0" w:color="auto"/>
              <w:right w:val="nil"/>
            </w:tcBorders>
            <w:shd w:val="clear" w:color="auto" w:fill="808080" w:themeFill="background1" w:themeFillShade="80"/>
            <w:noWrap/>
            <w:vAlign w:val="bottom"/>
            <w:hideMark/>
          </w:tcPr>
          <w:p w14:paraId="228F36F4"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8×8</w:t>
            </w:r>
          </w:p>
        </w:tc>
        <w:tc>
          <w:tcPr>
            <w:tcW w:w="913" w:type="dxa"/>
            <w:tcBorders>
              <w:top w:val="nil"/>
              <w:left w:val="nil"/>
              <w:bottom w:val="single" w:sz="2" w:space="0" w:color="auto"/>
              <w:right w:val="nil"/>
            </w:tcBorders>
            <w:shd w:val="clear" w:color="auto" w:fill="808080" w:themeFill="background1" w:themeFillShade="80"/>
            <w:noWrap/>
            <w:vAlign w:val="bottom"/>
            <w:hideMark/>
          </w:tcPr>
          <w:p w14:paraId="6B3BEA0E"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16×16</w:t>
            </w:r>
          </w:p>
        </w:tc>
        <w:tc>
          <w:tcPr>
            <w:tcW w:w="914" w:type="dxa"/>
            <w:tcBorders>
              <w:top w:val="nil"/>
              <w:left w:val="nil"/>
              <w:bottom w:val="single" w:sz="2" w:space="0" w:color="auto"/>
              <w:right w:val="nil"/>
            </w:tcBorders>
            <w:shd w:val="clear" w:color="auto" w:fill="808080" w:themeFill="background1" w:themeFillShade="80"/>
            <w:noWrap/>
            <w:vAlign w:val="bottom"/>
            <w:hideMark/>
          </w:tcPr>
          <w:p w14:paraId="748F1CDC" w14:textId="77777777" w:rsidR="00B4390A" w:rsidRPr="007015EA" w:rsidRDefault="00B4390A" w:rsidP="00EE67F3">
            <w:pPr>
              <w:jc w:val="center"/>
              <w:rPr>
                <w:rFonts w:asciiTheme="minorBidi" w:hAnsiTheme="minorBidi" w:cstheme="minorBidi"/>
                <w:color w:val="FFFFFF" w:themeColor="background1"/>
                <w:lang w:eastAsia="en-GB" w:bidi="he-IL"/>
              </w:rPr>
            </w:pPr>
            <w:r w:rsidRPr="007015EA">
              <w:rPr>
                <w:rFonts w:asciiTheme="minorBidi" w:hAnsiTheme="minorBidi" w:cstheme="minorBidi"/>
                <w:color w:val="FFFFFF" w:themeColor="background1"/>
                <w:lang w:eastAsia="en-GB" w:bidi="he-IL"/>
              </w:rPr>
              <w:t>32×32</w:t>
            </w:r>
          </w:p>
        </w:tc>
      </w:tr>
      <w:tr w:rsidR="00EE67F3" w:rsidRPr="00B4390A" w14:paraId="6BC0041E" w14:textId="77777777" w:rsidTr="00A90EEE">
        <w:trPr>
          <w:trHeight w:val="300"/>
        </w:trPr>
        <w:tc>
          <w:tcPr>
            <w:tcW w:w="429" w:type="dxa"/>
            <w:vMerge w:val="restart"/>
            <w:tcBorders>
              <w:top w:val="single" w:sz="2" w:space="0" w:color="auto"/>
              <w:left w:val="nil"/>
              <w:right w:val="single" w:sz="2" w:space="0" w:color="auto"/>
            </w:tcBorders>
            <w:shd w:val="clear" w:color="auto" w:fill="D9D9D9" w:themeFill="background1" w:themeFillShade="D9"/>
            <w:noWrap/>
            <w:textDirection w:val="btLr"/>
            <w:vAlign w:val="center"/>
            <w:hideMark/>
          </w:tcPr>
          <w:p w14:paraId="5B534BC1" w14:textId="77777777" w:rsidR="00EE67F3" w:rsidRPr="00B4390A" w:rsidRDefault="00EE67F3" w:rsidP="00EE67F3">
            <w:pPr>
              <w:ind w:left="113" w:right="113"/>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Occupancy</w:t>
            </w:r>
          </w:p>
        </w:tc>
        <w:tc>
          <w:tcPr>
            <w:tcW w:w="2690" w:type="dxa"/>
            <w:tcBorders>
              <w:top w:val="single" w:sz="2" w:space="0" w:color="auto"/>
              <w:left w:val="single" w:sz="2" w:space="0" w:color="auto"/>
              <w:bottom w:val="nil"/>
              <w:right w:val="single" w:sz="2" w:space="0" w:color="auto"/>
            </w:tcBorders>
            <w:shd w:val="clear" w:color="auto" w:fill="D9D9D9" w:themeFill="background1" w:themeFillShade="D9"/>
            <w:noWrap/>
            <w:vAlign w:val="bottom"/>
            <w:hideMark/>
          </w:tcPr>
          <w:p w14:paraId="258E082D"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Observed</w:t>
            </w:r>
          </w:p>
        </w:tc>
        <w:tc>
          <w:tcPr>
            <w:tcW w:w="913" w:type="dxa"/>
            <w:tcBorders>
              <w:top w:val="single" w:sz="2" w:space="0" w:color="auto"/>
              <w:left w:val="single" w:sz="2" w:space="0" w:color="auto"/>
              <w:bottom w:val="nil"/>
              <w:right w:val="nil"/>
            </w:tcBorders>
            <w:shd w:val="clear" w:color="auto" w:fill="D9D9D9" w:themeFill="background1" w:themeFillShade="D9"/>
            <w:noWrap/>
            <w:vAlign w:val="bottom"/>
            <w:hideMark/>
          </w:tcPr>
          <w:p w14:paraId="54DC70C0"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0.009</w:t>
            </w:r>
          </w:p>
        </w:tc>
        <w:tc>
          <w:tcPr>
            <w:tcW w:w="914" w:type="dxa"/>
            <w:tcBorders>
              <w:top w:val="single" w:sz="2" w:space="0" w:color="auto"/>
              <w:left w:val="nil"/>
              <w:bottom w:val="nil"/>
              <w:right w:val="nil"/>
            </w:tcBorders>
            <w:shd w:val="clear" w:color="auto" w:fill="D9D9D9" w:themeFill="background1" w:themeFillShade="D9"/>
            <w:noWrap/>
            <w:vAlign w:val="bottom"/>
            <w:hideMark/>
          </w:tcPr>
          <w:p w14:paraId="27DE5DC1"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0.036</w:t>
            </w:r>
          </w:p>
        </w:tc>
        <w:tc>
          <w:tcPr>
            <w:tcW w:w="913" w:type="dxa"/>
            <w:tcBorders>
              <w:top w:val="single" w:sz="2" w:space="0" w:color="auto"/>
              <w:left w:val="nil"/>
              <w:bottom w:val="nil"/>
              <w:right w:val="nil"/>
            </w:tcBorders>
            <w:shd w:val="clear" w:color="auto" w:fill="D9D9D9" w:themeFill="background1" w:themeFillShade="D9"/>
            <w:noWrap/>
            <w:vAlign w:val="bottom"/>
            <w:hideMark/>
          </w:tcPr>
          <w:p w14:paraId="18BF6D1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0.119</w:t>
            </w:r>
          </w:p>
        </w:tc>
        <w:tc>
          <w:tcPr>
            <w:tcW w:w="914" w:type="dxa"/>
            <w:tcBorders>
              <w:top w:val="single" w:sz="2" w:space="0" w:color="auto"/>
              <w:left w:val="nil"/>
              <w:bottom w:val="nil"/>
              <w:right w:val="nil"/>
            </w:tcBorders>
            <w:shd w:val="clear" w:color="auto" w:fill="D9D9D9" w:themeFill="background1" w:themeFillShade="D9"/>
            <w:noWrap/>
            <w:vAlign w:val="bottom"/>
            <w:hideMark/>
          </w:tcPr>
          <w:p w14:paraId="02C8B2C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0.266</w:t>
            </w:r>
          </w:p>
        </w:tc>
        <w:tc>
          <w:tcPr>
            <w:tcW w:w="913" w:type="dxa"/>
            <w:tcBorders>
              <w:top w:val="single" w:sz="2" w:space="0" w:color="auto"/>
              <w:left w:val="nil"/>
              <w:bottom w:val="nil"/>
              <w:right w:val="nil"/>
            </w:tcBorders>
            <w:shd w:val="clear" w:color="auto" w:fill="D9D9D9" w:themeFill="background1" w:themeFillShade="D9"/>
            <w:noWrap/>
            <w:vAlign w:val="bottom"/>
            <w:hideMark/>
          </w:tcPr>
          <w:p w14:paraId="687EF7D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0.481</w:t>
            </w:r>
          </w:p>
        </w:tc>
        <w:tc>
          <w:tcPr>
            <w:tcW w:w="914" w:type="dxa"/>
            <w:tcBorders>
              <w:top w:val="single" w:sz="2" w:space="0" w:color="auto"/>
              <w:left w:val="nil"/>
              <w:bottom w:val="nil"/>
              <w:right w:val="nil"/>
            </w:tcBorders>
            <w:shd w:val="clear" w:color="auto" w:fill="D9D9D9" w:themeFill="background1" w:themeFillShade="D9"/>
            <w:noWrap/>
            <w:vAlign w:val="bottom"/>
            <w:hideMark/>
          </w:tcPr>
          <w:p w14:paraId="69F80AB7"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0.593</w:t>
            </w:r>
          </w:p>
        </w:tc>
      </w:tr>
      <w:tr w:rsidR="00EE67F3" w:rsidRPr="00B4390A" w14:paraId="01034D63"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406AD37B"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5D3FF4C4" w14:textId="77777777" w:rsidR="00EE67F3" w:rsidRPr="00B4390A" w:rsidRDefault="00EE67F3" w:rsidP="00B4390A">
            <w:pPr>
              <w:rPr>
                <w:rFonts w:asciiTheme="minorBidi" w:hAnsiTheme="minorBidi" w:cstheme="minorBidi"/>
                <w:color w:val="000000"/>
                <w:sz w:val="18"/>
                <w:szCs w:val="18"/>
                <w:lang w:eastAsia="en-GB" w:bidi="he-IL"/>
              </w:rPr>
            </w:pPr>
            <w:proofErr w:type="spellStart"/>
            <w:r w:rsidRPr="00B4390A">
              <w:rPr>
                <w:rFonts w:asciiTheme="minorBidi" w:hAnsiTheme="minorBidi" w:cstheme="minorBidi"/>
                <w:color w:val="000000"/>
                <w:sz w:val="18"/>
                <w:szCs w:val="18"/>
                <w:lang w:eastAsia="en-GB" w:bidi="he-IL"/>
              </w:rPr>
              <w:t>Nachman</w:t>
            </w:r>
            <w:proofErr w:type="spellEnd"/>
          </w:p>
        </w:tc>
        <w:tc>
          <w:tcPr>
            <w:tcW w:w="913" w:type="dxa"/>
            <w:tcBorders>
              <w:top w:val="nil"/>
              <w:left w:val="single" w:sz="2" w:space="0" w:color="auto"/>
              <w:bottom w:val="nil"/>
              <w:right w:val="nil"/>
            </w:tcBorders>
            <w:shd w:val="clear" w:color="auto" w:fill="D9D9D9" w:themeFill="background1" w:themeFillShade="D9"/>
            <w:noWrap/>
            <w:vAlign w:val="bottom"/>
            <w:hideMark/>
          </w:tcPr>
          <w:p w14:paraId="799DF04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0.059</w:t>
            </w:r>
          </w:p>
        </w:tc>
        <w:tc>
          <w:tcPr>
            <w:tcW w:w="914" w:type="dxa"/>
            <w:tcBorders>
              <w:top w:val="nil"/>
              <w:left w:val="nil"/>
              <w:bottom w:val="nil"/>
              <w:right w:val="nil"/>
            </w:tcBorders>
            <w:shd w:val="clear" w:color="auto" w:fill="D9D9D9" w:themeFill="background1" w:themeFillShade="D9"/>
            <w:noWrap/>
            <w:vAlign w:val="bottom"/>
            <w:hideMark/>
          </w:tcPr>
          <w:p w14:paraId="3B187F6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0.101</w:t>
            </w:r>
          </w:p>
        </w:tc>
        <w:tc>
          <w:tcPr>
            <w:tcW w:w="913" w:type="dxa"/>
            <w:tcBorders>
              <w:top w:val="nil"/>
              <w:left w:val="nil"/>
              <w:bottom w:val="nil"/>
              <w:right w:val="nil"/>
            </w:tcBorders>
            <w:shd w:val="clear" w:color="auto" w:fill="D9D9D9" w:themeFill="background1" w:themeFillShade="D9"/>
            <w:noWrap/>
            <w:vAlign w:val="bottom"/>
            <w:hideMark/>
          </w:tcPr>
          <w:p w14:paraId="35DD877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0.17</w:t>
            </w:r>
          </w:p>
        </w:tc>
        <w:tc>
          <w:tcPr>
            <w:tcW w:w="914" w:type="dxa"/>
            <w:tcBorders>
              <w:top w:val="nil"/>
              <w:left w:val="nil"/>
              <w:bottom w:val="nil"/>
              <w:right w:val="nil"/>
            </w:tcBorders>
            <w:shd w:val="clear" w:color="auto" w:fill="D9D9D9" w:themeFill="background1" w:themeFillShade="D9"/>
            <w:noWrap/>
            <w:vAlign w:val="bottom"/>
            <w:hideMark/>
          </w:tcPr>
          <w:p w14:paraId="0EA388C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0.278</w:t>
            </w:r>
          </w:p>
        </w:tc>
        <w:tc>
          <w:tcPr>
            <w:tcW w:w="913" w:type="dxa"/>
            <w:tcBorders>
              <w:top w:val="nil"/>
              <w:left w:val="nil"/>
              <w:bottom w:val="nil"/>
              <w:right w:val="nil"/>
            </w:tcBorders>
            <w:shd w:val="clear" w:color="auto" w:fill="D9D9D9" w:themeFill="background1" w:themeFillShade="D9"/>
            <w:noWrap/>
            <w:vAlign w:val="bottom"/>
            <w:hideMark/>
          </w:tcPr>
          <w:p w14:paraId="32C3D167"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0.435</w:t>
            </w:r>
          </w:p>
        </w:tc>
        <w:tc>
          <w:tcPr>
            <w:tcW w:w="914" w:type="dxa"/>
            <w:tcBorders>
              <w:top w:val="nil"/>
              <w:left w:val="nil"/>
              <w:bottom w:val="nil"/>
              <w:right w:val="nil"/>
            </w:tcBorders>
            <w:shd w:val="clear" w:color="auto" w:fill="D9D9D9" w:themeFill="background1" w:themeFillShade="D9"/>
            <w:noWrap/>
            <w:vAlign w:val="bottom"/>
            <w:hideMark/>
          </w:tcPr>
          <w:p w14:paraId="1D452759"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0.632</w:t>
            </w:r>
          </w:p>
        </w:tc>
      </w:tr>
      <w:tr w:rsidR="00EE67F3" w:rsidRPr="00B4390A" w14:paraId="02603980"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76BC9073"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3AFE828A" w14:textId="0E77755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Power</w:t>
            </w:r>
            <w:r w:rsidR="00A66ED7">
              <w:rPr>
                <w:rFonts w:asciiTheme="minorBidi" w:hAnsiTheme="minorBidi" w:cstheme="minorBidi"/>
                <w:color w:val="000000"/>
                <w:sz w:val="18"/>
                <w:szCs w:val="18"/>
                <w:lang w:eastAsia="en-GB" w:bidi="he-IL"/>
              </w:rPr>
              <w:t xml:space="preserve"> la</w:t>
            </w:r>
            <w:r>
              <w:rPr>
                <w:rFonts w:asciiTheme="minorBidi" w:hAnsiTheme="minorBidi" w:cstheme="minorBidi"/>
                <w:color w:val="000000"/>
                <w:sz w:val="18"/>
                <w:szCs w:val="18"/>
                <w:lang w:eastAsia="en-GB" w:bidi="he-IL"/>
              </w:rPr>
              <w:t>w</w:t>
            </w:r>
          </w:p>
        </w:tc>
        <w:tc>
          <w:tcPr>
            <w:tcW w:w="913" w:type="dxa"/>
            <w:tcBorders>
              <w:top w:val="nil"/>
              <w:left w:val="single" w:sz="2" w:space="0" w:color="auto"/>
              <w:bottom w:val="nil"/>
              <w:right w:val="nil"/>
            </w:tcBorders>
            <w:shd w:val="clear" w:color="auto" w:fill="D9D9D9" w:themeFill="background1" w:themeFillShade="D9"/>
            <w:noWrap/>
            <w:vAlign w:val="bottom"/>
            <w:hideMark/>
          </w:tcPr>
          <w:p w14:paraId="50E2C9C3"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0.085</w:t>
            </w:r>
          </w:p>
        </w:tc>
        <w:tc>
          <w:tcPr>
            <w:tcW w:w="914" w:type="dxa"/>
            <w:tcBorders>
              <w:top w:val="nil"/>
              <w:left w:val="nil"/>
              <w:bottom w:val="nil"/>
              <w:right w:val="nil"/>
            </w:tcBorders>
            <w:shd w:val="clear" w:color="auto" w:fill="D9D9D9" w:themeFill="background1" w:themeFillShade="D9"/>
            <w:noWrap/>
            <w:vAlign w:val="bottom"/>
            <w:hideMark/>
          </w:tcPr>
          <w:p w14:paraId="276331A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0.128</w:t>
            </w:r>
          </w:p>
        </w:tc>
        <w:tc>
          <w:tcPr>
            <w:tcW w:w="913" w:type="dxa"/>
            <w:tcBorders>
              <w:top w:val="nil"/>
              <w:left w:val="nil"/>
              <w:bottom w:val="nil"/>
              <w:right w:val="nil"/>
            </w:tcBorders>
            <w:shd w:val="clear" w:color="auto" w:fill="D9D9D9" w:themeFill="background1" w:themeFillShade="D9"/>
            <w:noWrap/>
            <w:vAlign w:val="bottom"/>
            <w:hideMark/>
          </w:tcPr>
          <w:p w14:paraId="2375B302"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0.19</w:t>
            </w:r>
          </w:p>
        </w:tc>
        <w:tc>
          <w:tcPr>
            <w:tcW w:w="914" w:type="dxa"/>
            <w:tcBorders>
              <w:top w:val="nil"/>
              <w:left w:val="nil"/>
              <w:bottom w:val="nil"/>
              <w:right w:val="nil"/>
            </w:tcBorders>
            <w:shd w:val="clear" w:color="auto" w:fill="D9D9D9" w:themeFill="background1" w:themeFillShade="D9"/>
            <w:noWrap/>
            <w:vAlign w:val="bottom"/>
            <w:hideMark/>
          </w:tcPr>
          <w:p w14:paraId="7561228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0.284</w:t>
            </w:r>
          </w:p>
        </w:tc>
        <w:tc>
          <w:tcPr>
            <w:tcW w:w="913" w:type="dxa"/>
            <w:tcBorders>
              <w:top w:val="nil"/>
              <w:left w:val="nil"/>
              <w:bottom w:val="nil"/>
              <w:right w:val="nil"/>
            </w:tcBorders>
            <w:shd w:val="clear" w:color="auto" w:fill="D9D9D9" w:themeFill="background1" w:themeFillShade="D9"/>
            <w:noWrap/>
            <w:vAlign w:val="bottom"/>
            <w:hideMark/>
          </w:tcPr>
          <w:p w14:paraId="2A77585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0.423</w:t>
            </w:r>
          </w:p>
        </w:tc>
        <w:tc>
          <w:tcPr>
            <w:tcW w:w="914" w:type="dxa"/>
            <w:tcBorders>
              <w:top w:val="nil"/>
              <w:left w:val="nil"/>
              <w:bottom w:val="nil"/>
              <w:right w:val="nil"/>
            </w:tcBorders>
            <w:shd w:val="clear" w:color="auto" w:fill="D9D9D9" w:themeFill="background1" w:themeFillShade="D9"/>
            <w:noWrap/>
            <w:vAlign w:val="bottom"/>
            <w:hideMark/>
          </w:tcPr>
          <w:p w14:paraId="3F8592D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0.632</w:t>
            </w:r>
          </w:p>
        </w:tc>
      </w:tr>
      <w:tr w:rsidR="00EE67F3" w:rsidRPr="00B4390A" w14:paraId="4504111F"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408A97BA"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1FEB8534" w14:textId="77777777" w:rsidR="00EE67F3" w:rsidRPr="00B4390A" w:rsidRDefault="00EE67F3" w:rsidP="00B4390A">
            <w:pPr>
              <w:rPr>
                <w:rFonts w:asciiTheme="minorBidi" w:hAnsiTheme="minorBidi" w:cstheme="minorBidi"/>
                <w:color w:val="000000"/>
                <w:sz w:val="18"/>
                <w:szCs w:val="18"/>
                <w:lang w:eastAsia="en-GB" w:bidi="he-IL"/>
              </w:rPr>
            </w:pPr>
            <w:r>
              <w:rPr>
                <w:rFonts w:asciiTheme="minorBidi" w:hAnsiTheme="minorBidi" w:cstheme="minorBidi"/>
                <w:color w:val="000000"/>
                <w:sz w:val="18"/>
                <w:szCs w:val="18"/>
                <w:lang w:eastAsia="en-GB" w:bidi="he-IL"/>
              </w:rPr>
              <w:t>Logis</w:t>
            </w:r>
            <w:r w:rsidRPr="00B4390A">
              <w:rPr>
                <w:rFonts w:asciiTheme="minorBidi" w:hAnsiTheme="minorBidi" w:cstheme="minorBidi"/>
                <w:color w:val="000000"/>
                <w:sz w:val="18"/>
                <w:szCs w:val="18"/>
                <w:lang w:eastAsia="en-GB" w:bidi="he-IL"/>
              </w:rPr>
              <w:t>tic</w:t>
            </w:r>
          </w:p>
        </w:tc>
        <w:tc>
          <w:tcPr>
            <w:tcW w:w="913" w:type="dxa"/>
            <w:tcBorders>
              <w:top w:val="nil"/>
              <w:left w:val="single" w:sz="2" w:space="0" w:color="auto"/>
              <w:bottom w:val="nil"/>
              <w:right w:val="nil"/>
            </w:tcBorders>
            <w:shd w:val="clear" w:color="auto" w:fill="D9D9D9" w:themeFill="background1" w:themeFillShade="D9"/>
            <w:noWrap/>
            <w:vAlign w:val="bottom"/>
            <w:hideMark/>
          </w:tcPr>
          <w:p w14:paraId="2961E313"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0.038</w:t>
            </w:r>
          </w:p>
        </w:tc>
        <w:tc>
          <w:tcPr>
            <w:tcW w:w="914" w:type="dxa"/>
            <w:tcBorders>
              <w:top w:val="nil"/>
              <w:left w:val="nil"/>
              <w:bottom w:val="nil"/>
              <w:right w:val="nil"/>
            </w:tcBorders>
            <w:shd w:val="clear" w:color="auto" w:fill="D9D9D9" w:themeFill="background1" w:themeFillShade="D9"/>
            <w:noWrap/>
            <w:vAlign w:val="bottom"/>
            <w:hideMark/>
          </w:tcPr>
          <w:p w14:paraId="2B5118C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0.078</w:t>
            </w:r>
          </w:p>
        </w:tc>
        <w:tc>
          <w:tcPr>
            <w:tcW w:w="913" w:type="dxa"/>
            <w:tcBorders>
              <w:top w:val="nil"/>
              <w:left w:val="nil"/>
              <w:bottom w:val="nil"/>
              <w:right w:val="nil"/>
            </w:tcBorders>
            <w:shd w:val="clear" w:color="auto" w:fill="D9D9D9" w:themeFill="background1" w:themeFillShade="D9"/>
            <w:noWrap/>
            <w:vAlign w:val="bottom"/>
            <w:hideMark/>
          </w:tcPr>
          <w:p w14:paraId="61318CE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0.152</w:t>
            </w:r>
          </w:p>
        </w:tc>
        <w:tc>
          <w:tcPr>
            <w:tcW w:w="914" w:type="dxa"/>
            <w:tcBorders>
              <w:top w:val="nil"/>
              <w:left w:val="nil"/>
              <w:bottom w:val="nil"/>
              <w:right w:val="nil"/>
            </w:tcBorders>
            <w:shd w:val="clear" w:color="auto" w:fill="D9D9D9" w:themeFill="background1" w:themeFillShade="D9"/>
            <w:noWrap/>
            <w:vAlign w:val="bottom"/>
            <w:hideMark/>
          </w:tcPr>
          <w:p w14:paraId="44F81DC3"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0.274</w:t>
            </w:r>
          </w:p>
        </w:tc>
        <w:tc>
          <w:tcPr>
            <w:tcW w:w="913" w:type="dxa"/>
            <w:tcBorders>
              <w:top w:val="nil"/>
              <w:left w:val="nil"/>
              <w:bottom w:val="nil"/>
              <w:right w:val="nil"/>
            </w:tcBorders>
            <w:shd w:val="clear" w:color="auto" w:fill="D9D9D9" w:themeFill="background1" w:themeFillShade="D9"/>
            <w:noWrap/>
            <w:vAlign w:val="bottom"/>
            <w:hideMark/>
          </w:tcPr>
          <w:p w14:paraId="7D9AAE7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0.445</w:t>
            </w:r>
          </w:p>
        </w:tc>
        <w:tc>
          <w:tcPr>
            <w:tcW w:w="914" w:type="dxa"/>
            <w:tcBorders>
              <w:top w:val="nil"/>
              <w:left w:val="nil"/>
              <w:bottom w:val="nil"/>
              <w:right w:val="nil"/>
            </w:tcBorders>
            <w:shd w:val="clear" w:color="auto" w:fill="D9D9D9" w:themeFill="background1" w:themeFillShade="D9"/>
            <w:noWrap/>
            <w:vAlign w:val="bottom"/>
            <w:hideMark/>
          </w:tcPr>
          <w:p w14:paraId="3224B36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0.629</w:t>
            </w:r>
          </w:p>
        </w:tc>
      </w:tr>
      <w:tr w:rsidR="00EE67F3" w:rsidRPr="00B4390A" w14:paraId="39CE9450"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4811B8C3"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6AE9FD42"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Poisson</w:t>
            </w:r>
          </w:p>
        </w:tc>
        <w:tc>
          <w:tcPr>
            <w:tcW w:w="913" w:type="dxa"/>
            <w:tcBorders>
              <w:top w:val="nil"/>
              <w:left w:val="single" w:sz="2" w:space="0" w:color="auto"/>
              <w:bottom w:val="nil"/>
              <w:right w:val="nil"/>
            </w:tcBorders>
            <w:shd w:val="clear" w:color="auto" w:fill="D9D9D9" w:themeFill="background1" w:themeFillShade="D9"/>
            <w:noWrap/>
            <w:vAlign w:val="bottom"/>
            <w:hideMark/>
          </w:tcPr>
          <w:p w14:paraId="2DA5C6D0"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0.004</w:t>
            </w:r>
          </w:p>
        </w:tc>
        <w:tc>
          <w:tcPr>
            <w:tcW w:w="914" w:type="dxa"/>
            <w:tcBorders>
              <w:top w:val="nil"/>
              <w:left w:val="nil"/>
              <w:bottom w:val="nil"/>
              <w:right w:val="nil"/>
            </w:tcBorders>
            <w:shd w:val="clear" w:color="auto" w:fill="D9D9D9" w:themeFill="background1" w:themeFillShade="D9"/>
            <w:noWrap/>
            <w:vAlign w:val="bottom"/>
            <w:hideMark/>
          </w:tcPr>
          <w:p w14:paraId="4BC8DA8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0.015</w:t>
            </w:r>
          </w:p>
        </w:tc>
        <w:tc>
          <w:tcPr>
            <w:tcW w:w="913" w:type="dxa"/>
            <w:tcBorders>
              <w:top w:val="nil"/>
              <w:left w:val="nil"/>
              <w:bottom w:val="nil"/>
              <w:right w:val="nil"/>
            </w:tcBorders>
            <w:shd w:val="clear" w:color="auto" w:fill="D9D9D9" w:themeFill="background1" w:themeFillShade="D9"/>
            <w:noWrap/>
            <w:vAlign w:val="bottom"/>
            <w:hideMark/>
          </w:tcPr>
          <w:p w14:paraId="7374330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0.059</w:t>
            </w:r>
          </w:p>
        </w:tc>
        <w:tc>
          <w:tcPr>
            <w:tcW w:w="914" w:type="dxa"/>
            <w:tcBorders>
              <w:top w:val="nil"/>
              <w:left w:val="nil"/>
              <w:bottom w:val="nil"/>
              <w:right w:val="nil"/>
            </w:tcBorders>
            <w:shd w:val="clear" w:color="auto" w:fill="D9D9D9" w:themeFill="background1" w:themeFillShade="D9"/>
            <w:noWrap/>
            <w:vAlign w:val="bottom"/>
            <w:hideMark/>
          </w:tcPr>
          <w:p w14:paraId="4BD6600B"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0.214</w:t>
            </w:r>
          </w:p>
        </w:tc>
        <w:tc>
          <w:tcPr>
            <w:tcW w:w="913" w:type="dxa"/>
            <w:tcBorders>
              <w:top w:val="nil"/>
              <w:left w:val="nil"/>
              <w:bottom w:val="nil"/>
              <w:right w:val="nil"/>
            </w:tcBorders>
            <w:shd w:val="clear" w:color="auto" w:fill="D9D9D9" w:themeFill="background1" w:themeFillShade="D9"/>
            <w:noWrap/>
            <w:vAlign w:val="bottom"/>
            <w:hideMark/>
          </w:tcPr>
          <w:p w14:paraId="7A2F715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0.619</w:t>
            </w:r>
          </w:p>
        </w:tc>
        <w:tc>
          <w:tcPr>
            <w:tcW w:w="914" w:type="dxa"/>
            <w:tcBorders>
              <w:top w:val="nil"/>
              <w:left w:val="nil"/>
              <w:bottom w:val="nil"/>
              <w:right w:val="nil"/>
            </w:tcBorders>
            <w:shd w:val="clear" w:color="auto" w:fill="D9D9D9" w:themeFill="background1" w:themeFillShade="D9"/>
            <w:noWrap/>
            <w:vAlign w:val="bottom"/>
            <w:hideMark/>
          </w:tcPr>
          <w:p w14:paraId="091D0828"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0.979</w:t>
            </w:r>
          </w:p>
        </w:tc>
      </w:tr>
      <w:tr w:rsidR="00EE67F3" w:rsidRPr="00B4390A" w14:paraId="09B32B19"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451C9A3A"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755582C0"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N</w:t>
            </w:r>
            <w:r>
              <w:rPr>
                <w:rFonts w:asciiTheme="minorBidi" w:hAnsiTheme="minorBidi" w:cstheme="minorBidi"/>
                <w:color w:val="000000"/>
                <w:sz w:val="18"/>
                <w:szCs w:val="18"/>
                <w:lang w:eastAsia="en-GB" w:bidi="he-IL"/>
              </w:rPr>
              <w:t>egative binomial</w:t>
            </w:r>
          </w:p>
        </w:tc>
        <w:tc>
          <w:tcPr>
            <w:tcW w:w="913" w:type="dxa"/>
            <w:tcBorders>
              <w:top w:val="nil"/>
              <w:left w:val="single" w:sz="2" w:space="0" w:color="auto"/>
              <w:bottom w:val="nil"/>
              <w:right w:val="nil"/>
            </w:tcBorders>
            <w:shd w:val="clear" w:color="auto" w:fill="D9D9D9" w:themeFill="background1" w:themeFillShade="D9"/>
            <w:noWrap/>
            <w:vAlign w:val="bottom"/>
            <w:hideMark/>
          </w:tcPr>
          <w:p w14:paraId="6C85FE3A"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0.009</w:t>
            </w:r>
          </w:p>
        </w:tc>
        <w:tc>
          <w:tcPr>
            <w:tcW w:w="914" w:type="dxa"/>
            <w:tcBorders>
              <w:top w:val="nil"/>
              <w:left w:val="nil"/>
              <w:bottom w:val="nil"/>
              <w:right w:val="nil"/>
            </w:tcBorders>
            <w:shd w:val="clear" w:color="auto" w:fill="D9D9D9" w:themeFill="background1" w:themeFillShade="D9"/>
            <w:noWrap/>
            <w:vAlign w:val="bottom"/>
            <w:hideMark/>
          </w:tcPr>
          <w:p w14:paraId="6B76E849"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0.035</w:t>
            </w:r>
          </w:p>
        </w:tc>
        <w:tc>
          <w:tcPr>
            <w:tcW w:w="913" w:type="dxa"/>
            <w:tcBorders>
              <w:top w:val="nil"/>
              <w:left w:val="nil"/>
              <w:bottom w:val="nil"/>
              <w:right w:val="nil"/>
            </w:tcBorders>
            <w:shd w:val="clear" w:color="auto" w:fill="D9D9D9" w:themeFill="background1" w:themeFillShade="D9"/>
            <w:noWrap/>
            <w:vAlign w:val="bottom"/>
            <w:hideMark/>
          </w:tcPr>
          <w:p w14:paraId="4BBA240B"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0.113</w:t>
            </w:r>
          </w:p>
        </w:tc>
        <w:tc>
          <w:tcPr>
            <w:tcW w:w="914" w:type="dxa"/>
            <w:tcBorders>
              <w:top w:val="nil"/>
              <w:left w:val="nil"/>
              <w:bottom w:val="nil"/>
              <w:right w:val="nil"/>
            </w:tcBorders>
            <w:shd w:val="clear" w:color="auto" w:fill="D9D9D9" w:themeFill="background1" w:themeFillShade="D9"/>
            <w:noWrap/>
            <w:vAlign w:val="bottom"/>
            <w:hideMark/>
          </w:tcPr>
          <w:p w14:paraId="3F0586A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0.271</w:t>
            </w:r>
          </w:p>
        </w:tc>
        <w:tc>
          <w:tcPr>
            <w:tcW w:w="913" w:type="dxa"/>
            <w:tcBorders>
              <w:top w:val="nil"/>
              <w:left w:val="nil"/>
              <w:bottom w:val="nil"/>
              <w:right w:val="nil"/>
            </w:tcBorders>
            <w:shd w:val="clear" w:color="auto" w:fill="D9D9D9" w:themeFill="background1" w:themeFillShade="D9"/>
            <w:noWrap/>
            <w:vAlign w:val="bottom"/>
            <w:hideMark/>
          </w:tcPr>
          <w:p w14:paraId="520B612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0.458</w:t>
            </w:r>
          </w:p>
        </w:tc>
        <w:tc>
          <w:tcPr>
            <w:tcW w:w="914" w:type="dxa"/>
            <w:tcBorders>
              <w:top w:val="nil"/>
              <w:left w:val="nil"/>
              <w:bottom w:val="nil"/>
              <w:right w:val="nil"/>
            </w:tcBorders>
            <w:shd w:val="clear" w:color="auto" w:fill="D9D9D9" w:themeFill="background1" w:themeFillShade="D9"/>
            <w:noWrap/>
            <w:vAlign w:val="bottom"/>
            <w:hideMark/>
          </w:tcPr>
          <w:p w14:paraId="199BD125"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0.615</w:t>
            </w:r>
          </w:p>
        </w:tc>
      </w:tr>
      <w:tr w:rsidR="00EE67F3" w:rsidRPr="00B4390A" w14:paraId="68986510" w14:textId="77777777" w:rsidTr="00A90EEE">
        <w:trPr>
          <w:trHeight w:val="300"/>
        </w:trPr>
        <w:tc>
          <w:tcPr>
            <w:tcW w:w="429" w:type="dxa"/>
            <w:vMerge/>
            <w:tcBorders>
              <w:left w:val="nil"/>
              <w:right w:val="single" w:sz="2" w:space="0" w:color="auto"/>
            </w:tcBorders>
            <w:shd w:val="clear" w:color="auto" w:fill="D9D9D9" w:themeFill="background1" w:themeFillShade="D9"/>
            <w:noWrap/>
            <w:vAlign w:val="center"/>
            <w:hideMark/>
          </w:tcPr>
          <w:p w14:paraId="39890977"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D9D9D9" w:themeFill="background1" w:themeFillShade="D9"/>
            <w:noWrap/>
            <w:vAlign w:val="bottom"/>
            <w:hideMark/>
          </w:tcPr>
          <w:p w14:paraId="593CFA96"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Generalized N</w:t>
            </w:r>
            <w:r>
              <w:rPr>
                <w:rFonts w:asciiTheme="minorBidi" w:hAnsiTheme="minorBidi" w:cstheme="minorBidi"/>
                <w:color w:val="000000"/>
                <w:sz w:val="18"/>
                <w:szCs w:val="18"/>
                <w:lang w:eastAsia="en-GB" w:bidi="he-IL"/>
              </w:rPr>
              <w:t>egative binomial</w:t>
            </w:r>
          </w:p>
        </w:tc>
        <w:tc>
          <w:tcPr>
            <w:tcW w:w="913" w:type="dxa"/>
            <w:tcBorders>
              <w:top w:val="nil"/>
              <w:left w:val="single" w:sz="2" w:space="0" w:color="auto"/>
              <w:bottom w:val="nil"/>
              <w:right w:val="nil"/>
            </w:tcBorders>
            <w:shd w:val="clear" w:color="auto" w:fill="D9D9D9" w:themeFill="background1" w:themeFillShade="D9"/>
            <w:noWrap/>
            <w:vAlign w:val="bottom"/>
            <w:hideMark/>
          </w:tcPr>
          <w:p w14:paraId="13663CF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0.006</w:t>
            </w:r>
          </w:p>
        </w:tc>
        <w:tc>
          <w:tcPr>
            <w:tcW w:w="914" w:type="dxa"/>
            <w:tcBorders>
              <w:top w:val="nil"/>
              <w:left w:val="nil"/>
              <w:bottom w:val="nil"/>
              <w:right w:val="nil"/>
            </w:tcBorders>
            <w:shd w:val="clear" w:color="auto" w:fill="D9D9D9" w:themeFill="background1" w:themeFillShade="D9"/>
            <w:noWrap/>
            <w:vAlign w:val="bottom"/>
            <w:hideMark/>
          </w:tcPr>
          <w:p w14:paraId="543D757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0.026</w:t>
            </w:r>
          </w:p>
        </w:tc>
        <w:tc>
          <w:tcPr>
            <w:tcW w:w="913" w:type="dxa"/>
            <w:tcBorders>
              <w:top w:val="nil"/>
              <w:left w:val="nil"/>
              <w:bottom w:val="nil"/>
              <w:right w:val="nil"/>
            </w:tcBorders>
            <w:shd w:val="clear" w:color="auto" w:fill="D9D9D9" w:themeFill="background1" w:themeFillShade="D9"/>
            <w:noWrap/>
            <w:vAlign w:val="bottom"/>
            <w:hideMark/>
          </w:tcPr>
          <w:p w14:paraId="54D15197"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0.103</w:t>
            </w:r>
          </w:p>
        </w:tc>
        <w:tc>
          <w:tcPr>
            <w:tcW w:w="914" w:type="dxa"/>
            <w:tcBorders>
              <w:top w:val="nil"/>
              <w:left w:val="nil"/>
              <w:bottom w:val="nil"/>
              <w:right w:val="nil"/>
            </w:tcBorders>
            <w:shd w:val="clear" w:color="auto" w:fill="D9D9D9" w:themeFill="background1" w:themeFillShade="D9"/>
            <w:noWrap/>
            <w:vAlign w:val="bottom"/>
            <w:hideMark/>
          </w:tcPr>
          <w:p w14:paraId="7D34007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0.269</w:t>
            </w:r>
          </w:p>
        </w:tc>
        <w:tc>
          <w:tcPr>
            <w:tcW w:w="913" w:type="dxa"/>
            <w:tcBorders>
              <w:top w:val="nil"/>
              <w:left w:val="nil"/>
              <w:bottom w:val="nil"/>
              <w:right w:val="nil"/>
            </w:tcBorders>
            <w:shd w:val="clear" w:color="auto" w:fill="D9D9D9" w:themeFill="background1" w:themeFillShade="D9"/>
            <w:noWrap/>
            <w:vAlign w:val="bottom"/>
            <w:hideMark/>
          </w:tcPr>
          <w:p w14:paraId="4F03DE87"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0.459</w:t>
            </w:r>
          </w:p>
        </w:tc>
        <w:tc>
          <w:tcPr>
            <w:tcW w:w="914" w:type="dxa"/>
            <w:tcBorders>
              <w:top w:val="nil"/>
              <w:left w:val="nil"/>
              <w:bottom w:val="nil"/>
              <w:right w:val="nil"/>
            </w:tcBorders>
            <w:shd w:val="clear" w:color="auto" w:fill="D9D9D9" w:themeFill="background1" w:themeFillShade="D9"/>
            <w:noWrap/>
            <w:vAlign w:val="bottom"/>
            <w:hideMark/>
          </w:tcPr>
          <w:p w14:paraId="627CCB84"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0.614</w:t>
            </w:r>
          </w:p>
        </w:tc>
      </w:tr>
      <w:tr w:rsidR="00EE67F3" w:rsidRPr="00B4390A" w14:paraId="29E7A6E6" w14:textId="77777777" w:rsidTr="00A90EEE">
        <w:trPr>
          <w:trHeight w:val="300"/>
        </w:trPr>
        <w:tc>
          <w:tcPr>
            <w:tcW w:w="429" w:type="dxa"/>
            <w:vMerge/>
            <w:tcBorders>
              <w:left w:val="nil"/>
              <w:right w:val="single" w:sz="2" w:space="0" w:color="auto"/>
            </w:tcBorders>
            <w:shd w:val="clear" w:color="auto" w:fill="auto"/>
            <w:noWrap/>
            <w:vAlign w:val="center"/>
            <w:hideMark/>
          </w:tcPr>
          <w:p w14:paraId="3969F60C"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right w:val="single" w:sz="2" w:space="0" w:color="auto"/>
            </w:tcBorders>
            <w:shd w:val="clear" w:color="auto" w:fill="D9D9D9" w:themeFill="background1" w:themeFillShade="D9"/>
            <w:noWrap/>
            <w:vAlign w:val="bottom"/>
            <w:hideMark/>
          </w:tcPr>
          <w:p w14:paraId="3110FF08"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Improved N</w:t>
            </w:r>
            <w:r>
              <w:rPr>
                <w:rFonts w:asciiTheme="minorBidi" w:hAnsiTheme="minorBidi" w:cstheme="minorBidi"/>
                <w:color w:val="000000"/>
                <w:sz w:val="18"/>
                <w:szCs w:val="18"/>
                <w:lang w:eastAsia="en-GB" w:bidi="he-IL"/>
              </w:rPr>
              <w:t>egative binomial</w:t>
            </w:r>
          </w:p>
        </w:tc>
        <w:tc>
          <w:tcPr>
            <w:tcW w:w="913" w:type="dxa"/>
            <w:tcBorders>
              <w:top w:val="nil"/>
              <w:left w:val="single" w:sz="2" w:space="0" w:color="auto"/>
              <w:right w:val="nil"/>
            </w:tcBorders>
            <w:shd w:val="clear" w:color="auto" w:fill="D9D9D9" w:themeFill="background1" w:themeFillShade="D9"/>
            <w:noWrap/>
            <w:vAlign w:val="bottom"/>
            <w:hideMark/>
          </w:tcPr>
          <w:p w14:paraId="7414931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0.051</w:t>
            </w:r>
          </w:p>
        </w:tc>
        <w:tc>
          <w:tcPr>
            <w:tcW w:w="914" w:type="dxa"/>
            <w:tcBorders>
              <w:top w:val="nil"/>
              <w:left w:val="nil"/>
              <w:right w:val="nil"/>
            </w:tcBorders>
            <w:shd w:val="clear" w:color="auto" w:fill="D9D9D9" w:themeFill="background1" w:themeFillShade="D9"/>
            <w:noWrap/>
            <w:vAlign w:val="bottom"/>
            <w:hideMark/>
          </w:tcPr>
          <w:p w14:paraId="545CF57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0.094</w:t>
            </w:r>
          </w:p>
        </w:tc>
        <w:tc>
          <w:tcPr>
            <w:tcW w:w="913" w:type="dxa"/>
            <w:tcBorders>
              <w:top w:val="nil"/>
              <w:left w:val="nil"/>
              <w:right w:val="nil"/>
            </w:tcBorders>
            <w:shd w:val="clear" w:color="auto" w:fill="D9D9D9" w:themeFill="background1" w:themeFillShade="D9"/>
            <w:noWrap/>
            <w:vAlign w:val="bottom"/>
            <w:hideMark/>
          </w:tcPr>
          <w:p w14:paraId="0D418A9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0.166</w:t>
            </w:r>
          </w:p>
        </w:tc>
        <w:tc>
          <w:tcPr>
            <w:tcW w:w="914" w:type="dxa"/>
            <w:tcBorders>
              <w:top w:val="nil"/>
              <w:left w:val="nil"/>
              <w:right w:val="nil"/>
            </w:tcBorders>
            <w:shd w:val="clear" w:color="auto" w:fill="D9D9D9" w:themeFill="background1" w:themeFillShade="D9"/>
            <w:noWrap/>
            <w:vAlign w:val="bottom"/>
            <w:hideMark/>
          </w:tcPr>
          <w:p w14:paraId="266F34E0"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0.279</w:t>
            </w:r>
          </w:p>
        </w:tc>
        <w:tc>
          <w:tcPr>
            <w:tcW w:w="913" w:type="dxa"/>
            <w:tcBorders>
              <w:top w:val="nil"/>
              <w:left w:val="nil"/>
              <w:right w:val="nil"/>
            </w:tcBorders>
            <w:shd w:val="clear" w:color="auto" w:fill="D9D9D9" w:themeFill="background1" w:themeFillShade="D9"/>
            <w:noWrap/>
            <w:vAlign w:val="bottom"/>
            <w:hideMark/>
          </w:tcPr>
          <w:p w14:paraId="134C43A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0.438</w:t>
            </w:r>
          </w:p>
        </w:tc>
        <w:tc>
          <w:tcPr>
            <w:tcW w:w="914" w:type="dxa"/>
            <w:tcBorders>
              <w:top w:val="nil"/>
              <w:left w:val="nil"/>
              <w:right w:val="nil"/>
            </w:tcBorders>
            <w:shd w:val="clear" w:color="auto" w:fill="D9D9D9" w:themeFill="background1" w:themeFillShade="D9"/>
            <w:noWrap/>
            <w:vAlign w:val="bottom"/>
            <w:hideMark/>
          </w:tcPr>
          <w:p w14:paraId="6FCD1691"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0.633</w:t>
            </w:r>
          </w:p>
        </w:tc>
      </w:tr>
      <w:tr w:rsidR="00EE67F3" w:rsidRPr="00B4390A" w14:paraId="263262AD" w14:textId="77777777" w:rsidTr="00A90EEE">
        <w:trPr>
          <w:trHeight w:val="300"/>
        </w:trPr>
        <w:tc>
          <w:tcPr>
            <w:tcW w:w="429" w:type="dxa"/>
            <w:vMerge/>
            <w:tcBorders>
              <w:left w:val="nil"/>
              <w:bottom w:val="single" w:sz="2" w:space="0" w:color="auto"/>
              <w:right w:val="single" w:sz="2" w:space="0" w:color="auto"/>
            </w:tcBorders>
            <w:shd w:val="clear" w:color="auto" w:fill="auto"/>
            <w:noWrap/>
            <w:vAlign w:val="center"/>
            <w:hideMark/>
          </w:tcPr>
          <w:p w14:paraId="36FA8086" w14:textId="77777777" w:rsidR="00EE67F3" w:rsidRPr="00B4390A" w:rsidRDefault="00EE67F3" w:rsidP="00EE67F3">
            <w:pPr>
              <w:jc w:val="center"/>
              <w:rPr>
                <w:rFonts w:asciiTheme="minorBidi" w:hAnsiTheme="minorBidi" w:cstheme="minorBidi"/>
                <w:color w:val="000000"/>
                <w:sz w:val="18"/>
                <w:szCs w:val="18"/>
                <w:lang w:eastAsia="en-GB" w:bidi="he-IL"/>
              </w:rPr>
            </w:pPr>
          </w:p>
        </w:tc>
        <w:tc>
          <w:tcPr>
            <w:tcW w:w="2690" w:type="dxa"/>
            <w:tcBorders>
              <w:top w:val="nil"/>
              <w:left w:val="single" w:sz="2" w:space="0" w:color="auto"/>
              <w:bottom w:val="single" w:sz="2" w:space="0" w:color="auto"/>
              <w:right w:val="single" w:sz="2" w:space="0" w:color="auto"/>
            </w:tcBorders>
            <w:shd w:val="clear" w:color="auto" w:fill="D9D9D9" w:themeFill="background1" w:themeFillShade="D9"/>
            <w:noWrap/>
            <w:vAlign w:val="bottom"/>
            <w:hideMark/>
          </w:tcPr>
          <w:p w14:paraId="43216CA5"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Ensemble</w:t>
            </w:r>
            <w:r>
              <w:rPr>
                <w:rFonts w:asciiTheme="minorBidi" w:hAnsiTheme="minorBidi" w:cstheme="minorBidi"/>
                <w:color w:val="000000"/>
                <w:sz w:val="18"/>
                <w:szCs w:val="18"/>
                <w:lang w:eastAsia="en-GB" w:bidi="he-IL"/>
              </w:rPr>
              <w:t xml:space="preserve"> </w:t>
            </w:r>
          </w:p>
        </w:tc>
        <w:tc>
          <w:tcPr>
            <w:tcW w:w="913" w:type="dxa"/>
            <w:tcBorders>
              <w:top w:val="nil"/>
              <w:left w:val="single" w:sz="2" w:space="0" w:color="auto"/>
              <w:bottom w:val="single" w:sz="2" w:space="0" w:color="auto"/>
              <w:right w:val="nil"/>
            </w:tcBorders>
            <w:shd w:val="clear" w:color="auto" w:fill="D9D9D9" w:themeFill="background1" w:themeFillShade="D9"/>
            <w:noWrap/>
            <w:vAlign w:val="bottom"/>
            <w:hideMark/>
          </w:tcPr>
          <w:p w14:paraId="7451D938"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0.021</w:t>
            </w:r>
          </w:p>
        </w:tc>
        <w:tc>
          <w:tcPr>
            <w:tcW w:w="914" w:type="dxa"/>
            <w:tcBorders>
              <w:top w:val="nil"/>
              <w:left w:val="nil"/>
              <w:bottom w:val="single" w:sz="2" w:space="0" w:color="auto"/>
              <w:right w:val="nil"/>
            </w:tcBorders>
            <w:shd w:val="clear" w:color="auto" w:fill="D9D9D9" w:themeFill="background1" w:themeFillShade="D9"/>
            <w:noWrap/>
            <w:vAlign w:val="bottom"/>
            <w:hideMark/>
          </w:tcPr>
          <w:p w14:paraId="03072D09"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0.054</w:t>
            </w:r>
          </w:p>
        </w:tc>
        <w:tc>
          <w:tcPr>
            <w:tcW w:w="913" w:type="dxa"/>
            <w:tcBorders>
              <w:top w:val="nil"/>
              <w:left w:val="nil"/>
              <w:bottom w:val="single" w:sz="2" w:space="0" w:color="auto"/>
              <w:right w:val="nil"/>
            </w:tcBorders>
            <w:shd w:val="clear" w:color="auto" w:fill="D9D9D9" w:themeFill="background1" w:themeFillShade="D9"/>
            <w:noWrap/>
            <w:vAlign w:val="bottom"/>
            <w:hideMark/>
          </w:tcPr>
          <w:p w14:paraId="45577721"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0.128</w:t>
            </w:r>
          </w:p>
        </w:tc>
        <w:tc>
          <w:tcPr>
            <w:tcW w:w="914" w:type="dxa"/>
            <w:tcBorders>
              <w:top w:val="nil"/>
              <w:left w:val="nil"/>
              <w:bottom w:val="single" w:sz="2" w:space="0" w:color="auto"/>
              <w:right w:val="nil"/>
            </w:tcBorders>
            <w:shd w:val="clear" w:color="auto" w:fill="D9D9D9" w:themeFill="background1" w:themeFillShade="D9"/>
            <w:noWrap/>
            <w:vAlign w:val="bottom"/>
            <w:hideMark/>
          </w:tcPr>
          <w:p w14:paraId="4782040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0.266</w:t>
            </w:r>
          </w:p>
        </w:tc>
        <w:tc>
          <w:tcPr>
            <w:tcW w:w="913" w:type="dxa"/>
            <w:tcBorders>
              <w:top w:val="nil"/>
              <w:left w:val="nil"/>
              <w:bottom w:val="single" w:sz="2" w:space="0" w:color="auto"/>
              <w:right w:val="nil"/>
            </w:tcBorders>
            <w:shd w:val="clear" w:color="auto" w:fill="D9D9D9" w:themeFill="background1" w:themeFillShade="D9"/>
            <w:noWrap/>
            <w:vAlign w:val="bottom"/>
            <w:hideMark/>
          </w:tcPr>
          <w:p w14:paraId="61E28079"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0.465</w:t>
            </w:r>
          </w:p>
        </w:tc>
        <w:tc>
          <w:tcPr>
            <w:tcW w:w="914" w:type="dxa"/>
            <w:tcBorders>
              <w:top w:val="nil"/>
              <w:left w:val="nil"/>
              <w:bottom w:val="single" w:sz="2" w:space="0" w:color="auto"/>
              <w:right w:val="nil"/>
            </w:tcBorders>
            <w:shd w:val="clear" w:color="auto" w:fill="D9D9D9" w:themeFill="background1" w:themeFillShade="D9"/>
            <w:noWrap/>
            <w:vAlign w:val="bottom"/>
            <w:hideMark/>
          </w:tcPr>
          <w:p w14:paraId="496797AB"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0.667</w:t>
            </w:r>
          </w:p>
        </w:tc>
      </w:tr>
      <w:tr w:rsidR="00EE67F3" w:rsidRPr="00B4390A" w14:paraId="713D11D0" w14:textId="77777777" w:rsidTr="00A90EEE">
        <w:trPr>
          <w:trHeight w:val="300"/>
        </w:trPr>
        <w:tc>
          <w:tcPr>
            <w:tcW w:w="429" w:type="dxa"/>
            <w:vMerge w:val="restart"/>
            <w:tcBorders>
              <w:top w:val="single" w:sz="2" w:space="0" w:color="auto"/>
              <w:left w:val="nil"/>
              <w:right w:val="single" w:sz="2" w:space="0" w:color="auto"/>
            </w:tcBorders>
            <w:shd w:val="clear" w:color="auto" w:fill="BFBFBF" w:themeFill="background1" w:themeFillShade="BF"/>
            <w:noWrap/>
            <w:textDirection w:val="btLr"/>
            <w:vAlign w:val="center"/>
            <w:hideMark/>
          </w:tcPr>
          <w:p w14:paraId="76003B5F" w14:textId="77777777" w:rsidR="00EE67F3" w:rsidRPr="00B4390A" w:rsidRDefault="00EE67F3" w:rsidP="00EE67F3">
            <w:pPr>
              <w:ind w:left="113" w:right="113"/>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N cells</w:t>
            </w:r>
          </w:p>
        </w:tc>
        <w:tc>
          <w:tcPr>
            <w:tcW w:w="2690" w:type="dxa"/>
            <w:tcBorders>
              <w:top w:val="single" w:sz="2" w:space="0" w:color="auto"/>
              <w:left w:val="single" w:sz="2" w:space="0" w:color="auto"/>
              <w:bottom w:val="nil"/>
              <w:right w:val="single" w:sz="2" w:space="0" w:color="auto"/>
            </w:tcBorders>
            <w:shd w:val="clear" w:color="auto" w:fill="BFBFBF" w:themeFill="background1" w:themeFillShade="BF"/>
            <w:noWrap/>
            <w:vAlign w:val="bottom"/>
            <w:hideMark/>
          </w:tcPr>
          <w:p w14:paraId="01F29205"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Observed</w:t>
            </w:r>
          </w:p>
        </w:tc>
        <w:tc>
          <w:tcPr>
            <w:tcW w:w="913" w:type="dxa"/>
            <w:tcBorders>
              <w:top w:val="single" w:sz="2" w:space="0" w:color="auto"/>
              <w:left w:val="single" w:sz="2" w:space="0" w:color="auto"/>
              <w:bottom w:val="nil"/>
              <w:right w:val="nil"/>
            </w:tcBorders>
            <w:shd w:val="clear" w:color="auto" w:fill="BFBFBF" w:themeFill="background1" w:themeFillShade="BF"/>
            <w:noWrap/>
            <w:vAlign w:val="bottom"/>
            <w:hideMark/>
          </w:tcPr>
          <w:p w14:paraId="51D86983"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261</w:t>
            </w:r>
          </w:p>
        </w:tc>
        <w:tc>
          <w:tcPr>
            <w:tcW w:w="914" w:type="dxa"/>
            <w:tcBorders>
              <w:top w:val="single" w:sz="2" w:space="0" w:color="auto"/>
              <w:left w:val="nil"/>
              <w:bottom w:val="nil"/>
              <w:right w:val="nil"/>
            </w:tcBorders>
            <w:shd w:val="clear" w:color="auto" w:fill="BFBFBF" w:themeFill="background1" w:themeFillShade="BF"/>
            <w:noWrap/>
            <w:vAlign w:val="bottom"/>
            <w:hideMark/>
          </w:tcPr>
          <w:p w14:paraId="76549A0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250</w:t>
            </w:r>
          </w:p>
        </w:tc>
        <w:tc>
          <w:tcPr>
            <w:tcW w:w="913" w:type="dxa"/>
            <w:tcBorders>
              <w:top w:val="single" w:sz="2" w:space="0" w:color="auto"/>
              <w:left w:val="nil"/>
              <w:bottom w:val="nil"/>
              <w:right w:val="nil"/>
            </w:tcBorders>
            <w:shd w:val="clear" w:color="auto" w:fill="BFBFBF" w:themeFill="background1" w:themeFillShade="BF"/>
            <w:noWrap/>
            <w:vAlign w:val="bottom"/>
            <w:hideMark/>
          </w:tcPr>
          <w:p w14:paraId="26A72FA1"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206</w:t>
            </w:r>
          </w:p>
        </w:tc>
        <w:tc>
          <w:tcPr>
            <w:tcW w:w="914" w:type="dxa"/>
            <w:tcBorders>
              <w:top w:val="single" w:sz="2" w:space="0" w:color="auto"/>
              <w:left w:val="nil"/>
              <w:bottom w:val="nil"/>
              <w:right w:val="nil"/>
            </w:tcBorders>
            <w:shd w:val="clear" w:color="auto" w:fill="BFBFBF" w:themeFill="background1" w:themeFillShade="BF"/>
            <w:noWrap/>
            <w:vAlign w:val="bottom"/>
            <w:hideMark/>
          </w:tcPr>
          <w:p w14:paraId="76DB08D4"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115</w:t>
            </w:r>
          </w:p>
        </w:tc>
        <w:tc>
          <w:tcPr>
            <w:tcW w:w="913" w:type="dxa"/>
            <w:tcBorders>
              <w:top w:val="single" w:sz="2" w:space="0" w:color="auto"/>
              <w:left w:val="nil"/>
              <w:bottom w:val="nil"/>
              <w:right w:val="nil"/>
            </w:tcBorders>
            <w:shd w:val="clear" w:color="auto" w:fill="BFBFBF" w:themeFill="background1" w:themeFillShade="BF"/>
            <w:noWrap/>
            <w:vAlign w:val="bottom"/>
            <w:hideMark/>
          </w:tcPr>
          <w:p w14:paraId="4BEEA8F2"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52</w:t>
            </w:r>
          </w:p>
        </w:tc>
        <w:tc>
          <w:tcPr>
            <w:tcW w:w="914" w:type="dxa"/>
            <w:tcBorders>
              <w:top w:val="single" w:sz="2" w:space="0" w:color="auto"/>
              <w:left w:val="nil"/>
              <w:bottom w:val="nil"/>
              <w:right w:val="nil"/>
            </w:tcBorders>
            <w:shd w:val="clear" w:color="auto" w:fill="BFBFBF" w:themeFill="background1" w:themeFillShade="BF"/>
            <w:noWrap/>
            <w:vAlign w:val="bottom"/>
            <w:hideMark/>
          </w:tcPr>
          <w:p w14:paraId="1DD4368A"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16</w:t>
            </w:r>
          </w:p>
        </w:tc>
      </w:tr>
      <w:tr w:rsidR="00EE67F3" w:rsidRPr="00B4390A" w14:paraId="7212884B" w14:textId="77777777" w:rsidTr="00A90EEE">
        <w:trPr>
          <w:trHeight w:val="300"/>
        </w:trPr>
        <w:tc>
          <w:tcPr>
            <w:tcW w:w="429" w:type="dxa"/>
            <w:vMerge/>
            <w:tcBorders>
              <w:left w:val="nil"/>
              <w:right w:val="single" w:sz="2" w:space="0" w:color="auto"/>
            </w:tcBorders>
            <w:shd w:val="clear" w:color="auto" w:fill="BFBFBF" w:themeFill="background1" w:themeFillShade="BF"/>
            <w:noWrap/>
            <w:vAlign w:val="bottom"/>
            <w:hideMark/>
          </w:tcPr>
          <w:p w14:paraId="4EE155EB" w14:textId="77777777" w:rsidR="00EE67F3" w:rsidRPr="00B4390A" w:rsidRDefault="00EE67F3" w:rsidP="00B4390A">
            <w:pPr>
              <w:jc w:val="right"/>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BFBFBF" w:themeFill="background1" w:themeFillShade="BF"/>
            <w:noWrap/>
            <w:vAlign w:val="bottom"/>
            <w:hideMark/>
          </w:tcPr>
          <w:p w14:paraId="35A9EDDD" w14:textId="77777777" w:rsidR="00EE67F3" w:rsidRPr="00B4390A" w:rsidRDefault="00EE67F3" w:rsidP="00B4390A">
            <w:pP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Ensemble</w:t>
            </w:r>
          </w:p>
        </w:tc>
        <w:tc>
          <w:tcPr>
            <w:tcW w:w="913" w:type="dxa"/>
            <w:tcBorders>
              <w:top w:val="nil"/>
              <w:left w:val="single" w:sz="2" w:space="0" w:color="auto"/>
              <w:bottom w:val="nil"/>
              <w:right w:val="nil"/>
            </w:tcBorders>
            <w:shd w:val="clear" w:color="auto" w:fill="BFBFBF" w:themeFill="background1" w:themeFillShade="BF"/>
            <w:noWrap/>
            <w:vAlign w:val="bottom"/>
            <w:hideMark/>
          </w:tcPr>
          <w:p w14:paraId="53171ACA"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586</w:t>
            </w:r>
          </w:p>
        </w:tc>
        <w:tc>
          <w:tcPr>
            <w:tcW w:w="914" w:type="dxa"/>
            <w:tcBorders>
              <w:top w:val="nil"/>
              <w:left w:val="nil"/>
              <w:bottom w:val="nil"/>
              <w:right w:val="nil"/>
            </w:tcBorders>
            <w:shd w:val="clear" w:color="auto" w:fill="BFBFBF" w:themeFill="background1" w:themeFillShade="BF"/>
            <w:noWrap/>
            <w:vAlign w:val="bottom"/>
            <w:hideMark/>
          </w:tcPr>
          <w:p w14:paraId="386B999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372</w:t>
            </w:r>
          </w:p>
        </w:tc>
        <w:tc>
          <w:tcPr>
            <w:tcW w:w="913" w:type="dxa"/>
            <w:tcBorders>
              <w:top w:val="nil"/>
              <w:left w:val="nil"/>
              <w:bottom w:val="nil"/>
              <w:right w:val="nil"/>
            </w:tcBorders>
            <w:shd w:val="clear" w:color="auto" w:fill="BFBFBF" w:themeFill="background1" w:themeFillShade="BF"/>
            <w:noWrap/>
            <w:vAlign w:val="bottom"/>
            <w:hideMark/>
          </w:tcPr>
          <w:p w14:paraId="12F0FAE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221</w:t>
            </w:r>
          </w:p>
        </w:tc>
        <w:tc>
          <w:tcPr>
            <w:tcW w:w="914" w:type="dxa"/>
            <w:tcBorders>
              <w:top w:val="nil"/>
              <w:left w:val="nil"/>
              <w:bottom w:val="nil"/>
              <w:right w:val="nil"/>
            </w:tcBorders>
            <w:shd w:val="clear" w:color="auto" w:fill="BFBFBF" w:themeFill="background1" w:themeFillShade="BF"/>
            <w:noWrap/>
            <w:vAlign w:val="bottom"/>
            <w:hideMark/>
          </w:tcPr>
          <w:p w14:paraId="41D5FB62"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115</w:t>
            </w:r>
          </w:p>
        </w:tc>
        <w:tc>
          <w:tcPr>
            <w:tcW w:w="913" w:type="dxa"/>
            <w:tcBorders>
              <w:top w:val="nil"/>
              <w:left w:val="nil"/>
              <w:bottom w:val="nil"/>
              <w:right w:val="nil"/>
            </w:tcBorders>
            <w:shd w:val="clear" w:color="auto" w:fill="BFBFBF" w:themeFill="background1" w:themeFillShade="BF"/>
            <w:noWrap/>
            <w:vAlign w:val="bottom"/>
            <w:hideMark/>
          </w:tcPr>
          <w:p w14:paraId="4919B06C"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50</w:t>
            </w:r>
          </w:p>
        </w:tc>
        <w:tc>
          <w:tcPr>
            <w:tcW w:w="914" w:type="dxa"/>
            <w:tcBorders>
              <w:top w:val="nil"/>
              <w:left w:val="nil"/>
              <w:bottom w:val="nil"/>
              <w:right w:val="nil"/>
            </w:tcBorders>
            <w:shd w:val="clear" w:color="auto" w:fill="BFBFBF" w:themeFill="background1" w:themeFillShade="BF"/>
            <w:noWrap/>
            <w:vAlign w:val="bottom"/>
            <w:hideMark/>
          </w:tcPr>
          <w:p w14:paraId="7992068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18</w:t>
            </w:r>
          </w:p>
        </w:tc>
      </w:tr>
      <w:tr w:rsidR="00EE67F3" w:rsidRPr="00B4390A" w14:paraId="4D1B8A41" w14:textId="77777777" w:rsidTr="00A90EEE">
        <w:trPr>
          <w:trHeight w:val="300"/>
        </w:trPr>
        <w:tc>
          <w:tcPr>
            <w:tcW w:w="429" w:type="dxa"/>
            <w:vMerge/>
            <w:tcBorders>
              <w:left w:val="nil"/>
              <w:right w:val="single" w:sz="2" w:space="0" w:color="auto"/>
            </w:tcBorders>
            <w:shd w:val="clear" w:color="auto" w:fill="BFBFBF" w:themeFill="background1" w:themeFillShade="BF"/>
            <w:noWrap/>
            <w:vAlign w:val="bottom"/>
            <w:hideMark/>
          </w:tcPr>
          <w:p w14:paraId="4C039843" w14:textId="77777777" w:rsidR="00EE67F3" w:rsidRPr="00B4390A" w:rsidRDefault="00EE67F3" w:rsidP="00B4390A">
            <w:pPr>
              <w:jc w:val="right"/>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BFBFBF" w:themeFill="background1" w:themeFillShade="BF"/>
            <w:noWrap/>
            <w:vAlign w:val="bottom"/>
            <w:hideMark/>
          </w:tcPr>
          <w:p w14:paraId="40F51549" w14:textId="77777777" w:rsidR="00EE67F3" w:rsidRPr="00B4390A" w:rsidRDefault="00EE67F3" w:rsidP="00B4390A">
            <w:pPr>
              <w:rPr>
                <w:rFonts w:asciiTheme="minorBidi" w:hAnsiTheme="minorBidi" w:cstheme="minorBidi"/>
                <w:color w:val="000000"/>
                <w:sz w:val="18"/>
                <w:szCs w:val="18"/>
                <w:lang w:eastAsia="en-GB" w:bidi="he-IL"/>
              </w:rPr>
            </w:pPr>
            <w:r>
              <w:rPr>
                <w:rFonts w:asciiTheme="minorBidi" w:hAnsiTheme="minorBidi" w:cstheme="minorBidi"/>
                <w:color w:val="000000"/>
                <w:sz w:val="18"/>
                <w:szCs w:val="18"/>
                <w:lang w:eastAsia="en-GB" w:bidi="he-IL"/>
              </w:rPr>
              <w:t>Top down - a</w:t>
            </w:r>
            <w:r w:rsidRPr="00B4390A">
              <w:rPr>
                <w:rFonts w:asciiTheme="minorBidi" w:hAnsiTheme="minorBidi" w:cstheme="minorBidi"/>
                <w:color w:val="000000"/>
                <w:sz w:val="18"/>
                <w:szCs w:val="18"/>
                <w:lang w:eastAsia="en-GB" w:bidi="he-IL"/>
              </w:rPr>
              <w:t>im</w:t>
            </w:r>
          </w:p>
        </w:tc>
        <w:tc>
          <w:tcPr>
            <w:tcW w:w="913" w:type="dxa"/>
            <w:tcBorders>
              <w:top w:val="nil"/>
              <w:left w:val="single" w:sz="2" w:space="0" w:color="auto"/>
              <w:bottom w:val="nil"/>
              <w:right w:val="nil"/>
            </w:tcBorders>
            <w:shd w:val="clear" w:color="auto" w:fill="BFBFBF" w:themeFill="background1" w:themeFillShade="BF"/>
            <w:noWrap/>
            <w:vAlign w:val="bottom"/>
            <w:hideMark/>
          </w:tcPr>
          <w:p w14:paraId="153E6E49"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586</w:t>
            </w:r>
          </w:p>
        </w:tc>
        <w:tc>
          <w:tcPr>
            <w:tcW w:w="914" w:type="dxa"/>
            <w:tcBorders>
              <w:top w:val="nil"/>
              <w:left w:val="nil"/>
              <w:bottom w:val="nil"/>
              <w:right w:val="nil"/>
            </w:tcBorders>
            <w:shd w:val="clear" w:color="auto" w:fill="BFBFBF" w:themeFill="background1" w:themeFillShade="BF"/>
            <w:noWrap/>
            <w:vAlign w:val="bottom"/>
            <w:hideMark/>
          </w:tcPr>
          <w:p w14:paraId="1719950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372</w:t>
            </w:r>
          </w:p>
        </w:tc>
        <w:tc>
          <w:tcPr>
            <w:tcW w:w="913" w:type="dxa"/>
            <w:tcBorders>
              <w:top w:val="nil"/>
              <w:left w:val="nil"/>
              <w:bottom w:val="nil"/>
              <w:right w:val="nil"/>
            </w:tcBorders>
            <w:shd w:val="clear" w:color="auto" w:fill="BFBFBF" w:themeFill="background1" w:themeFillShade="BF"/>
            <w:noWrap/>
            <w:vAlign w:val="bottom"/>
            <w:hideMark/>
          </w:tcPr>
          <w:p w14:paraId="4B77E5D8"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221</w:t>
            </w:r>
          </w:p>
        </w:tc>
        <w:tc>
          <w:tcPr>
            <w:tcW w:w="914" w:type="dxa"/>
            <w:tcBorders>
              <w:top w:val="nil"/>
              <w:left w:val="nil"/>
              <w:bottom w:val="nil"/>
              <w:right w:val="nil"/>
            </w:tcBorders>
            <w:shd w:val="clear" w:color="auto" w:fill="BFBFBF" w:themeFill="background1" w:themeFillShade="BF"/>
            <w:noWrap/>
            <w:vAlign w:val="bottom"/>
            <w:hideMark/>
          </w:tcPr>
          <w:p w14:paraId="51B96C4E"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115</w:t>
            </w:r>
          </w:p>
        </w:tc>
        <w:tc>
          <w:tcPr>
            <w:tcW w:w="913" w:type="dxa"/>
            <w:tcBorders>
              <w:top w:val="nil"/>
              <w:left w:val="nil"/>
              <w:bottom w:val="nil"/>
              <w:right w:val="nil"/>
            </w:tcBorders>
            <w:shd w:val="clear" w:color="auto" w:fill="BFBFBF" w:themeFill="background1" w:themeFillShade="BF"/>
            <w:noWrap/>
            <w:vAlign w:val="bottom"/>
            <w:hideMark/>
          </w:tcPr>
          <w:p w14:paraId="517CC833"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52</w:t>
            </w:r>
          </w:p>
        </w:tc>
        <w:tc>
          <w:tcPr>
            <w:tcW w:w="914" w:type="dxa"/>
            <w:tcBorders>
              <w:top w:val="nil"/>
              <w:left w:val="nil"/>
              <w:bottom w:val="nil"/>
              <w:right w:val="nil"/>
            </w:tcBorders>
            <w:shd w:val="clear" w:color="auto" w:fill="BFBFBF" w:themeFill="background1" w:themeFillShade="BF"/>
            <w:noWrap/>
            <w:vAlign w:val="bottom"/>
            <w:hideMark/>
          </w:tcPr>
          <w:p w14:paraId="3B191A87"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16</w:t>
            </w:r>
          </w:p>
        </w:tc>
      </w:tr>
      <w:tr w:rsidR="00EE67F3" w:rsidRPr="00B4390A" w14:paraId="417E526C" w14:textId="77777777" w:rsidTr="00A90EEE">
        <w:trPr>
          <w:trHeight w:val="300"/>
        </w:trPr>
        <w:tc>
          <w:tcPr>
            <w:tcW w:w="429" w:type="dxa"/>
            <w:vMerge/>
            <w:tcBorders>
              <w:left w:val="nil"/>
              <w:bottom w:val="nil"/>
              <w:right w:val="single" w:sz="2" w:space="0" w:color="auto"/>
            </w:tcBorders>
            <w:shd w:val="clear" w:color="auto" w:fill="BFBFBF" w:themeFill="background1" w:themeFillShade="BF"/>
            <w:noWrap/>
            <w:vAlign w:val="bottom"/>
            <w:hideMark/>
          </w:tcPr>
          <w:p w14:paraId="3493B7F4" w14:textId="77777777" w:rsidR="00EE67F3" w:rsidRPr="00B4390A" w:rsidRDefault="00EE67F3" w:rsidP="00B4390A">
            <w:pPr>
              <w:jc w:val="right"/>
              <w:rPr>
                <w:rFonts w:asciiTheme="minorBidi" w:hAnsiTheme="minorBidi" w:cstheme="minorBidi"/>
                <w:color w:val="000000"/>
                <w:sz w:val="18"/>
                <w:szCs w:val="18"/>
                <w:lang w:eastAsia="en-GB" w:bidi="he-IL"/>
              </w:rPr>
            </w:pPr>
          </w:p>
        </w:tc>
        <w:tc>
          <w:tcPr>
            <w:tcW w:w="2690" w:type="dxa"/>
            <w:tcBorders>
              <w:top w:val="nil"/>
              <w:left w:val="single" w:sz="2" w:space="0" w:color="auto"/>
              <w:bottom w:val="nil"/>
              <w:right w:val="single" w:sz="2" w:space="0" w:color="auto"/>
            </w:tcBorders>
            <w:shd w:val="clear" w:color="auto" w:fill="BFBFBF" w:themeFill="background1" w:themeFillShade="BF"/>
            <w:noWrap/>
            <w:vAlign w:val="bottom"/>
            <w:hideMark/>
          </w:tcPr>
          <w:p w14:paraId="2204EB67" w14:textId="77777777" w:rsidR="00EE67F3" w:rsidRPr="00B4390A" w:rsidRDefault="00EE67F3" w:rsidP="00B4390A">
            <w:pPr>
              <w:rPr>
                <w:rFonts w:asciiTheme="minorBidi" w:hAnsiTheme="minorBidi" w:cstheme="minorBidi"/>
                <w:color w:val="000000"/>
                <w:sz w:val="18"/>
                <w:szCs w:val="18"/>
                <w:lang w:eastAsia="en-GB" w:bidi="he-IL"/>
              </w:rPr>
            </w:pPr>
            <w:r>
              <w:rPr>
                <w:rFonts w:asciiTheme="minorBidi" w:hAnsiTheme="minorBidi" w:cstheme="minorBidi"/>
                <w:color w:val="000000"/>
                <w:sz w:val="18"/>
                <w:szCs w:val="18"/>
                <w:lang w:eastAsia="en-GB" w:bidi="he-IL"/>
              </w:rPr>
              <w:t>Top down  - results</w:t>
            </w:r>
          </w:p>
        </w:tc>
        <w:tc>
          <w:tcPr>
            <w:tcW w:w="913" w:type="dxa"/>
            <w:tcBorders>
              <w:top w:val="nil"/>
              <w:left w:val="single" w:sz="2" w:space="0" w:color="auto"/>
              <w:bottom w:val="nil"/>
              <w:right w:val="nil"/>
            </w:tcBorders>
            <w:shd w:val="clear" w:color="auto" w:fill="BFBFBF" w:themeFill="background1" w:themeFillShade="BF"/>
            <w:noWrap/>
            <w:vAlign w:val="bottom"/>
            <w:hideMark/>
          </w:tcPr>
          <w:p w14:paraId="31C78724"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586</w:t>
            </w:r>
          </w:p>
        </w:tc>
        <w:tc>
          <w:tcPr>
            <w:tcW w:w="914" w:type="dxa"/>
            <w:tcBorders>
              <w:top w:val="nil"/>
              <w:left w:val="nil"/>
              <w:bottom w:val="nil"/>
              <w:right w:val="nil"/>
            </w:tcBorders>
            <w:shd w:val="clear" w:color="auto" w:fill="BFBFBF" w:themeFill="background1" w:themeFillShade="BF"/>
            <w:noWrap/>
            <w:vAlign w:val="bottom"/>
            <w:hideMark/>
          </w:tcPr>
          <w:p w14:paraId="4E9836CF"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372</w:t>
            </w:r>
          </w:p>
        </w:tc>
        <w:tc>
          <w:tcPr>
            <w:tcW w:w="913" w:type="dxa"/>
            <w:tcBorders>
              <w:top w:val="nil"/>
              <w:left w:val="nil"/>
              <w:bottom w:val="nil"/>
              <w:right w:val="nil"/>
            </w:tcBorders>
            <w:shd w:val="clear" w:color="auto" w:fill="BFBFBF" w:themeFill="background1" w:themeFillShade="BF"/>
            <w:noWrap/>
            <w:vAlign w:val="bottom"/>
            <w:hideMark/>
          </w:tcPr>
          <w:p w14:paraId="407B8F05"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221</w:t>
            </w:r>
          </w:p>
        </w:tc>
        <w:tc>
          <w:tcPr>
            <w:tcW w:w="914" w:type="dxa"/>
            <w:tcBorders>
              <w:top w:val="nil"/>
              <w:left w:val="nil"/>
              <w:bottom w:val="nil"/>
              <w:right w:val="nil"/>
            </w:tcBorders>
            <w:shd w:val="clear" w:color="auto" w:fill="BFBFBF" w:themeFill="background1" w:themeFillShade="BF"/>
            <w:noWrap/>
            <w:vAlign w:val="bottom"/>
            <w:hideMark/>
          </w:tcPr>
          <w:p w14:paraId="5F2A9B44"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115</w:t>
            </w:r>
          </w:p>
        </w:tc>
        <w:tc>
          <w:tcPr>
            <w:tcW w:w="913" w:type="dxa"/>
            <w:tcBorders>
              <w:top w:val="nil"/>
              <w:left w:val="nil"/>
              <w:bottom w:val="nil"/>
              <w:right w:val="nil"/>
            </w:tcBorders>
            <w:shd w:val="clear" w:color="auto" w:fill="BFBFBF" w:themeFill="background1" w:themeFillShade="BF"/>
            <w:noWrap/>
            <w:vAlign w:val="bottom"/>
            <w:hideMark/>
          </w:tcPr>
          <w:p w14:paraId="0093617D"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52</w:t>
            </w:r>
          </w:p>
        </w:tc>
        <w:tc>
          <w:tcPr>
            <w:tcW w:w="914" w:type="dxa"/>
            <w:tcBorders>
              <w:top w:val="nil"/>
              <w:left w:val="nil"/>
              <w:bottom w:val="nil"/>
              <w:right w:val="nil"/>
            </w:tcBorders>
            <w:shd w:val="clear" w:color="auto" w:fill="BFBFBF" w:themeFill="background1" w:themeFillShade="BF"/>
            <w:noWrap/>
            <w:vAlign w:val="bottom"/>
            <w:hideMark/>
          </w:tcPr>
          <w:p w14:paraId="310FAD76" w14:textId="77777777" w:rsidR="00EE67F3" w:rsidRPr="00B4390A" w:rsidRDefault="00EE67F3" w:rsidP="00EE67F3">
            <w:pPr>
              <w:jc w:val="center"/>
              <w:rPr>
                <w:rFonts w:asciiTheme="minorBidi" w:hAnsiTheme="minorBidi" w:cstheme="minorBidi"/>
                <w:color w:val="000000"/>
                <w:sz w:val="18"/>
                <w:szCs w:val="18"/>
                <w:lang w:eastAsia="en-GB" w:bidi="he-IL"/>
              </w:rPr>
            </w:pPr>
            <w:r w:rsidRPr="00B4390A">
              <w:rPr>
                <w:rFonts w:asciiTheme="minorBidi" w:hAnsiTheme="minorBidi" w:cstheme="minorBidi"/>
                <w:color w:val="000000"/>
                <w:sz w:val="18"/>
                <w:szCs w:val="18"/>
                <w:lang w:eastAsia="en-GB" w:bidi="he-IL"/>
              </w:rPr>
              <w:t>16</w:t>
            </w:r>
          </w:p>
        </w:tc>
      </w:tr>
    </w:tbl>
    <w:p w14:paraId="262CD450" w14:textId="77777777" w:rsidR="00B4390A" w:rsidRDefault="00B4390A" w:rsidP="00981E3D">
      <w:pPr>
        <w:spacing w:line="360" w:lineRule="auto"/>
        <w:ind w:firstLine="284"/>
        <w:rPr>
          <w:rFonts w:ascii="Times New Roman" w:hAnsi="Times New Roman" w:cs="Times New Roman"/>
          <w:sz w:val="22"/>
          <w:szCs w:val="22"/>
        </w:rPr>
      </w:pPr>
    </w:p>
    <w:p w14:paraId="20D9BF68" w14:textId="77777777" w:rsidR="00B4390A" w:rsidRDefault="00B4390A" w:rsidP="00981E3D">
      <w:pPr>
        <w:spacing w:line="360" w:lineRule="auto"/>
        <w:ind w:firstLine="284"/>
        <w:rPr>
          <w:rFonts w:ascii="Times New Roman" w:hAnsi="Times New Roman" w:cs="Times New Roman"/>
          <w:sz w:val="22"/>
          <w:szCs w:val="22"/>
        </w:rPr>
      </w:pPr>
    </w:p>
    <w:p w14:paraId="5C90B10D" w14:textId="77777777" w:rsidR="00B4390A" w:rsidRDefault="00B4390A" w:rsidP="00981E3D">
      <w:pPr>
        <w:spacing w:line="360" w:lineRule="auto"/>
        <w:ind w:firstLine="284"/>
        <w:rPr>
          <w:rFonts w:ascii="Times New Roman" w:hAnsi="Times New Roman" w:cs="Times New Roman"/>
          <w:sz w:val="22"/>
          <w:szCs w:val="22"/>
        </w:rPr>
      </w:pPr>
    </w:p>
    <w:p w14:paraId="35E5295F" w14:textId="77777777" w:rsidR="00585240" w:rsidRDefault="00C457A5" w:rsidP="00B4390A">
      <w:pPr>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5A55139A" wp14:editId="0CDDF109">
            <wp:extent cx="5729605" cy="4867275"/>
            <wp:effectExtent l="0" t="0" r="4445" b="9525"/>
            <wp:docPr id="39" name="Picture 39" descr="C:\Users\Yoni Gavish\Dropbox\Hybrid figures\Final figures\MotFav_TD_Mask_S1250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ni Gavish\Dropbox\Hybrid figures\Final figures\MotFav_TD_Mask_S1250R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9605" cy="4867275"/>
                    </a:xfrm>
                    <a:prstGeom prst="rect">
                      <a:avLst/>
                    </a:prstGeom>
                    <a:noFill/>
                    <a:ln>
                      <a:noFill/>
                    </a:ln>
                  </pic:spPr>
                </pic:pic>
              </a:graphicData>
            </a:graphic>
          </wp:inline>
        </w:drawing>
      </w:r>
    </w:p>
    <w:p w14:paraId="3370FFB3" w14:textId="77777777" w:rsidR="00FF6941" w:rsidRDefault="00FF6941" w:rsidP="00871DC4">
      <w:pPr>
        <w:tabs>
          <w:tab w:val="left" w:pos="1134"/>
        </w:tabs>
        <w:spacing w:line="276" w:lineRule="auto"/>
        <w:rPr>
          <w:rFonts w:ascii="Times New Roman" w:hAnsi="Times New Roman" w:cs="Times New Roman"/>
          <w:sz w:val="22"/>
          <w:szCs w:val="22"/>
        </w:rPr>
      </w:pPr>
      <w:r w:rsidRPr="00B43044">
        <w:rPr>
          <w:rFonts w:asciiTheme="minorBidi" w:hAnsiTheme="minorBidi" w:cstheme="minorBidi"/>
          <w:b/>
          <w:bCs/>
        </w:rPr>
        <w:t>Figure 4.</w:t>
      </w:r>
      <w:r w:rsidR="00871DC4" w:rsidRPr="00B43044">
        <w:rPr>
          <w:rFonts w:asciiTheme="minorBidi" w:hAnsiTheme="minorBidi" w:cstheme="minorBidi"/>
          <w:b/>
          <w:bCs/>
        </w:rPr>
        <w:t>9</w:t>
      </w:r>
      <w:r w:rsidRPr="00B43044">
        <w:rPr>
          <w:rFonts w:asciiTheme="minorBidi" w:hAnsiTheme="minorBidi" w:cstheme="minorBidi"/>
          <w:b/>
          <w:bCs/>
        </w:rPr>
        <w:t>:</w:t>
      </w:r>
      <w:r w:rsidRPr="00B43044">
        <w:rPr>
          <w:rFonts w:asciiTheme="minorBidi" w:hAnsiTheme="minorBidi" w:cstheme="minorBidi"/>
        </w:rPr>
        <w:t xml:space="preserve"> The</w:t>
      </w:r>
      <w:r w:rsidRPr="00CA7CF3">
        <w:rPr>
          <w:rFonts w:asciiTheme="minorBidi" w:hAnsiTheme="minorBidi" w:cstheme="minorBidi"/>
        </w:rPr>
        <w:t xml:space="preserve"> </w:t>
      </w:r>
      <w:r>
        <w:rPr>
          <w:rFonts w:asciiTheme="minorBidi" w:hAnsiTheme="minorBidi" w:cstheme="minorBidi"/>
        </w:rPr>
        <w:t>mean probability of occurrence (</w:t>
      </w:r>
      <w:proofErr w:type="spellStart"/>
      <w:r>
        <w:rPr>
          <w:rFonts w:asciiTheme="minorBidi" w:hAnsiTheme="minorBidi" w:cstheme="minorBidi"/>
        </w:rPr>
        <w:t>PoO</w:t>
      </w:r>
      <w:proofErr w:type="spellEnd"/>
      <w:r>
        <w:rPr>
          <w:rFonts w:asciiTheme="minorBidi" w:hAnsiTheme="minorBidi" w:cstheme="minorBidi"/>
        </w:rPr>
        <w:t xml:space="preserve">) and predicted presence / absence (P/A, green as presence and white as absence) maps at all resolutions according to the </w:t>
      </w:r>
      <w:r w:rsidR="00B212C8">
        <w:rPr>
          <w:rFonts w:asciiTheme="minorBidi" w:hAnsiTheme="minorBidi" w:cstheme="minorBidi"/>
        </w:rPr>
        <w:t xml:space="preserve">masked </w:t>
      </w:r>
      <w:proofErr w:type="spellStart"/>
      <w:r w:rsidRPr="00871DC4">
        <w:rPr>
          <w:rFonts w:asciiTheme="minorBidi" w:hAnsiTheme="minorBidi" w:cstheme="minorBidi"/>
          <w:i/>
          <w:iCs/>
        </w:rPr>
        <w:t>TopDown</w:t>
      </w:r>
      <w:proofErr w:type="spellEnd"/>
      <w:r w:rsidRPr="00871DC4">
        <w:rPr>
          <w:rFonts w:asciiTheme="minorBidi" w:hAnsiTheme="minorBidi" w:cstheme="minorBidi"/>
          <w:i/>
          <w:iCs/>
        </w:rPr>
        <w:t xml:space="preserve"> </w:t>
      </w:r>
      <w:proofErr w:type="spellStart"/>
      <w:r w:rsidRPr="00871DC4">
        <w:rPr>
          <w:rFonts w:asciiTheme="minorBidi" w:hAnsiTheme="minorBidi" w:cstheme="minorBidi"/>
          <w:i/>
          <w:iCs/>
        </w:rPr>
        <w:t>PoO</w:t>
      </w:r>
      <w:proofErr w:type="spellEnd"/>
      <w:r w:rsidR="007015EA">
        <w:rPr>
          <w:rFonts w:asciiTheme="minorBidi" w:hAnsiTheme="minorBidi" w:cstheme="minorBidi"/>
        </w:rPr>
        <w:t xml:space="preserve"> model. Results from the </w:t>
      </w:r>
      <w:r w:rsidR="007015EA" w:rsidRPr="003A2B13">
        <w:rPr>
          <w:rFonts w:asciiTheme="minorBidi" w:hAnsiTheme="minorBidi" w:cstheme="minorBidi"/>
        </w:rPr>
        <w:t>S1250_R1 dataset</w:t>
      </w:r>
      <w:r w:rsidR="007015EA">
        <w:rPr>
          <w:rFonts w:asciiTheme="minorBidi" w:hAnsiTheme="minorBidi" w:cstheme="minorBidi"/>
        </w:rPr>
        <w:t xml:space="preserve">.  </w:t>
      </w:r>
    </w:p>
    <w:p w14:paraId="110E35DF" w14:textId="77777777" w:rsidR="00EE67F3" w:rsidRDefault="00EE67F3" w:rsidP="00B4390A">
      <w:pPr>
        <w:spacing w:line="360" w:lineRule="auto"/>
        <w:rPr>
          <w:rFonts w:ascii="Times New Roman" w:hAnsi="Times New Roman" w:cs="Times New Roman"/>
          <w:sz w:val="22"/>
          <w:szCs w:val="22"/>
        </w:rPr>
      </w:pPr>
    </w:p>
    <w:p w14:paraId="69355632" w14:textId="77777777" w:rsidR="00B4390A" w:rsidRDefault="00FF6941" w:rsidP="00B4390A">
      <w:pPr>
        <w:spacing w:line="360" w:lineRule="auto"/>
        <w:rPr>
          <w:rFonts w:ascii="Times New Roman" w:hAnsi="Times New Roman" w:cs="Times New Roman"/>
          <w:sz w:val="22"/>
          <w:szCs w:val="22"/>
        </w:rPr>
      </w:pPr>
      <w:r w:rsidRPr="00FF6941">
        <w:rPr>
          <w:rFonts w:ascii="Times New Roman" w:hAnsi="Times New Roman" w:cs="Times New Roman"/>
          <w:noProof/>
          <w:sz w:val="22"/>
          <w:szCs w:val="22"/>
          <w:lang w:eastAsia="en-GB" w:bidi="he-IL"/>
        </w:rPr>
        <w:lastRenderedPageBreak/>
        <w:drawing>
          <wp:inline distT="0" distB="0" distL="0" distR="0" wp14:anchorId="3974A3F0" wp14:editId="4AC1F478">
            <wp:extent cx="5732145" cy="1647077"/>
            <wp:effectExtent l="0" t="0" r="1905" b="0"/>
            <wp:docPr id="32" name="Picture 32" descr="C:\Users\Yoni Gavish\Dropbox\Hybrid figures\Final figures\T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ni Gavish\Dropbox\Hybrid figures\Final figures\TopDown.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1647077"/>
                    </a:xfrm>
                    <a:prstGeom prst="rect">
                      <a:avLst/>
                    </a:prstGeom>
                    <a:noFill/>
                    <a:ln>
                      <a:noFill/>
                    </a:ln>
                  </pic:spPr>
                </pic:pic>
              </a:graphicData>
            </a:graphic>
          </wp:inline>
        </w:drawing>
      </w:r>
    </w:p>
    <w:p w14:paraId="3E38A01E" w14:textId="77777777" w:rsidR="00FF6941" w:rsidRDefault="00FF6941" w:rsidP="00871DC4">
      <w:pPr>
        <w:tabs>
          <w:tab w:val="left" w:pos="1134"/>
        </w:tabs>
        <w:spacing w:line="276" w:lineRule="auto"/>
        <w:rPr>
          <w:rFonts w:ascii="Times New Roman" w:hAnsi="Times New Roman" w:cs="Times New Roman"/>
          <w:sz w:val="22"/>
          <w:szCs w:val="22"/>
        </w:rPr>
      </w:pPr>
      <w:r w:rsidRPr="00B43044">
        <w:rPr>
          <w:rFonts w:asciiTheme="minorBidi" w:hAnsiTheme="minorBidi" w:cstheme="minorBidi"/>
          <w:b/>
          <w:bCs/>
        </w:rPr>
        <w:t>Figure 4.</w:t>
      </w:r>
      <w:r w:rsidR="00871DC4" w:rsidRPr="00B43044">
        <w:rPr>
          <w:rFonts w:asciiTheme="minorBidi" w:hAnsiTheme="minorBidi" w:cstheme="minorBidi"/>
          <w:b/>
          <w:bCs/>
        </w:rPr>
        <w:t>10</w:t>
      </w:r>
      <w:r w:rsidRPr="00B43044">
        <w:rPr>
          <w:rFonts w:asciiTheme="minorBidi" w:hAnsiTheme="minorBidi" w:cstheme="minorBidi"/>
          <w:b/>
          <w:bCs/>
        </w:rPr>
        <w:t>:</w:t>
      </w:r>
      <w:r w:rsidRPr="00B43044">
        <w:rPr>
          <w:rFonts w:asciiTheme="minorBidi" w:hAnsiTheme="minorBidi" w:cstheme="minorBidi"/>
        </w:rPr>
        <w:t xml:space="preserve"> The</w:t>
      </w:r>
      <w:r w:rsidRPr="00CA7CF3">
        <w:rPr>
          <w:rFonts w:asciiTheme="minorBidi" w:hAnsiTheme="minorBidi" w:cstheme="minorBidi"/>
        </w:rPr>
        <w:t xml:space="preserve"> </w:t>
      </w:r>
      <w:r>
        <w:rPr>
          <w:rFonts w:asciiTheme="minorBidi" w:hAnsiTheme="minorBidi" w:cstheme="minorBidi"/>
        </w:rPr>
        <w:t xml:space="preserve">predicted presence (green) / absence (white) map at </w:t>
      </w:r>
      <w:r w:rsidRPr="007804FC">
        <w:rPr>
          <w:rFonts w:asciiTheme="minorBidi" w:hAnsiTheme="minorBidi" w:cstheme="minorBidi"/>
          <w:b/>
          <w:bCs/>
          <w:i/>
          <w:iCs/>
        </w:rPr>
        <w:t>a)</w:t>
      </w:r>
      <w:r>
        <w:rPr>
          <w:rFonts w:asciiTheme="minorBidi" w:hAnsiTheme="minorBidi" w:cstheme="minorBidi"/>
        </w:rPr>
        <w:t xml:space="preserve"> the 1×1 km and </w:t>
      </w:r>
      <w:r w:rsidRPr="007804FC">
        <w:rPr>
          <w:rFonts w:asciiTheme="minorBidi" w:hAnsiTheme="minorBidi" w:cstheme="minorBidi"/>
          <w:b/>
          <w:bCs/>
          <w:i/>
          <w:iCs/>
        </w:rPr>
        <w:t>b)</w:t>
      </w:r>
      <w:r>
        <w:rPr>
          <w:rFonts w:asciiTheme="minorBidi" w:hAnsiTheme="minorBidi" w:cstheme="minorBidi"/>
        </w:rPr>
        <w:t xml:space="preserve"> the 5×8 km resolution according to the </w:t>
      </w:r>
      <w:r w:rsidR="00B212C8">
        <w:rPr>
          <w:rFonts w:asciiTheme="minorBidi" w:hAnsiTheme="minorBidi" w:cstheme="minorBidi"/>
        </w:rPr>
        <w:t xml:space="preserve">unmasked </w:t>
      </w:r>
      <w:proofErr w:type="spellStart"/>
      <w:r w:rsidRPr="00871DC4">
        <w:rPr>
          <w:rFonts w:asciiTheme="minorBidi" w:hAnsiTheme="minorBidi" w:cstheme="minorBidi"/>
          <w:i/>
          <w:iCs/>
        </w:rPr>
        <w:t>TopDown</w:t>
      </w:r>
      <w:proofErr w:type="spellEnd"/>
      <w:r w:rsidRPr="00871DC4">
        <w:rPr>
          <w:rFonts w:asciiTheme="minorBidi" w:hAnsiTheme="minorBidi" w:cstheme="minorBidi"/>
          <w:i/>
          <w:iCs/>
        </w:rPr>
        <w:t xml:space="preserve"> </w:t>
      </w:r>
      <w:proofErr w:type="spellStart"/>
      <w:r w:rsidRPr="00871DC4">
        <w:rPr>
          <w:rFonts w:asciiTheme="minorBidi" w:hAnsiTheme="minorBidi" w:cstheme="minorBidi"/>
          <w:i/>
          <w:iCs/>
        </w:rPr>
        <w:t>PoO</w:t>
      </w:r>
      <w:proofErr w:type="spellEnd"/>
      <w:r w:rsidR="007015EA">
        <w:rPr>
          <w:rFonts w:asciiTheme="minorBidi" w:hAnsiTheme="minorBidi" w:cstheme="minorBidi"/>
        </w:rPr>
        <w:t xml:space="preserve"> model. Results from the </w:t>
      </w:r>
      <w:r w:rsidR="007015EA" w:rsidRPr="003A2B13">
        <w:rPr>
          <w:rFonts w:asciiTheme="minorBidi" w:hAnsiTheme="minorBidi" w:cstheme="minorBidi"/>
        </w:rPr>
        <w:t>S1250_R1 dataset</w:t>
      </w:r>
      <w:r w:rsidR="007015EA">
        <w:rPr>
          <w:rFonts w:asciiTheme="minorBidi" w:hAnsiTheme="minorBidi" w:cstheme="minorBidi"/>
        </w:rPr>
        <w:t xml:space="preserve">.  </w:t>
      </w:r>
    </w:p>
    <w:p w14:paraId="1D638494" w14:textId="77777777" w:rsidR="00B4390A" w:rsidRDefault="00B4390A" w:rsidP="00B4390A">
      <w:pPr>
        <w:spacing w:line="360" w:lineRule="auto"/>
        <w:rPr>
          <w:rFonts w:ascii="Times New Roman" w:hAnsi="Times New Roman" w:cs="Times New Roman"/>
          <w:sz w:val="22"/>
          <w:szCs w:val="22"/>
        </w:rPr>
      </w:pPr>
    </w:p>
    <w:p w14:paraId="0DE1E7E7" w14:textId="77777777" w:rsidR="00B4390A" w:rsidRDefault="00B4390A" w:rsidP="00B4390A">
      <w:pPr>
        <w:spacing w:line="360" w:lineRule="auto"/>
        <w:rPr>
          <w:rFonts w:ascii="Times New Roman" w:hAnsi="Times New Roman" w:cs="Times New Roman"/>
          <w:sz w:val="22"/>
          <w:szCs w:val="22"/>
        </w:rPr>
      </w:pPr>
    </w:p>
    <w:p w14:paraId="2E8A3CFF" w14:textId="77777777" w:rsidR="00F40CE4" w:rsidRPr="00282F42" w:rsidRDefault="00F40CE4" w:rsidP="00F40CE4">
      <w:pPr>
        <w:pStyle w:val="Style2"/>
        <w:rPr>
          <w:rFonts w:ascii="Arial" w:hAnsi="Arial" w:cs="Arial"/>
        </w:rPr>
      </w:pPr>
      <w:bookmarkStart w:id="114" w:name="_Toc445210678"/>
      <w:proofErr w:type="gramStart"/>
      <w:r>
        <w:t>4</w:t>
      </w:r>
      <w:r w:rsidRPr="005245D0">
        <w:t>.</w:t>
      </w:r>
      <w:r w:rsidR="00585240">
        <w:t>h</w:t>
      </w:r>
      <w:proofErr w:type="gramEnd"/>
      <w:r w:rsidRPr="005245D0">
        <w:t>:</w:t>
      </w:r>
      <w:r w:rsidRPr="005245D0">
        <w:tab/>
      </w:r>
      <w:r>
        <w:t xml:space="preserve">The </w:t>
      </w:r>
      <w:proofErr w:type="spellStart"/>
      <w:r>
        <w:t>SpaNiche</w:t>
      </w:r>
      <w:proofErr w:type="spellEnd"/>
      <w:r>
        <w:t xml:space="preserve"> model</w:t>
      </w:r>
      <w:bookmarkEnd w:id="114"/>
    </w:p>
    <w:p w14:paraId="0852BF55" w14:textId="77777777" w:rsidR="006063CF" w:rsidRPr="006063CF" w:rsidRDefault="006063CF" w:rsidP="006063CF">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h</w:t>
      </w:r>
      <w:r w:rsidRPr="002965E8">
        <w:rPr>
          <w:rFonts w:ascii="Times New Roman" w:hAnsi="Times New Roman" w:cs="Times New Roman"/>
          <w:i/>
          <w:iCs/>
          <w:sz w:val="22"/>
          <w:szCs w:val="22"/>
        </w:rPr>
        <w:t>.1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w:t>
      </w:r>
      <w:r w:rsidRPr="002965E8">
        <w:rPr>
          <w:rFonts w:ascii="Times New Roman" w:hAnsi="Times New Roman" w:cs="Times New Roman"/>
          <w:i/>
          <w:iCs/>
          <w:sz w:val="22"/>
          <w:szCs w:val="22"/>
        </w:rPr>
        <w:t>ain rationale</w:t>
      </w:r>
    </w:p>
    <w:p w14:paraId="6982D84C" w14:textId="77777777" w:rsidR="006063CF" w:rsidRPr="00282F42" w:rsidRDefault="006063CF" w:rsidP="006063CF">
      <w:pPr>
        <w:spacing w:line="360" w:lineRule="auto"/>
        <w:rPr>
          <w:rFonts w:ascii="Times New Roman" w:hAnsi="Times New Roman" w:cs="Times New Roman"/>
          <w:sz w:val="22"/>
          <w:szCs w:val="22"/>
        </w:rPr>
      </w:pPr>
      <w:r>
        <w:rPr>
          <w:rFonts w:ascii="Times New Roman" w:hAnsi="Times New Roman" w:cs="Times New Roman"/>
          <w:sz w:val="22"/>
          <w:szCs w:val="22"/>
        </w:rPr>
        <w:t xml:space="preserve">As mentioned above, different thresholds will translate the same </w:t>
      </w:r>
      <w:proofErr w:type="spellStart"/>
      <w:r>
        <w:rPr>
          <w:rFonts w:ascii="Times New Roman" w:hAnsi="Times New Roman" w:cs="Times New Roman"/>
          <w:sz w:val="22"/>
          <w:szCs w:val="22"/>
        </w:rPr>
        <w:t>PoO</w:t>
      </w:r>
      <w:proofErr w:type="spellEnd"/>
      <w:r>
        <w:rPr>
          <w:rFonts w:ascii="Times New Roman" w:hAnsi="Times New Roman" w:cs="Times New Roman"/>
          <w:sz w:val="22"/>
          <w:szCs w:val="22"/>
        </w:rPr>
        <w:t xml:space="preserve"> map to multiple nested P/A maps. Every such P/A map can then be </w:t>
      </w:r>
      <w:proofErr w:type="spellStart"/>
      <w:r>
        <w:rPr>
          <w:rFonts w:ascii="Times New Roman" w:hAnsi="Times New Roman" w:cs="Times New Roman"/>
          <w:sz w:val="22"/>
          <w:szCs w:val="22"/>
        </w:rPr>
        <w:t>upgrained</w:t>
      </w:r>
      <w:proofErr w:type="spellEnd"/>
      <w:r>
        <w:rPr>
          <w:rFonts w:ascii="Times New Roman" w:hAnsi="Times New Roman" w:cs="Times New Roman"/>
          <w:sz w:val="22"/>
          <w:szCs w:val="22"/>
        </w:rPr>
        <w:t xml:space="preserve"> to create a different OAR. T</w:t>
      </w:r>
      <w:r w:rsidRPr="00282F42">
        <w:rPr>
          <w:rFonts w:ascii="Times New Roman" w:hAnsi="Times New Roman" w:cs="Times New Roman"/>
          <w:sz w:val="22"/>
          <w:szCs w:val="22"/>
        </w:rPr>
        <w:t xml:space="preserve">he different OARs created by upscaling a </w:t>
      </w:r>
      <w:proofErr w:type="spellStart"/>
      <w:r w:rsidRPr="00282F42">
        <w:rPr>
          <w:rFonts w:ascii="Times New Roman" w:hAnsi="Times New Roman" w:cs="Times New Roman"/>
          <w:sz w:val="22"/>
          <w:szCs w:val="22"/>
        </w:rPr>
        <w:t>thresholded</w:t>
      </w:r>
      <w:proofErr w:type="spellEnd"/>
      <w:r w:rsidRPr="00282F42">
        <w:rPr>
          <w:rFonts w:ascii="Times New Roman" w:hAnsi="Times New Roman" w:cs="Times New Roman"/>
          <w:sz w:val="22"/>
          <w:szCs w:val="22"/>
        </w:rPr>
        <w:t xml:space="preserve"> </w:t>
      </w:r>
      <w:proofErr w:type="spellStart"/>
      <w:r w:rsidRPr="00282F42">
        <w:rPr>
          <w:rFonts w:ascii="Times New Roman" w:hAnsi="Times New Roman" w:cs="Times New Roman"/>
          <w:sz w:val="22"/>
          <w:szCs w:val="22"/>
        </w:rPr>
        <w:t>PoO</w:t>
      </w:r>
      <w:proofErr w:type="spellEnd"/>
      <w:r w:rsidRPr="00282F42">
        <w:rPr>
          <w:rFonts w:ascii="Times New Roman" w:hAnsi="Times New Roman" w:cs="Times New Roman"/>
          <w:sz w:val="22"/>
          <w:szCs w:val="22"/>
        </w:rPr>
        <w:t xml:space="preserve"> map and by downscaling atlas data lies at the basis of the </w:t>
      </w:r>
      <w:proofErr w:type="spellStart"/>
      <w:r w:rsidRPr="00282F42">
        <w:rPr>
          <w:rFonts w:ascii="Times New Roman" w:hAnsi="Times New Roman" w:cs="Times New Roman"/>
          <w:i/>
          <w:iCs/>
          <w:sz w:val="22"/>
          <w:szCs w:val="22"/>
        </w:rPr>
        <w:t>SpaNiche</w:t>
      </w:r>
      <w:proofErr w:type="spellEnd"/>
      <w:r w:rsidRPr="00282F42">
        <w:rPr>
          <w:rFonts w:ascii="Times New Roman" w:hAnsi="Times New Roman" w:cs="Times New Roman"/>
          <w:sz w:val="22"/>
          <w:szCs w:val="22"/>
        </w:rPr>
        <w:t xml:space="preserve"> model (Spatial-Niche model) developed under task 3.3 of Wp3. </w:t>
      </w:r>
    </w:p>
    <w:p w14:paraId="5BB0D332" w14:textId="77777777" w:rsidR="006063CF" w:rsidRPr="00282F42" w:rsidRDefault="006063CF" w:rsidP="006063CF">
      <w:p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 xml:space="preserve">The </w:t>
      </w:r>
      <w:proofErr w:type="spellStart"/>
      <w:r w:rsidRPr="00282F42">
        <w:rPr>
          <w:rFonts w:ascii="Times New Roman" w:hAnsi="Times New Roman" w:cs="Times New Roman"/>
          <w:i/>
          <w:iCs/>
          <w:sz w:val="22"/>
          <w:szCs w:val="22"/>
        </w:rPr>
        <w:t>SpaNiche</w:t>
      </w:r>
      <w:proofErr w:type="spellEnd"/>
      <w:r w:rsidRPr="00282F42">
        <w:rPr>
          <w:rFonts w:ascii="Times New Roman" w:hAnsi="Times New Roman" w:cs="Times New Roman"/>
          <w:sz w:val="22"/>
          <w:szCs w:val="22"/>
        </w:rPr>
        <w:t xml:space="preserve"> model assumes that the user have three types of input data: </w:t>
      </w:r>
    </w:p>
    <w:p w14:paraId="5CCB5F60" w14:textId="77777777" w:rsidR="00E05C50" w:rsidRPr="00282F42" w:rsidRDefault="00E05C50" w:rsidP="00E05C50">
      <w:pPr>
        <w:pStyle w:val="ListParagraph"/>
        <w:numPr>
          <w:ilvl w:val="0"/>
          <w:numId w:val="2"/>
        </w:num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A large enough number of occurrence data at a fine grain size to fit a</w:t>
      </w:r>
      <w:r>
        <w:rPr>
          <w:rFonts w:ascii="Times New Roman" w:hAnsi="Times New Roman" w:cs="Times New Roman"/>
          <w:sz w:val="22"/>
          <w:szCs w:val="22"/>
        </w:rPr>
        <w:t>n accurate</w:t>
      </w:r>
      <w:r w:rsidRPr="00282F42">
        <w:rPr>
          <w:rFonts w:ascii="Times New Roman" w:hAnsi="Times New Roman" w:cs="Times New Roman"/>
          <w:sz w:val="22"/>
          <w:szCs w:val="22"/>
        </w:rPr>
        <w:t xml:space="preserve"> SDM.</w:t>
      </w:r>
    </w:p>
    <w:p w14:paraId="0116D4C6" w14:textId="240E69D6" w:rsidR="00E05C50" w:rsidRPr="00282F42" w:rsidRDefault="00E05C50" w:rsidP="00E05C50">
      <w:pPr>
        <w:pStyle w:val="ListParagraph"/>
        <w:numPr>
          <w:ilvl w:val="0"/>
          <w:numId w:val="2"/>
        </w:num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A set of environmental or remotely sensed variables at a fine grain size for the SDM</w:t>
      </w:r>
      <w:r>
        <w:rPr>
          <w:rFonts w:ascii="Times New Roman" w:hAnsi="Times New Roman" w:cs="Times New Roman"/>
          <w:sz w:val="22"/>
          <w:szCs w:val="22"/>
        </w:rPr>
        <w:t>.</w:t>
      </w:r>
    </w:p>
    <w:p w14:paraId="63ED5CCF" w14:textId="31FA3B42" w:rsidR="00E05C50" w:rsidRPr="00282F42" w:rsidRDefault="00E05C50" w:rsidP="00E05C50">
      <w:pPr>
        <w:pStyle w:val="ListParagraph"/>
        <w:numPr>
          <w:ilvl w:val="0"/>
          <w:numId w:val="2"/>
        </w:numPr>
        <w:tabs>
          <w:tab w:val="left" w:pos="1134"/>
        </w:tabs>
        <w:spacing w:line="360" w:lineRule="auto"/>
        <w:rPr>
          <w:rFonts w:ascii="Times New Roman" w:hAnsi="Times New Roman" w:cs="Times New Roman"/>
          <w:sz w:val="22"/>
          <w:szCs w:val="22"/>
        </w:rPr>
      </w:pPr>
      <w:r w:rsidRPr="00282F42">
        <w:rPr>
          <w:rFonts w:ascii="Times New Roman" w:hAnsi="Times New Roman" w:cs="Times New Roman"/>
          <w:sz w:val="22"/>
          <w:szCs w:val="22"/>
        </w:rPr>
        <w:t xml:space="preserve">Atlas data at coarser resolution, whose probabilities of detection are assumed to be 1 (i.e., all coarse grained cells are correctly </w:t>
      </w:r>
      <w:r>
        <w:rPr>
          <w:rFonts w:ascii="Times New Roman" w:hAnsi="Times New Roman" w:cs="Times New Roman"/>
          <w:sz w:val="22"/>
          <w:szCs w:val="22"/>
        </w:rPr>
        <w:t>assign</w:t>
      </w:r>
      <w:r w:rsidRPr="00282F42">
        <w:rPr>
          <w:rFonts w:ascii="Times New Roman" w:hAnsi="Times New Roman" w:cs="Times New Roman"/>
          <w:sz w:val="22"/>
          <w:szCs w:val="22"/>
        </w:rPr>
        <w:t>ed as ‘presence’ or ‘absence’).</w:t>
      </w:r>
      <w:r>
        <w:rPr>
          <w:rFonts w:ascii="Times New Roman" w:hAnsi="Times New Roman" w:cs="Times New Roman"/>
          <w:sz w:val="22"/>
          <w:szCs w:val="22"/>
        </w:rPr>
        <w:t xml:space="preserve"> </w:t>
      </w:r>
      <w:r w:rsidRPr="00282F42">
        <w:rPr>
          <w:rFonts w:ascii="Times New Roman" w:hAnsi="Times New Roman" w:cs="Times New Roman"/>
          <w:sz w:val="22"/>
          <w:szCs w:val="22"/>
        </w:rPr>
        <w:t xml:space="preserve"> </w:t>
      </w:r>
    </w:p>
    <w:p w14:paraId="0BE7B427" w14:textId="582DC672" w:rsidR="006063CF" w:rsidRPr="00282F42" w:rsidRDefault="006063CF" w:rsidP="00E05C50">
      <w:pPr>
        <w:tabs>
          <w:tab w:val="left" w:pos="1134"/>
        </w:tabs>
        <w:spacing w:line="360" w:lineRule="auto"/>
        <w:ind w:firstLine="284"/>
        <w:rPr>
          <w:rFonts w:ascii="Times New Roman" w:hAnsi="Times New Roman" w:cs="Times New Roman"/>
          <w:sz w:val="22"/>
          <w:szCs w:val="22"/>
        </w:rPr>
      </w:pPr>
      <w:r w:rsidRPr="00282F42">
        <w:rPr>
          <w:rFonts w:ascii="Times New Roman" w:hAnsi="Times New Roman" w:cs="Times New Roman"/>
          <w:sz w:val="22"/>
          <w:szCs w:val="22"/>
        </w:rPr>
        <w:t xml:space="preserve">The </w:t>
      </w:r>
      <w:proofErr w:type="spellStart"/>
      <w:r w:rsidRPr="00282F42">
        <w:rPr>
          <w:rFonts w:ascii="Times New Roman" w:hAnsi="Times New Roman" w:cs="Times New Roman"/>
          <w:i/>
          <w:iCs/>
          <w:sz w:val="22"/>
          <w:szCs w:val="22"/>
        </w:rPr>
        <w:t>SpaNiche</w:t>
      </w:r>
      <w:proofErr w:type="spellEnd"/>
      <w:r w:rsidRPr="00282F42">
        <w:rPr>
          <w:rFonts w:ascii="Times New Roman" w:hAnsi="Times New Roman" w:cs="Times New Roman"/>
          <w:sz w:val="22"/>
          <w:szCs w:val="22"/>
        </w:rPr>
        <w:t xml:space="preserve"> model starts by applying a SDM model at the finest resolution, and predicting the </w:t>
      </w:r>
      <w:proofErr w:type="spellStart"/>
      <w:r w:rsidRPr="00282F42">
        <w:rPr>
          <w:rFonts w:ascii="Times New Roman" w:hAnsi="Times New Roman" w:cs="Times New Roman"/>
          <w:sz w:val="22"/>
          <w:szCs w:val="22"/>
        </w:rPr>
        <w:t>PoO</w:t>
      </w:r>
      <w:proofErr w:type="spellEnd"/>
      <w:r w:rsidRPr="00282F42">
        <w:rPr>
          <w:rFonts w:ascii="Times New Roman" w:hAnsi="Times New Roman" w:cs="Times New Roman"/>
          <w:sz w:val="22"/>
          <w:szCs w:val="22"/>
        </w:rPr>
        <w:t xml:space="preserve"> over the entire </w:t>
      </w:r>
      <w:r w:rsidRPr="00B43044">
        <w:rPr>
          <w:rFonts w:ascii="Times New Roman" w:hAnsi="Times New Roman" w:cs="Times New Roman"/>
          <w:sz w:val="22"/>
          <w:szCs w:val="22"/>
        </w:rPr>
        <w:t>extent (Fig. 4.</w:t>
      </w:r>
      <w:r w:rsidR="00871DC4" w:rsidRPr="00B43044">
        <w:rPr>
          <w:rFonts w:ascii="Times New Roman" w:hAnsi="Times New Roman" w:cs="Times New Roman"/>
          <w:sz w:val="22"/>
          <w:szCs w:val="22"/>
        </w:rPr>
        <w:t>1</w:t>
      </w:r>
      <w:r w:rsidRPr="00B43044">
        <w:rPr>
          <w:rFonts w:ascii="Times New Roman" w:hAnsi="Times New Roman" w:cs="Times New Roman"/>
          <w:sz w:val="22"/>
          <w:szCs w:val="22"/>
        </w:rPr>
        <w:t xml:space="preserve">1A). At this step a single SDM algorithm may be used or alternatively the predictions of multiple algorithms can be averaged using available ensemble approaches. Next, </w:t>
      </w:r>
      <w:r w:rsidR="00E05C50" w:rsidRPr="00B43044">
        <w:rPr>
          <w:rFonts w:ascii="Times New Roman" w:hAnsi="Times New Roman" w:cs="Times New Roman"/>
          <w:sz w:val="22"/>
          <w:szCs w:val="22"/>
        </w:rPr>
        <w:t xml:space="preserve">if desired, </w:t>
      </w:r>
      <w:r w:rsidRPr="00B43044">
        <w:rPr>
          <w:rFonts w:ascii="Times New Roman" w:hAnsi="Times New Roman" w:cs="Times New Roman"/>
          <w:sz w:val="22"/>
          <w:szCs w:val="22"/>
        </w:rPr>
        <w:t>the probability of occurrence map can be masked by the atlas data (in Fig. 4.</w:t>
      </w:r>
      <w:r w:rsidR="00871DC4" w:rsidRPr="00B43044">
        <w:rPr>
          <w:rFonts w:ascii="Times New Roman" w:hAnsi="Times New Roman" w:cs="Times New Roman"/>
          <w:sz w:val="22"/>
          <w:szCs w:val="22"/>
        </w:rPr>
        <w:t>1</w:t>
      </w:r>
      <w:r w:rsidRPr="00B43044">
        <w:rPr>
          <w:rFonts w:ascii="Times New Roman" w:hAnsi="Times New Roman" w:cs="Times New Roman"/>
          <w:sz w:val="22"/>
          <w:szCs w:val="22"/>
        </w:rPr>
        <w:t xml:space="preserve">1, arrow between F and A), such that all fine grain cells within atlas cells </w:t>
      </w:r>
      <w:r w:rsidR="00E05C50" w:rsidRPr="00B43044">
        <w:rPr>
          <w:rFonts w:ascii="Times New Roman" w:hAnsi="Times New Roman" w:cs="Times New Roman"/>
          <w:sz w:val="22"/>
          <w:szCs w:val="22"/>
        </w:rPr>
        <w:t>assigned</w:t>
      </w:r>
      <w:r w:rsidRPr="00B43044">
        <w:rPr>
          <w:rFonts w:ascii="Times New Roman" w:hAnsi="Times New Roman" w:cs="Times New Roman"/>
          <w:sz w:val="22"/>
          <w:szCs w:val="22"/>
        </w:rPr>
        <w:t xml:space="preserve"> as absences are assigned a </w:t>
      </w:r>
      <w:proofErr w:type="spellStart"/>
      <w:r w:rsidRPr="00B43044">
        <w:rPr>
          <w:rFonts w:ascii="Times New Roman" w:hAnsi="Times New Roman" w:cs="Times New Roman"/>
          <w:sz w:val="22"/>
          <w:szCs w:val="22"/>
        </w:rPr>
        <w:t>PoO</w:t>
      </w:r>
      <w:proofErr w:type="spellEnd"/>
      <w:r w:rsidRPr="00B43044">
        <w:rPr>
          <w:rFonts w:ascii="Times New Roman" w:hAnsi="Times New Roman" w:cs="Times New Roman"/>
          <w:sz w:val="22"/>
          <w:szCs w:val="22"/>
        </w:rPr>
        <w:t xml:space="preserve"> of 0. Next, multiple thresholds are applied on the </w:t>
      </w:r>
      <w:proofErr w:type="spellStart"/>
      <w:r w:rsidRPr="00B43044">
        <w:rPr>
          <w:rFonts w:ascii="Times New Roman" w:hAnsi="Times New Roman" w:cs="Times New Roman"/>
          <w:sz w:val="22"/>
          <w:szCs w:val="22"/>
        </w:rPr>
        <w:t>PoO</w:t>
      </w:r>
      <w:proofErr w:type="spellEnd"/>
      <w:r w:rsidRPr="00B43044">
        <w:rPr>
          <w:rFonts w:ascii="Times New Roman" w:hAnsi="Times New Roman" w:cs="Times New Roman"/>
          <w:sz w:val="22"/>
          <w:szCs w:val="22"/>
        </w:rPr>
        <w:t xml:space="preserve"> map, to produce nested binary maps (Fig. 4.</w:t>
      </w:r>
      <w:r w:rsidR="00871DC4" w:rsidRPr="00B43044">
        <w:rPr>
          <w:rFonts w:ascii="Times New Roman" w:hAnsi="Times New Roman" w:cs="Times New Roman"/>
          <w:sz w:val="22"/>
          <w:szCs w:val="22"/>
        </w:rPr>
        <w:t>1</w:t>
      </w:r>
      <w:r w:rsidRPr="00B43044">
        <w:rPr>
          <w:rFonts w:ascii="Times New Roman" w:hAnsi="Times New Roman" w:cs="Times New Roman"/>
          <w:sz w:val="22"/>
          <w:szCs w:val="22"/>
        </w:rPr>
        <w:t xml:space="preserve">1B). These fine-scale binary maps are used in two ways. First, </w:t>
      </w:r>
      <w:r w:rsidR="002F09B1" w:rsidRPr="00B43044">
        <w:rPr>
          <w:rFonts w:ascii="Times New Roman" w:hAnsi="Times New Roman" w:cs="Times New Roman"/>
          <w:sz w:val="22"/>
          <w:szCs w:val="22"/>
        </w:rPr>
        <w:t>fine scaled performance is estimated by calculating the</w:t>
      </w:r>
      <w:r w:rsidRPr="00B43044">
        <w:rPr>
          <w:rFonts w:ascii="Times New Roman" w:hAnsi="Times New Roman" w:cs="Times New Roman"/>
          <w:sz w:val="22"/>
          <w:szCs w:val="22"/>
        </w:rPr>
        <w:t xml:space="preserve"> </w:t>
      </w:r>
      <w:r w:rsidR="00871DC4" w:rsidRPr="00B43044">
        <w:rPr>
          <w:rFonts w:ascii="Times New Roman" w:hAnsi="Times New Roman" w:cs="Times New Roman"/>
          <w:sz w:val="22"/>
          <w:szCs w:val="22"/>
        </w:rPr>
        <w:t xml:space="preserve">TSS </w:t>
      </w:r>
      <w:r w:rsidR="002F09B1" w:rsidRPr="00B43044">
        <w:rPr>
          <w:rFonts w:ascii="Times New Roman" w:hAnsi="Times New Roman" w:cs="Times New Roman"/>
          <w:sz w:val="22"/>
          <w:szCs w:val="22"/>
        </w:rPr>
        <w:t>between the predicted P/A map and</w:t>
      </w:r>
      <w:r w:rsidRPr="00B43044">
        <w:rPr>
          <w:rFonts w:ascii="Times New Roman" w:hAnsi="Times New Roman" w:cs="Times New Roman"/>
          <w:sz w:val="22"/>
          <w:szCs w:val="22"/>
        </w:rPr>
        <w:t xml:space="preserve"> known presences and absence at fine resolution (Fig. 4.</w:t>
      </w:r>
      <w:r w:rsidR="00871DC4" w:rsidRPr="00B43044">
        <w:rPr>
          <w:rFonts w:ascii="Times New Roman" w:hAnsi="Times New Roman" w:cs="Times New Roman"/>
          <w:sz w:val="22"/>
          <w:szCs w:val="22"/>
        </w:rPr>
        <w:t>1</w:t>
      </w:r>
      <w:r w:rsidRPr="00B43044">
        <w:rPr>
          <w:rFonts w:ascii="Times New Roman" w:hAnsi="Times New Roman" w:cs="Times New Roman"/>
          <w:sz w:val="22"/>
          <w:szCs w:val="22"/>
        </w:rPr>
        <w:t>1C). The accuracy is plotted against the threshold to produce the niche consistency curves (Fig. 4.</w:t>
      </w:r>
      <w:r w:rsidR="00871DC4" w:rsidRPr="00B43044">
        <w:rPr>
          <w:rFonts w:ascii="Times New Roman" w:hAnsi="Times New Roman" w:cs="Times New Roman"/>
          <w:sz w:val="22"/>
          <w:szCs w:val="22"/>
        </w:rPr>
        <w:t>1</w:t>
      </w:r>
      <w:r w:rsidRPr="00B43044">
        <w:rPr>
          <w:rFonts w:ascii="Times New Roman" w:hAnsi="Times New Roman" w:cs="Times New Roman"/>
          <w:sz w:val="22"/>
          <w:szCs w:val="22"/>
        </w:rPr>
        <w:t>1D). If</w:t>
      </w:r>
      <w:r w:rsidRPr="00282F42">
        <w:rPr>
          <w:rFonts w:ascii="Times New Roman" w:hAnsi="Times New Roman" w:cs="Times New Roman"/>
          <w:sz w:val="22"/>
          <w:szCs w:val="22"/>
        </w:rPr>
        <w:t xml:space="preserve"> we are to account only for environmental aspects, we would select the threshold that provides the greatest accuracy in this curve. However, this may lead to over- or under-predicting occupancy at coarse resolutions. Thus, the binary maps for each threshold are also used to assess the spatial consistency by </w:t>
      </w:r>
      <w:proofErr w:type="spellStart"/>
      <w:r w:rsidRPr="00282F42">
        <w:rPr>
          <w:rFonts w:ascii="Times New Roman" w:hAnsi="Times New Roman" w:cs="Times New Roman"/>
          <w:sz w:val="22"/>
          <w:szCs w:val="22"/>
        </w:rPr>
        <w:t>upgraining</w:t>
      </w:r>
      <w:proofErr w:type="spellEnd"/>
      <w:r w:rsidRPr="00282F42">
        <w:rPr>
          <w:rFonts w:ascii="Times New Roman" w:hAnsi="Times New Roman" w:cs="Times New Roman"/>
          <w:sz w:val="22"/>
          <w:szCs w:val="22"/>
        </w:rPr>
        <w:t xml:space="preserve"> them and comparing them to the OAR of the downscaling models. </w:t>
      </w:r>
    </w:p>
    <w:p w14:paraId="0D151EE5" w14:textId="77777777" w:rsidR="00E05C50" w:rsidRPr="0032605A" w:rsidRDefault="00E05C50" w:rsidP="00E05C50">
      <w:pPr>
        <w:tabs>
          <w:tab w:val="left" w:pos="1134"/>
        </w:tabs>
        <w:spacing w:line="360" w:lineRule="auto"/>
        <w:ind w:firstLine="284"/>
        <w:rPr>
          <w:rFonts w:ascii="Times New Roman" w:hAnsi="Times New Roman" w:cs="Times New Roman"/>
          <w:sz w:val="22"/>
          <w:szCs w:val="22"/>
        </w:rPr>
      </w:pPr>
      <w:r w:rsidRPr="00282F42">
        <w:rPr>
          <w:rFonts w:ascii="Times New Roman" w:hAnsi="Times New Roman" w:cs="Times New Roman"/>
          <w:sz w:val="22"/>
          <w:szCs w:val="22"/>
        </w:rPr>
        <w:lastRenderedPageBreak/>
        <w:t xml:space="preserve">To assess spatial consistency we first fit the </w:t>
      </w:r>
      <w:r w:rsidRPr="00B43044">
        <w:rPr>
          <w:rFonts w:ascii="Times New Roman" w:hAnsi="Times New Roman" w:cs="Times New Roman"/>
          <w:sz w:val="22"/>
          <w:szCs w:val="22"/>
        </w:rPr>
        <w:t xml:space="preserve">atlas data with one or more downscaling models (Fig. 4.11F) using the </w:t>
      </w:r>
      <w:r w:rsidRPr="00B43044">
        <w:rPr>
          <w:rFonts w:ascii="Times New Roman" w:hAnsi="Times New Roman" w:cs="Times New Roman"/>
          <w:i/>
          <w:iCs/>
          <w:sz w:val="22"/>
          <w:szCs w:val="22"/>
        </w:rPr>
        <w:t>downscale</w:t>
      </w:r>
      <w:r w:rsidRPr="00B43044">
        <w:rPr>
          <w:rFonts w:ascii="Times New Roman" w:hAnsi="Times New Roman" w:cs="Times New Roman"/>
          <w:sz w:val="22"/>
          <w:szCs w:val="22"/>
        </w:rPr>
        <w:t xml:space="preserve"> or </w:t>
      </w:r>
      <w:proofErr w:type="spellStart"/>
      <w:r w:rsidRPr="00B43044">
        <w:rPr>
          <w:rFonts w:ascii="Times New Roman" w:hAnsi="Times New Roman" w:cs="Times New Roman"/>
          <w:i/>
          <w:iCs/>
          <w:sz w:val="22"/>
          <w:szCs w:val="22"/>
        </w:rPr>
        <w:t>ensemble</w:t>
      </w:r>
      <w:r w:rsidRPr="00B43044">
        <w:rPr>
          <w:rFonts w:ascii="Times New Roman" w:hAnsi="Times New Roman" w:cs="Times New Roman"/>
          <w:sz w:val="22"/>
          <w:szCs w:val="22"/>
        </w:rPr>
        <w:t>.</w:t>
      </w:r>
      <w:r w:rsidRPr="00B43044">
        <w:rPr>
          <w:rFonts w:ascii="Times New Roman" w:hAnsi="Times New Roman" w:cs="Times New Roman"/>
          <w:i/>
          <w:iCs/>
          <w:sz w:val="22"/>
          <w:szCs w:val="22"/>
        </w:rPr>
        <w:t>downscale</w:t>
      </w:r>
      <w:proofErr w:type="spellEnd"/>
      <w:r w:rsidRPr="00B43044">
        <w:rPr>
          <w:rFonts w:ascii="Times New Roman" w:hAnsi="Times New Roman" w:cs="Times New Roman"/>
          <w:sz w:val="22"/>
          <w:szCs w:val="22"/>
        </w:rPr>
        <w:t xml:space="preserve"> functions of the ‘</w:t>
      </w:r>
      <w:r w:rsidRPr="00B43044">
        <w:rPr>
          <w:rFonts w:ascii="Times New Roman" w:hAnsi="Times New Roman" w:cs="Times New Roman"/>
          <w:i/>
          <w:iCs/>
          <w:sz w:val="22"/>
          <w:szCs w:val="22"/>
        </w:rPr>
        <w:t>downscale</w:t>
      </w:r>
      <w:r w:rsidRPr="00B43044">
        <w:rPr>
          <w:rFonts w:ascii="Times New Roman" w:hAnsi="Times New Roman" w:cs="Times New Roman"/>
          <w:sz w:val="22"/>
          <w:szCs w:val="22"/>
        </w:rPr>
        <w:t xml:space="preserve">’ R package (see deliverable D3.1). Next we compare the downscaling OAR (Fig. 4.11F) to each </w:t>
      </w:r>
      <w:proofErr w:type="spellStart"/>
      <w:r w:rsidRPr="00B43044">
        <w:rPr>
          <w:rFonts w:ascii="Times New Roman" w:hAnsi="Times New Roman" w:cs="Times New Roman"/>
          <w:sz w:val="22"/>
          <w:szCs w:val="22"/>
        </w:rPr>
        <w:t>thresholded</w:t>
      </w:r>
      <w:proofErr w:type="spellEnd"/>
      <w:r w:rsidRPr="00B43044">
        <w:rPr>
          <w:rFonts w:ascii="Times New Roman" w:hAnsi="Times New Roman" w:cs="Times New Roman"/>
          <w:sz w:val="22"/>
          <w:szCs w:val="22"/>
        </w:rPr>
        <w:t xml:space="preserve"> OAR (Fig. 4.11E) and estimate a divergence value for each threshold (Fig. 4.11G).  Divergence is based on summing the absolute difference between the downscaled OAR and</w:t>
      </w:r>
      <w:r w:rsidRPr="00282F42">
        <w:rPr>
          <w:rFonts w:ascii="Times New Roman" w:hAnsi="Times New Roman" w:cs="Times New Roman"/>
          <w:sz w:val="22"/>
          <w:szCs w:val="22"/>
        </w:rPr>
        <w:t xml:space="preserve"> threshold OAR over all grain sizes</w:t>
      </w:r>
      <w:r>
        <w:rPr>
          <w:rFonts w:ascii="Times New Roman" w:hAnsi="Times New Roman" w:cs="Times New Roman"/>
          <w:sz w:val="22"/>
          <w:szCs w:val="22"/>
        </w:rPr>
        <w:t xml:space="preserve"> smaller that the atlas data</w:t>
      </w:r>
      <w:r w:rsidRPr="00282F42">
        <w:rPr>
          <w:rFonts w:ascii="Times New Roman" w:hAnsi="Times New Roman" w:cs="Times New Roman"/>
          <w:sz w:val="22"/>
          <w:szCs w:val="22"/>
        </w:rPr>
        <w:t xml:space="preserve">. </w:t>
      </w:r>
      <w:r>
        <w:rPr>
          <w:rFonts w:ascii="Times New Roman" w:hAnsi="Times New Roman" w:cs="Times New Roman"/>
          <w:sz w:val="22"/>
          <w:szCs w:val="22"/>
        </w:rPr>
        <w:t>Divergence includes grain</w:t>
      </w:r>
      <w:r w:rsidRPr="00282F42">
        <w:rPr>
          <w:rFonts w:ascii="Times New Roman" w:hAnsi="Times New Roman" w:cs="Times New Roman"/>
          <w:sz w:val="22"/>
          <w:szCs w:val="22"/>
        </w:rPr>
        <w:t>-dependent weight</w:t>
      </w:r>
      <w:r>
        <w:rPr>
          <w:rFonts w:ascii="Times New Roman" w:hAnsi="Times New Roman" w:cs="Times New Roman"/>
          <w:sz w:val="22"/>
          <w:szCs w:val="22"/>
        </w:rPr>
        <w:t>ing</w:t>
      </w:r>
      <w:r w:rsidRPr="00282F42">
        <w:rPr>
          <w:rFonts w:ascii="Times New Roman" w:hAnsi="Times New Roman" w:cs="Times New Roman"/>
          <w:sz w:val="22"/>
          <w:szCs w:val="22"/>
        </w:rPr>
        <w:t xml:space="preserve"> such that differences at coarse resolutions, where we are more certain on occupancy patterns</w:t>
      </w:r>
      <w:r>
        <w:rPr>
          <w:rFonts w:ascii="Times New Roman" w:hAnsi="Times New Roman" w:cs="Times New Roman"/>
          <w:sz w:val="22"/>
          <w:szCs w:val="22"/>
        </w:rPr>
        <w:t>,</w:t>
      </w:r>
      <w:r w:rsidRPr="00282F42">
        <w:rPr>
          <w:rFonts w:ascii="Times New Roman" w:hAnsi="Times New Roman" w:cs="Times New Roman"/>
          <w:sz w:val="22"/>
          <w:szCs w:val="22"/>
        </w:rPr>
        <w:t xml:space="preserve"> </w:t>
      </w:r>
      <w:r>
        <w:rPr>
          <w:rFonts w:ascii="Times New Roman" w:hAnsi="Times New Roman" w:cs="Times New Roman"/>
          <w:sz w:val="22"/>
          <w:szCs w:val="22"/>
        </w:rPr>
        <w:t>have a larger influence on divergence</w:t>
      </w:r>
      <w:r w:rsidRPr="00282F42">
        <w:rPr>
          <w:rFonts w:ascii="Times New Roman" w:hAnsi="Times New Roman" w:cs="Times New Roman"/>
          <w:sz w:val="22"/>
          <w:szCs w:val="22"/>
        </w:rPr>
        <w:t xml:space="preserve"> than difference</w:t>
      </w:r>
      <w:r>
        <w:rPr>
          <w:rFonts w:ascii="Times New Roman" w:hAnsi="Times New Roman" w:cs="Times New Roman"/>
          <w:sz w:val="22"/>
          <w:szCs w:val="22"/>
        </w:rPr>
        <w:t>s</w:t>
      </w:r>
      <w:r w:rsidRPr="00282F42">
        <w:rPr>
          <w:rFonts w:ascii="Times New Roman" w:hAnsi="Times New Roman" w:cs="Times New Roman"/>
          <w:sz w:val="22"/>
          <w:szCs w:val="22"/>
        </w:rPr>
        <w:t xml:space="preserve"> at small grain sizes for which the accuracy of the downscaled OAR is less certain. </w:t>
      </w:r>
      <w:r>
        <w:rPr>
          <w:rFonts w:ascii="Times New Roman" w:hAnsi="Times New Roman" w:cs="Times New Roman"/>
          <w:sz w:val="22"/>
          <w:szCs w:val="22"/>
        </w:rPr>
        <w:t xml:space="preserve">We used </w:t>
      </w:r>
      <w:proofErr w:type="spellStart"/>
      <w:r>
        <w:rPr>
          <w:rFonts w:ascii="Times New Roman" w:hAnsi="Times New Roman" w:cs="Times New Roman"/>
          <w:sz w:val="22"/>
          <w:szCs w:val="22"/>
        </w:rPr>
        <w:t>Eq</w:t>
      </w:r>
      <w:proofErr w:type="spellEnd"/>
      <w:r>
        <w:rPr>
          <w:rFonts w:ascii="Times New Roman" w:hAnsi="Times New Roman" w:cs="Times New Roman"/>
          <w:sz w:val="22"/>
          <w:szCs w:val="22"/>
        </w:rPr>
        <w:t xml:space="preserve"> 4.1- Eq.4.4 below to calculate the divergence, with </w:t>
      </w:r>
      <w:proofErr w:type="spellStart"/>
      <w:r w:rsidRPr="007015EA">
        <w:rPr>
          <w:rFonts w:ascii="Times New Roman" w:hAnsi="Times New Roman" w:cs="Times New Roman"/>
          <w:i/>
          <w:iCs/>
          <w:sz w:val="22"/>
          <w:szCs w:val="22"/>
        </w:rPr>
        <w:t>G</w:t>
      </w:r>
      <w:r w:rsidRPr="007015EA">
        <w:rPr>
          <w:rFonts w:ascii="Times New Roman" w:hAnsi="Times New Roman" w:cs="Times New Roman"/>
          <w:i/>
          <w:iCs/>
          <w:sz w:val="22"/>
          <w:szCs w:val="22"/>
          <w:vertAlign w:val="subscript"/>
        </w:rPr>
        <w:t>i</w:t>
      </w:r>
      <w:proofErr w:type="spellEnd"/>
      <w:r>
        <w:rPr>
          <w:rFonts w:ascii="Times New Roman" w:hAnsi="Times New Roman" w:cs="Times New Roman"/>
          <w:sz w:val="22"/>
          <w:szCs w:val="22"/>
        </w:rPr>
        <w:t xml:space="preserve"> being the area of a single cell at scale </w:t>
      </w:r>
      <w:proofErr w:type="spellStart"/>
      <w:r w:rsidRPr="007015EA">
        <w:rPr>
          <w:rFonts w:ascii="Times New Roman" w:hAnsi="Times New Roman" w:cs="Times New Roman"/>
          <w:i/>
          <w:iCs/>
          <w:sz w:val="22"/>
          <w:szCs w:val="22"/>
        </w:rPr>
        <w:t>i</w:t>
      </w:r>
      <w:proofErr w:type="spellEnd"/>
      <w:r>
        <w:rPr>
          <w:rFonts w:ascii="Times New Roman" w:hAnsi="Times New Roman" w:cs="Times New Roman"/>
          <w:sz w:val="22"/>
          <w:szCs w:val="22"/>
        </w:rPr>
        <w:t xml:space="preserve"> and </w:t>
      </w:r>
      <w:proofErr w:type="spellStart"/>
      <w:r w:rsidRPr="007015EA">
        <w:rPr>
          <w:rFonts w:ascii="Times New Roman" w:hAnsi="Times New Roman" w:cs="Times New Roman"/>
          <w:i/>
          <w:iCs/>
          <w:sz w:val="22"/>
          <w:szCs w:val="22"/>
        </w:rPr>
        <w:t>A</w:t>
      </w:r>
      <w:r w:rsidRPr="007015EA">
        <w:rPr>
          <w:rFonts w:ascii="Times New Roman" w:hAnsi="Times New Roman" w:cs="Times New Roman"/>
          <w:i/>
          <w:iCs/>
          <w:sz w:val="22"/>
          <w:szCs w:val="22"/>
          <w:vertAlign w:val="subscript"/>
        </w:rPr>
        <w:t>SDM,i</w:t>
      </w:r>
      <w:proofErr w:type="spellEnd"/>
      <w:r>
        <w:rPr>
          <w:rFonts w:ascii="Times New Roman" w:hAnsi="Times New Roman" w:cs="Times New Roman"/>
          <w:sz w:val="22"/>
          <w:szCs w:val="22"/>
        </w:rPr>
        <w:t xml:space="preserve"> and </w:t>
      </w:r>
      <w:proofErr w:type="spellStart"/>
      <w:r w:rsidRPr="007015EA">
        <w:rPr>
          <w:rFonts w:ascii="Times New Roman" w:hAnsi="Times New Roman" w:cs="Times New Roman"/>
          <w:i/>
          <w:iCs/>
          <w:sz w:val="22"/>
          <w:szCs w:val="22"/>
        </w:rPr>
        <w:t>A</w:t>
      </w:r>
      <w:r w:rsidRPr="007015EA">
        <w:rPr>
          <w:rFonts w:ascii="Times New Roman" w:hAnsi="Times New Roman" w:cs="Times New Roman"/>
          <w:i/>
          <w:iCs/>
          <w:sz w:val="22"/>
          <w:szCs w:val="22"/>
          <w:vertAlign w:val="subscript"/>
        </w:rPr>
        <w:t>down,i</w:t>
      </w:r>
      <w:proofErr w:type="spellEnd"/>
      <w:r>
        <w:rPr>
          <w:rFonts w:ascii="Times New Roman" w:hAnsi="Times New Roman" w:cs="Times New Roman"/>
          <w:sz w:val="22"/>
          <w:szCs w:val="22"/>
        </w:rPr>
        <w:t xml:space="preserve"> being the area of occupancy at scale </w:t>
      </w:r>
      <w:proofErr w:type="spellStart"/>
      <w:r w:rsidRPr="007015EA">
        <w:rPr>
          <w:rFonts w:ascii="Times New Roman" w:hAnsi="Times New Roman" w:cs="Times New Roman"/>
          <w:i/>
          <w:iCs/>
          <w:sz w:val="22"/>
          <w:szCs w:val="22"/>
        </w:rPr>
        <w:t>i</w:t>
      </w:r>
      <w:proofErr w:type="spellEnd"/>
      <w:r>
        <w:rPr>
          <w:rFonts w:ascii="Times New Roman" w:hAnsi="Times New Roman" w:cs="Times New Roman"/>
          <w:sz w:val="22"/>
          <w:szCs w:val="22"/>
        </w:rPr>
        <w:t xml:space="preserve"> according to the </w:t>
      </w:r>
      <w:proofErr w:type="spellStart"/>
      <w:r>
        <w:rPr>
          <w:rFonts w:ascii="Times New Roman" w:hAnsi="Times New Roman" w:cs="Times New Roman"/>
          <w:sz w:val="22"/>
          <w:szCs w:val="22"/>
        </w:rPr>
        <w:t>upgrained</w:t>
      </w:r>
      <w:proofErr w:type="spellEnd"/>
      <w:r>
        <w:rPr>
          <w:rFonts w:ascii="Times New Roman" w:hAnsi="Times New Roman" w:cs="Times New Roman"/>
          <w:sz w:val="22"/>
          <w:szCs w:val="22"/>
        </w:rPr>
        <w:t xml:space="preserve"> SDM and the downscaling models respectively. </w:t>
      </w:r>
      <w:r w:rsidRPr="00282F42">
        <w:rPr>
          <w:rFonts w:ascii="Times New Roman" w:hAnsi="Times New Roman" w:cs="Times New Roman"/>
          <w:sz w:val="22"/>
          <w:szCs w:val="22"/>
        </w:rPr>
        <w:t xml:space="preserve">We then plot the divergence against the threshold to produce the spatial consistency </w:t>
      </w:r>
      <w:r w:rsidRPr="00B43044">
        <w:rPr>
          <w:rFonts w:ascii="Times New Roman" w:hAnsi="Times New Roman" w:cs="Times New Roman"/>
          <w:sz w:val="22"/>
          <w:szCs w:val="22"/>
        </w:rPr>
        <w:t>curve (Fig. 4.11H).</w:t>
      </w:r>
      <w:r w:rsidRPr="00282F42">
        <w:rPr>
          <w:rFonts w:ascii="Times New Roman" w:hAnsi="Times New Roman" w:cs="Times New Roman"/>
          <w:sz w:val="22"/>
          <w:szCs w:val="22"/>
        </w:rPr>
        <w:t xml:space="preserve">  The threshold with the lowest divergence values is the one with the highest spatial consistency.  </w:t>
      </w:r>
    </w:p>
    <w:p w14:paraId="69B597AF" w14:textId="77777777" w:rsidR="00F83D64" w:rsidRDefault="00311E5D" w:rsidP="0032605A">
      <w:pPr>
        <w:tabs>
          <w:tab w:val="left" w:pos="1134"/>
        </w:tabs>
        <w:spacing w:line="360" w:lineRule="auto"/>
        <w:ind w:firstLine="567"/>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m:t>
            </m:r>
          </m:sub>
        </m:sSub>
        <m:r>
          <w:rPr>
            <w:rFonts w:ascii="Cambria Math" w:hAnsi="Cambria Math" w:cs="Times New Roman"/>
            <w:sz w:val="22"/>
            <w:szCs w:val="22"/>
          </w:rPr>
          <m:t xml:space="preserve">= </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d>
              <m:dPr>
                <m:begChr m:val="["/>
                <m:endChr m:val="]"/>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j</m:t>
                    </m:r>
                  </m:sub>
                </m:sSub>
                <m:r>
                  <w:rPr>
                    <w:rFonts w:ascii="Cambria Math" w:hAnsi="Cambria Math" w:cs="Times New Roman"/>
                    <w:sz w:val="22"/>
                    <w:szCs w:val="22"/>
                  </w:rPr>
                  <m:t>∙</m:t>
                </m:r>
                <m:sSup>
                  <m:sSupPr>
                    <m:ctrlPr>
                      <w:rPr>
                        <w:rFonts w:ascii="Cambria Math" w:hAnsi="Cambria Math" w:cs="Times New Roman"/>
                        <w:i/>
                        <w:sz w:val="22"/>
                        <w:szCs w:val="22"/>
                      </w:rPr>
                    </m:ctrlPr>
                  </m:sSupPr>
                  <m:e>
                    <m:d>
                      <m:dPr>
                        <m:ctrlPr>
                          <w:rPr>
                            <w:rFonts w:ascii="Cambria Math" w:hAnsi="Cambria Math" w:cs="Times New Roman"/>
                            <w:i/>
                            <w:sz w:val="22"/>
                            <w:szCs w:val="22"/>
                          </w:rPr>
                        </m:ctrlPr>
                      </m:dPr>
                      <m:e>
                        <m:r>
                          <w:rPr>
                            <w:rFonts w:ascii="Cambria Math" w:hAnsi="Cambria Math" w:cs="Times New Roman"/>
                            <w:sz w:val="22"/>
                            <w:szCs w:val="22"/>
                          </w:rPr>
                          <m:t>log</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A</m:t>
                                </m:r>
                              </m:e>
                              <m:sub>
                                <m:r>
                                  <w:rPr>
                                    <w:rFonts w:ascii="Cambria Math" w:hAnsi="Cambria Math" w:cs="Times New Roman"/>
                                    <w:sz w:val="22"/>
                                    <w:szCs w:val="22"/>
                                  </w:rPr>
                                  <m:t>SDM,i</m:t>
                                </m:r>
                              </m:sub>
                            </m:sSub>
                          </m:e>
                        </m:d>
                        <m:r>
                          <w:rPr>
                            <w:rFonts w:ascii="Cambria Math" w:hAnsi="Cambria Math" w:cs="Times New Roman"/>
                            <w:sz w:val="22"/>
                            <w:szCs w:val="22"/>
                          </w:rPr>
                          <m:t>-log</m:t>
                        </m:r>
                        <m:d>
                          <m:dPr>
                            <m:ctrlPr>
                              <w:rPr>
                                <w:rFonts w:ascii="Cambria Math" w:hAnsi="Cambria Math" w:cs="Times New Roman"/>
                                <w:i/>
                                <w:sz w:val="22"/>
                                <w:szCs w:val="22"/>
                              </w:rPr>
                            </m:ctrlPr>
                          </m:dPr>
                          <m:e>
                            <m:sSub>
                              <m:sSubPr>
                                <m:ctrlPr>
                                  <w:rPr>
                                    <w:rFonts w:ascii="Cambria Math" w:hAnsi="Cambria Math" w:cs="Times New Roman"/>
                                    <w:i/>
                                    <w:sz w:val="22"/>
                                    <w:szCs w:val="22"/>
                                  </w:rPr>
                                </m:ctrlPr>
                              </m:sSubPr>
                              <m:e>
                                <m:r>
                                  <w:rPr>
                                    <w:rFonts w:ascii="Cambria Math" w:hAnsi="Cambria Math" w:cs="Times New Roman"/>
                                    <w:sz w:val="22"/>
                                    <w:szCs w:val="22"/>
                                  </w:rPr>
                                  <m:t>A</m:t>
                                </m:r>
                              </m:e>
                              <m:sub>
                                <m:r>
                                  <w:rPr>
                                    <w:rFonts w:ascii="Cambria Math" w:hAnsi="Cambria Math" w:cs="Times New Roman"/>
                                    <w:sz w:val="22"/>
                                    <w:szCs w:val="22"/>
                                  </w:rPr>
                                  <m:t>down, i</m:t>
                                </m:r>
                              </m:sub>
                            </m:sSub>
                          </m:e>
                        </m:d>
                      </m:e>
                    </m:d>
                  </m:e>
                  <m:sup>
                    <m:r>
                      <w:rPr>
                        <w:rFonts w:ascii="Cambria Math" w:hAnsi="Cambria Math" w:cs="Times New Roman"/>
                        <w:sz w:val="22"/>
                        <w:szCs w:val="22"/>
                      </w:rPr>
                      <m:t>2</m:t>
                    </m:r>
                  </m:sup>
                </m:sSup>
              </m:e>
            </m:d>
          </m:e>
        </m:nary>
      </m:oMath>
      <w:r w:rsidR="00456934">
        <w:rPr>
          <w:rFonts w:ascii="Times New Roman" w:hAnsi="Times New Roman" w:cs="Times New Roman"/>
          <w:sz w:val="22"/>
          <w:szCs w:val="22"/>
        </w:rPr>
        <w:t xml:space="preserve">               </w:t>
      </w:r>
      <w:r w:rsidR="00456934">
        <w:rPr>
          <w:rFonts w:ascii="Times New Roman" w:hAnsi="Times New Roman" w:cs="Times New Roman"/>
          <w:sz w:val="22"/>
          <w:szCs w:val="22"/>
        </w:rPr>
        <w:tab/>
      </w:r>
      <w:r w:rsidR="00456934">
        <w:rPr>
          <w:rFonts w:ascii="Times New Roman" w:hAnsi="Times New Roman" w:cs="Times New Roman"/>
          <w:sz w:val="22"/>
          <w:szCs w:val="22"/>
        </w:rPr>
        <w:tab/>
      </w:r>
      <w:r w:rsidR="00456934">
        <w:rPr>
          <w:rFonts w:ascii="Times New Roman" w:hAnsi="Times New Roman" w:cs="Times New Roman"/>
          <w:sz w:val="22"/>
          <w:szCs w:val="22"/>
        </w:rPr>
        <w:tab/>
        <w:t>Eq. 4.1</w:t>
      </w:r>
    </w:p>
    <w:p w14:paraId="76890783" w14:textId="77777777" w:rsidR="00456934" w:rsidRDefault="00311E5D" w:rsidP="0032605A">
      <w:pPr>
        <w:tabs>
          <w:tab w:val="left" w:pos="1134"/>
        </w:tabs>
        <w:spacing w:line="360" w:lineRule="auto"/>
        <w:ind w:firstLine="567"/>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w</m:t>
            </m:r>
          </m:e>
          <m:sub>
            <m:r>
              <w:rPr>
                <w:rFonts w:ascii="Cambria Math" w:hAnsi="Cambria Math" w:cs="Times New Roman"/>
                <w:sz w:val="22"/>
                <w:szCs w:val="22"/>
              </w:rPr>
              <m:t>i</m:t>
            </m:r>
          </m:sub>
        </m:sSub>
        <m:r>
          <w:rPr>
            <w:rFonts w:ascii="Cambria Math" w:hAnsi="Cambria Math" w:cs="Times New Roman"/>
            <w:sz w:val="22"/>
            <w:szCs w:val="22"/>
          </w:rPr>
          <m:t>=</m:t>
        </m:r>
        <m:f>
          <m:fPr>
            <m:type m:val="lin"/>
            <m:ctrlPr>
              <w:rPr>
                <w:rFonts w:ascii="Cambria Math" w:hAnsi="Cambria Math" w:cs="Times New Roman"/>
                <w:i/>
                <w:sz w:val="22"/>
                <w:szCs w:val="22"/>
              </w:rPr>
            </m:ctrlPr>
          </m:fPr>
          <m:num>
            <m:sSubSup>
              <m:sSubSupPr>
                <m:ctrlPr>
                  <w:rPr>
                    <w:rFonts w:ascii="Cambria Math" w:hAnsi="Cambria Math" w:cs="Times New Roman"/>
                    <w:i/>
                    <w:sz w:val="22"/>
                    <w:szCs w:val="22"/>
                  </w:rPr>
                </m:ctrlPr>
              </m:sSubSupPr>
              <m:e>
                <m:r>
                  <w:rPr>
                    <w:rFonts w:ascii="Cambria Math" w:hAnsi="Cambria Math" w:cs="Times New Roman"/>
                    <w:sz w:val="22"/>
                    <w:szCs w:val="22"/>
                  </w:rPr>
                  <m:t>P</m:t>
                </m:r>
              </m:e>
              <m:sub>
                <m:r>
                  <w:rPr>
                    <w:rFonts w:ascii="Cambria Math" w:hAnsi="Cambria Math" w:cs="Times New Roman"/>
                    <w:sz w:val="22"/>
                    <w:szCs w:val="22"/>
                  </w:rPr>
                  <m:t>i</m:t>
                </m:r>
              </m:sub>
              <m:sup>
                <m:r>
                  <w:rPr>
                    <w:rFonts w:ascii="Cambria Math" w:hAnsi="Cambria Math" w:cs="Times New Roman"/>
                    <w:sz w:val="22"/>
                    <w:szCs w:val="22"/>
                  </w:rPr>
                  <m:t>k</m:t>
                </m:r>
              </m:sup>
            </m:sSubSup>
            <m:r>
              <w:rPr>
                <w:rFonts w:ascii="Cambria Math" w:hAnsi="Cambria Math" w:cs="Times New Roman"/>
                <w:sz w:val="22"/>
                <w:szCs w:val="22"/>
              </w:rPr>
              <m:t xml:space="preserve"> </m:t>
            </m:r>
          </m:num>
          <m:den>
            <m:r>
              <w:rPr>
                <w:rFonts w:ascii="Cambria Math" w:hAnsi="Cambria Math" w:cs="Times New Roman"/>
                <w:sz w:val="22"/>
                <w:szCs w:val="22"/>
              </w:rPr>
              <m:t xml:space="preserve"> </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Sup>
                  <m:sSubSupPr>
                    <m:ctrlPr>
                      <w:rPr>
                        <w:rFonts w:ascii="Cambria Math" w:hAnsi="Cambria Math" w:cs="Times New Roman"/>
                        <w:i/>
                        <w:sz w:val="22"/>
                        <w:szCs w:val="22"/>
                      </w:rPr>
                    </m:ctrlPr>
                  </m:sSubSupPr>
                  <m:e>
                    <m:r>
                      <w:rPr>
                        <w:rFonts w:ascii="Cambria Math" w:hAnsi="Cambria Math" w:cs="Times New Roman"/>
                        <w:sz w:val="22"/>
                        <w:szCs w:val="22"/>
                      </w:rPr>
                      <m:t>P</m:t>
                    </m:r>
                  </m:e>
                  <m:sub>
                    <m:r>
                      <w:rPr>
                        <w:rFonts w:ascii="Cambria Math" w:hAnsi="Cambria Math" w:cs="Times New Roman"/>
                        <w:sz w:val="22"/>
                        <w:szCs w:val="22"/>
                      </w:rPr>
                      <m:t>i</m:t>
                    </m:r>
                  </m:sub>
                  <m:sup>
                    <m:r>
                      <w:rPr>
                        <w:rFonts w:ascii="Cambria Math" w:hAnsi="Cambria Math" w:cs="Times New Roman"/>
                        <w:sz w:val="22"/>
                        <w:szCs w:val="22"/>
                      </w:rPr>
                      <m:t>k</m:t>
                    </m:r>
                  </m:sup>
                </m:sSubSup>
              </m:e>
            </m:nary>
          </m:den>
        </m:f>
      </m:oMath>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456934">
        <w:rPr>
          <w:rFonts w:ascii="Times New Roman" w:hAnsi="Times New Roman" w:cs="Times New Roman"/>
          <w:sz w:val="22"/>
          <w:szCs w:val="22"/>
        </w:rPr>
        <w:t>Eq. 4.2</w:t>
      </w:r>
    </w:p>
    <w:p w14:paraId="01F21EDC" w14:textId="77777777" w:rsidR="00456934" w:rsidRPr="00456934" w:rsidRDefault="00311E5D" w:rsidP="0032605A">
      <w:pPr>
        <w:tabs>
          <w:tab w:val="left" w:pos="1134"/>
        </w:tabs>
        <w:spacing w:line="360" w:lineRule="auto"/>
        <w:ind w:firstLine="567"/>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P</m:t>
            </m:r>
          </m:e>
          <m:sub>
            <m:r>
              <w:rPr>
                <w:rFonts w:ascii="Cambria Math" w:hAnsi="Cambria Math" w:cs="Times New Roman"/>
                <w:sz w:val="22"/>
                <w:szCs w:val="22"/>
              </w:rPr>
              <m:t>i</m:t>
            </m:r>
          </m:sub>
        </m:sSub>
        <m:r>
          <w:rPr>
            <w:rFonts w:ascii="Cambria Math" w:hAnsi="Cambria Math" w:cs="Times New Roman"/>
            <w:sz w:val="22"/>
            <w:szCs w:val="22"/>
          </w:rPr>
          <m:t>=</m:t>
        </m:r>
        <m:f>
          <m:fPr>
            <m:type m:val="lin"/>
            <m:ctrlPr>
              <w:rPr>
                <w:rFonts w:ascii="Cambria Math" w:hAnsi="Cambria Math" w:cs="Times New Roman"/>
                <w:i/>
                <w:sz w:val="22"/>
                <w:szCs w:val="22"/>
              </w:rPr>
            </m:ctrlPr>
          </m:fPr>
          <m:num>
            <m:r>
              <w:rPr>
                <w:rFonts w:ascii="Cambria Math" w:hAnsi="Cambria Math" w:cs="Times New Roman"/>
                <w:sz w:val="22"/>
                <w:szCs w:val="22"/>
              </w:rPr>
              <m:t xml:space="preserve"> </m:t>
            </m:r>
            <m:sSub>
              <m:sSubPr>
                <m:ctrlPr>
                  <w:rPr>
                    <w:rFonts w:ascii="Cambria Math" w:hAnsi="Cambria Math" w:cs="Times New Roman"/>
                    <w:i/>
                    <w:sz w:val="22"/>
                    <w:szCs w:val="22"/>
                  </w:rPr>
                </m:ctrlPr>
              </m:sSubPr>
              <m:e>
                <m:r>
                  <w:rPr>
                    <w:rFonts w:ascii="Cambria Math" w:hAnsi="Cambria Math" w:cs="Times New Roman"/>
                    <w:sz w:val="22"/>
                    <w:szCs w:val="22"/>
                  </w:rPr>
                  <m:t>G</m:t>
                </m:r>
              </m:e>
              <m:sub>
                <m:r>
                  <w:rPr>
                    <w:rFonts w:ascii="Cambria Math" w:hAnsi="Cambria Math" w:cs="Times New Roman"/>
                    <w:sz w:val="22"/>
                    <w:szCs w:val="22"/>
                  </w:rPr>
                  <m:t>i</m:t>
                </m:r>
              </m:sub>
            </m:sSub>
            <m:r>
              <w:rPr>
                <w:rFonts w:ascii="Cambria Math" w:hAnsi="Cambria Math" w:cs="Times New Roman"/>
                <w:sz w:val="22"/>
                <w:szCs w:val="22"/>
              </w:rPr>
              <m:t xml:space="preserve"> </m:t>
            </m:r>
          </m:num>
          <m:den>
            <m:r>
              <w:rPr>
                <w:rFonts w:ascii="Cambria Math" w:hAnsi="Cambria Math" w:cs="Times New Roman"/>
                <w:sz w:val="22"/>
                <w:szCs w:val="22"/>
              </w:rPr>
              <m:t xml:space="preserve"> </m:t>
            </m:r>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m:t>
                </m:r>
              </m:sup>
              <m:e>
                <m:sSub>
                  <m:sSubPr>
                    <m:ctrlPr>
                      <w:rPr>
                        <w:rFonts w:ascii="Cambria Math" w:hAnsi="Cambria Math" w:cs="Times New Roman"/>
                        <w:i/>
                        <w:sz w:val="22"/>
                        <w:szCs w:val="22"/>
                      </w:rPr>
                    </m:ctrlPr>
                  </m:sSubPr>
                  <m:e>
                    <m:r>
                      <w:rPr>
                        <w:rFonts w:ascii="Cambria Math" w:hAnsi="Cambria Math" w:cs="Times New Roman"/>
                        <w:sz w:val="22"/>
                        <w:szCs w:val="22"/>
                      </w:rPr>
                      <m:t>G</m:t>
                    </m:r>
                  </m:e>
                  <m:sub>
                    <m:r>
                      <w:rPr>
                        <w:rFonts w:ascii="Cambria Math" w:hAnsi="Cambria Math" w:cs="Times New Roman"/>
                        <w:sz w:val="22"/>
                        <w:szCs w:val="22"/>
                      </w:rPr>
                      <m:t>i</m:t>
                    </m:r>
                  </m:sub>
                </m:sSub>
              </m:e>
            </m:nary>
          </m:den>
        </m:f>
      </m:oMath>
      <w:r w:rsidR="00456934">
        <w:rPr>
          <w:rFonts w:ascii="Times New Roman" w:hAnsi="Times New Roman" w:cs="Times New Roman"/>
          <w:sz w:val="22"/>
          <w:szCs w:val="22"/>
        </w:rPr>
        <w:tab/>
      </w:r>
      <w:r w:rsidR="00456934">
        <w:rPr>
          <w:rFonts w:ascii="Times New Roman" w:hAnsi="Times New Roman" w:cs="Times New Roman"/>
          <w:sz w:val="22"/>
          <w:szCs w:val="22"/>
        </w:rPr>
        <w:tab/>
      </w:r>
      <w:r w:rsidR="00456934">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456934">
        <w:rPr>
          <w:rFonts w:ascii="Times New Roman" w:hAnsi="Times New Roman" w:cs="Times New Roman"/>
          <w:sz w:val="22"/>
          <w:szCs w:val="22"/>
        </w:rPr>
        <w:t>Eq. 4.3</w:t>
      </w:r>
      <w:r w:rsidR="00456934">
        <w:rPr>
          <w:rFonts w:ascii="Times New Roman" w:hAnsi="Times New Roman" w:cs="Times New Roman"/>
          <w:sz w:val="22"/>
          <w:szCs w:val="22"/>
        </w:rPr>
        <w:tab/>
      </w:r>
    </w:p>
    <w:p w14:paraId="4096918C" w14:textId="77777777" w:rsidR="00980E18" w:rsidRDefault="00456934" w:rsidP="0032605A">
      <w:pPr>
        <w:tabs>
          <w:tab w:val="left" w:pos="1134"/>
        </w:tabs>
        <w:spacing w:line="360" w:lineRule="auto"/>
        <w:ind w:firstLine="567"/>
        <w:rPr>
          <w:rFonts w:ascii="Times New Roman" w:hAnsi="Times New Roman" w:cs="Times New Roman"/>
          <w:sz w:val="22"/>
          <w:szCs w:val="22"/>
        </w:rPr>
      </w:pPr>
      <m:oMath>
        <m:r>
          <w:rPr>
            <w:rFonts w:ascii="Cambria Math" w:hAnsi="Cambria Math" w:cs="Times New Roman"/>
            <w:sz w:val="22"/>
            <w:szCs w:val="22"/>
          </w:rPr>
          <m:t xml:space="preserve">k= </m:t>
        </m:r>
        <m:f>
          <m:fPr>
            <m:type m:val="lin"/>
            <m:ctrlPr>
              <w:rPr>
                <w:rFonts w:ascii="Cambria Math" w:hAnsi="Cambria Math" w:cs="Times New Roman"/>
                <w:i/>
                <w:sz w:val="22"/>
                <w:szCs w:val="22"/>
              </w:rPr>
            </m:ctrlPr>
          </m:fPr>
          <m:num>
            <m:nary>
              <m:naryPr>
                <m:chr m:val="∑"/>
                <m:limLoc m:val="undOvr"/>
                <m:ctrlPr>
                  <w:rPr>
                    <w:rFonts w:ascii="Cambria Math" w:hAnsi="Cambria Math" w:cs="Times New Roman"/>
                    <w:i/>
                    <w:sz w:val="22"/>
                    <w:szCs w:val="22"/>
                  </w:rPr>
                </m:ctrlPr>
              </m:naryPr>
              <m:sub>
                <m:r>
                  <w:rPr>
                    <w:rFonts w:ascii="Cambria Math" w:hAnsi="Cambria Math" w:cs="Times New Roman"/>
                    <w:sz w:val="22"/>
                    <w:szCs w:val="22"/>
                  </w:rPr>
                  <m:t>i=1</m:t>
                </m:r>
              </m:sub>
              <m:sup>
                <m:r>
                  <w:rPr>
                    <w:rFonts w:ascii="Cambria Math" w:hAnsi="Cambria Math" w:cs="Times New Roman"/>
                    <w:sz w:val="22"/>
                    <w:szCs w:val="22"/>
                  </w:rPr>
                  <m:t>n-1</m:t>
                </m:r>
              </m:sup>
              <m:e>
                <m:d>
                  <m:dPr>
                    <m:ctrlPr>
                      <w:rPr>
                        <w:rFonts w:ascii="Cambria Math" w:hAnsi="Cambria Math" w:cs="Times New Roman"/>
                        <w:i/>
                        <w:sz w:val="22"/>
                        <w:szCs w:val="22"/>
                      </w:rPr>
                    </m:ctrlPr>
                  </m:dPr>
                  <m:e>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G</m:t>
                            </m:r>
                          </m:e>
                          <m:sub>
                            <m:r>
                              <w:rPr>
                                <w:rFonts w:ascii="Cambria Math" w:hAnsi="Cambria Math" w:cs="Times New Roman"/>
                                <w:sz w:val="22"/>
                                <w:szCs w:val="22"/>
                              </w:rPr>
                              <m:t>i</m:t>
                            </m:r>
                          </m:sub>
                        </m:sSub>
                      </m:num>
                      <m:den>
                        <m:sSub>
                          <m:sSubPr>
                            <m:ctrlPr>
                              <w:rPr>
                                <w:rFonts w:ascii="Cambria Math" w:hAnsi="Cambria Math" w:cs="Times New Roman"/>
                                <w:i/>
                                <w:sz w:val="22"/>
                                <w:szCs w:val="22"/>
                              </w:rPr>
                            </m:ctrlPr>
                          </m:sSubPr>
                          <m:e>
                            <m:r>
                              <w:rPr>
                                <w:rFonts w:ascii="Cambria Math" w:hAnsi="Cambria Math" w:cs="Times New Roman"/>
                                <w:sz w:val="22"/>
                                <w:szCs w:val="22"/>
                              </w:rPr>
                              <m:t>G</m:t>
                            </m:r>
                          </m:e>
                          <m:sub>
                            <m:r>
                              <w:rPr>
                                <w:rFonts w:ascii="Cambria Math" w:hAnsi="Cambria Math" w:cs="Times New Roman"/>
                                <w:sz w:val="22"/>
                                <w:szCs w:val="22"/>
                              </w:rPr>
                              <m:t>i-1</m:t>
                            </m:r>
                          </m:sub>
                        </m:sSub>
                      </m:den>
                    </m:f>
                  </m:e>
                </m:d>
                <m:r>
                  <w:rPr>
                    <w:rFonts w:ascii="Cambria Math" w:hAnsi="Cambria Math" w:cs="Times New Roman"/>
                    <w:sz w:val="22"/>
                    <w:szCs w:val="22"/>
                  </w:rPr>
                  <m:t xml:space="preserve"> </m:t>
                </m:r>
              </m:e>
            </m:nary>
          </m:num>
          <m:den>
            <m:r>
              <w:rPr>
                <w:rFonts w:ascii="Cambria Math" w:hAnsi="Cambria Math" w:cs="Times New Roman"/>
                <w:sz w:val="22"/>
                <w:szCs w:val="22"/>
              </w:rPr>
              <m:t xml:space="preserve"> </m:t>
            </m:r>
            <m:d>
              <m:dPr>
                <m:ctrlPr>
                  <w:rPr>
                    <w:rFonts w:ascii="Cambria Math" w:hAnsi="Cambria Math" w:cs="Times New Roman"/>
                    <w:i/>
                    <w:sz w:val="22"/>
                    <w:szCs w:val="22"/>
                  </w:rPr>
                </m:ctrlPr>
              </m:dPr>
              <m:e>
                <m:r>
                  <w:rPr>
                    <w:rFonts w:ascii="Cambria Math" w:hAnsi="Cambria Math" w:cs="Times New Roman"/>
                    <w:sz w:val="22"/>
                    <w:szCs w:val="22"/>
                  </w:rPr>
                  <m:t>n-1</m:t>
                </m:r>
              </m:e>
            </m:d>
          </m:den>
        </m:f>
      </m:oMath>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32605A">
        <w:rPr>
          <w:rFonts w:ascii="Times New Roman" w:hAnsi="Times New Roman" w:cs="Times New Roman"/>
          <w:sz w:val="22"/>
          <w:szCs w:val="22"/>
        </w:rPr>
        <w:tab/>
      </w:r>
      <w:r w:rsidR="00892E1B">
        <w:rPr>
          <w:rFonts w:ascii="Times New Roman" w:hAnsi="Times New Roman" w:cs="Times New Roman"/>
          <w:sz w:val="22"/>
          <w:szCs w:val="22"/>
        </w:rPr>
        <w:t>Eq. 4.4</w:t>
      </w:r>
    </w:p>
    <w:p w14:paraId="6B5A8778" w14:textId="77777777" w:rsidR="002F09B1" w:rsidRDefault="00311E5D" w:rsidP="002F09B1">
      <w:pPr>
        <w:tabs>
          <w:tab w:val="left" w:pos="1134"/>
        </w:tabs>
        <w:spacing w:line="360" w:lineRule="auto"/>
        <w:ind w:firstLine="567"/>
        <w:rPr>
          <w:rFonts w:ascii="Times New Roman" w:hAnsi="Times New Roman" w:cs="Times New Roman"/>
          <w:sz w:val="22"/>
          <w:szCs w:val="22"/>
        </w:rPr>
      </w:pPr>
      <m:oMath>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 stan</m:t>
            </m:r>
          </m:sub>
        </m:sSub>
        <m:r>
          <w:rPr>
            <w:rFonts w:ascii="Cambria Math" w:hAnsi="Cambria Math" w:cs="Times New Roman"/>
            <w:sz w:val="22"/>
            <w:szCs w:val="22"/>
          </w:rPr>
          <m:t xml:space="preserve">= </m:t>
        </m:r>
        <m:f>
          <m:fPr>
            <m:ctrlPr>
              <w:rPr>
                <w:rFonts w:ascii="Cambria Math" w:hAnsi="Cambria Math" w:cs="Times New Roman"/>
                <w:i/>
                <w:sz w:val="22"/>
                <w:szCs w:val="22"/>
              </w:rPr>
            </m:ctrlPr>
          </m:fPr>
          <m:num>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m:t>
                </m:r>
              </m:sub>
            </m:sSub>
            <m:r>
              <w:rPr>
                <w:rFonts w:ascii="Cambria Math" w:hAnsi="Cambria Math" w:cs="Times New Roman"/>
                <w:sz w:val="22"/>
                <w:szCs w:val="22"/>
              </w:rPr>
              <m:t>-</m:t>
            </m:r>
            <m:func>
              <m:funcPr>
                <m:ctrlPr>
                  <w:rPr>
                    <w:rFonts w:ascii="Cambria Math" w:hAnsi="Cambria Math" w:cs="Times New Roman"/>
                    <w:sz w:val="22"/>
                    <w:szCs w:val="22"/>
                  </w:rPr>
                </m:ctrlPr>
              </m:funcPr>
              <m:fName>
                <m:limLow>
                  <m:limLowPr>
                    <m:ctrlPr>
                      <w:rPr>
                        <w:rFonts w:ascii="Cambria Math" w:hAnsi="Cambria Math" w:cs="Times New Roman"/>
                        <w:sz w:val="22"/>
                        <w:szCs w:val="22"/>
                      </w:rPr>
                    </m:ctrlPr>
                  </m:limLowPr>
                  <m:e>
                    <m:r>
                      <m:rPr>
                        <m:sty m:val="p"/>
                      </m:rPr>
                      <w:rPr>
                        <w:rFonts w:ascii="Cambria Math" w:hAnsi="Cambria Math" w:cs="Times New Roman"/>
                      </w:rPr>
                      <m:t>min</m:t>
                    </m:r>
                  </m:e>
                  <m:lim>
                    <m:r>
                      <w:rPr>
                        <w:rFonts w:ascii="Cambria Math" w:hAnsi="Cambria Math" w:cs="Times New Roman"/>
                        <w:sz w:val="22"/>
                        <w:szCs w:val="22"/>
                      </w:rPr>
                      <m:t>all Th</m:t>
                    </m:r>
                  </m:lim>
                </m:limLow>
              </m:fName>
              <m:e>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m:t>
                    </m:r>
                  </m:sub>
                </m:sSub>
              </m:e>
            </m:func>
          </m:num>
          <m:den>
            <m:func>
              <m:funcPr>
                <m:ctrlPr>
                  <w:rPr>
                    <w:rFonts w:ascii="Cambria Math" w:hAnsi="Cambria Math" w:cs="Times New Roman"/>
                    <w:i/>
                    <w:sz w:val="22"/>
                    <w:szCs w:val="22"/>
                  </w:rPr>
                </m:ctrlPr>
              </m:funcPr>
              <m:fName>
                <m:limLow>
                  <m:limLowPr>
                    <m:ctrlPr>
                      <w:rPr>
                        <w:rFonts w:ascii="Cambria Math" w:hAnsi="Cambria Math" w:cs="Times New Roman"/>
                        <w:i/>
                        <w:sz w:val="22"/>
                        <w:szCs w:val="22"/>
                      </w:rPr>
                    </m:ctrlPr>
                  </m:limLowPr>
                  <m:e>
                    <m:r>
                      <m:rPr>
                        <m:sty m:val="p"/>
                      </m:rPr>
                      <w:rPr>
                        <w:rFonts w:ascii="Cambria Math" w:hAnsi="Cambria Math" w:cs="Times New Roman"/>
                      </w:rPr>
                      <m:t>max</m:t>
                    </m:r>
                  </m:e>
                  <m:lim>
                    <m:r>
                      <w:rPr>
                        <w:rFonts w:ascii="Cambria Math" w:hAnsi="Cambria Math" w:cs="Times New Roman"/>
                        <w:sz w:val="22"/>
                        <w:szCs w:val="22"/>
                      </w:rPr>
                      <m:t>all Th</m:t>
                    </m:r>
                  </m:lim>
                </m:limLow>
              </m:fName>
              <m:e>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m:t>
                    </m:r>
                  </m:sub>
                </m:sSub>
              </m:e>
            </m:func>
            <m:r>
              <w:rPr>
                <w:rFonts w:ascii="Cambria Math" w:hAnsi="Cambria Math" w:cs="Times New Roman"/>
                <w:sz w:val="22"/>
                <w:szCs w:val="22"/>
              </w:rPr>
              <m:t>-</m:t>
            </m:r>
            <m:func>
              <m:funcPr>
                <m:ctrlPr>
                  <w:rPr>
                    <w:rFonts w:ascii="Cambria Math" w:hAnsi="Cambria Math" w:cs="Times New Roman"/>
                    <w:sz w:val="22"/>
                    <w:szCs w:val="22"/>
                  </w:rPr>
                </m:ctrlPr>
              </m:funcPr>
              <m:fName>
                <m:limLow>
                  <m:limLowPr>
                    <m:ctrlPr>
                      <w:rPr>
                        <w:rFonts w:ascii="Cambria Math" w:hAnsi="Cambria Math" w:cs="Times New Roman"/>
                        <w:sz w:val="22"/>
                        <w:szCs w:val="22"/>
                      </w:rPr>
                    </m:ctrlPr>
                  </m:limLowPr>
                  <m:e>
                    <m:r>
                      <m:rPr>
                        <m:sty m:val="p"/>
                      </m:rPr>
                      <w:rPr>
                        <w:rFonts w:ascii="Cambria Math" w:hAnsi="Cambria Math" w:cs="Times New Roman"/>
                      </w:rPr>
                      <m:t>min</m:t>
                    </m:r>
                  </m:e>
                  <m:lim>
                    <m:r>
                      <w:rPr>
                        <w:rFonts w:ascii="Cambria Math" w:hAnsi="Cambria Math" w:cs="Times New Roman"/>
                        <w:sz w:val="22"/>
                        <w:szCs w:val="22"/>
                      </w:rPr>
                      <m:t>all Th</m:t>
                    </m:r>
                  </m:lim>
                </m:limLow>
              </m:fName>
              <m:e>
                <m:sSub>
                  <m:sSubPr>
                    <m:ctrlPr>
                      <w:rPr>
                        <w:rFonts w:ascii="Cambria Math" w:hAnsi="Cambria Math" w:cs="Times New Roman"/>
                        <w:i/>
                        <w:sz w:val="22"/>
                        <w:szCs w:val="22"/>
                      </w:rPr>
                    </m:ctrlPr>
                  </m:sSubPr>
                  <m:e>
                    <m:r>
                      <w:rPr>
                        <w:rFonts w:ascii="Cambria Math" w:hAnsi="Cambria Math" w:cs="Times New Roman"/>
                        <w:sz w:val="22"/>
                        <w:szCs w:val="22"/>
                      </w:rPr>
                      <m:t>Div</m:t>
                    </m:r>
                  </m:e>
                  <m:sub>
                    <m:r>
                      <w:rPr>
                        <w:rFonts w:ascii="Cambria Math" w:hAnsi="Cambria Math" w:cs="Times New Roman"/>
                        <w:sz w:val="22"/>
                        <w:szCs w:val="22"/>
                      </w:rPr>
                      <m:t>Th</m:t>
                    </m:r>
                  </m:sub>
                </m:sSub>
              </m:e>
            </m:func>
          </m:den>
        </m:f>
      </m:oMath>
      <w:r w:rsidR="002F09B1">
        <w:rPr>
          <w:rFonts w:ascii="Times New Roman" w:hAnsi="Times New Roman" w:cs="Times New Roman"/>
          <w:sz w:val="22"/>
          <w:szCs w:val="22"/>
        </w:rPr>
        <w:tab/>
      </w:r>
      <w:r w:rsidR="002F09B1">
        <w:rPr>
          <w:rFonts w:ascii="Times New Roman" w:hAnsi="Times New Roman" w:cs="Times New Roman"/>
          <w:sz w:val="22"/>
          <w:szCs w:val="22"/>
        </w:rPr>
        <w:tab/>
      </w:r>
      <w:r w:rsidR="002F09B1">
        <w:rPr>
          <w:rFonts w:ascii="Times New Roman" w:hAnsi="Times New Roman" w:cs="Times New Roman"/>
          <w:sz w:val="22"/>
          <w:szCs w:val="22"/>
        </w:rPr>
        <w:tab/>
      </w:r>
      <w:r w:rsidR="002F09B1">
        <w:rPr>
          <w:rFonts w:ascii="Times New Roman" w:hAnsi="Times New Roman" w:cs="Times New Roman"/>
          <w:sz w:val="22"/>
          <w:szCs w:val="22"/>
        </w:rPr>
        <w:tab/>
      </w:r>
      <w:r w:rsidR="002F09B1">
        <w:rPr>
          <w:rFonts w:ascii="Times New Roman" w:hAnsi="Times New Roman" w:cs="Times New Roman"/>
          <w:sz w:val="22"/>
          <w:szCs w:val="22"/>
        </w:rPr>
        <w:tab/>
      </w:r>
      <w:r w:rsidR="002F09B1">
        <w:rPr>
          <w:rFonts w:ascii="Times New Roman" w:hAnsi="Times New Roman" w:cs="Times New Roman"/>
          <w:sz w:val="22"/>
          <w:szCs w:val="22"/>
        </w:rPr>
        <w:tab/>
        <w:t>Eq. 4.5</w:t>
      </w:r>
    </w:p>
    <w:p w14:paraId="36E949A5" w14:textId="28105061" w:rsidR="00E05C50" w:rsidRPr="00282F42" w:rsidRDefault="00E05C50" w:rsidP="00E123C7">
      <w:pPr>
        <w:tabs>
          <w:tab w:val="left" w:pos="1134"/>
        </w:tabs>
        <w:spacing w:line="360" w:lineRule="auto"/>
        <w:ind w:firstLine="284"/>
        <w:rPr>
          <w:rFonts w:ascii="Times New Roman" w:hAnsi="Times New Roman" w:cs="Times New Roman"/>
          <w:sz w:val="22"/>
          <w:szCs w:val="22"/>
        </w:rPr>
      </w:pPr>
      <w:r w:rsidRPr="00282F42">
        <w:rPr>
          <w:rFonts w:ascii="Times New Roman" w:hAnsi="Times New Roman" w:cs="Times New Roman"/>
          <w:sz w:val="22"/>
          <w:szCs w:val="22"/>
        </w:rPr>
        <w:t>In most cases the maximal spatial consistency threshold is not necessarily the one that provides the highest niche consistency. Thus, the challenge is to find a threshold that provides a good balance between spatial and niche consistency. To do so, we p</w:t>
      </w:r>
      <w:r>
        <w:rPr>
          <w:rFonts w:ascii="Times New Roman" w:hAnsi="Times New Roman" w:cs="Times New Roman"/>
          <w:sz w:val="22"/>
          <w:szCs w:val="22"/>
        </w:rPr>
        <w:t>lot divergence against accuracy</w:t>
      </w:r>
      <w:r w:rsidRPr="00282F42">
        <w:rPr>
          <w:rFonts w:ascii="Times New Roman" w:hAnsi="Times New Roman" w:cs="Times New Roman"/>
          <w:sz w:val="22"/>
          <w:szCs w:val="22"/>
        </w:rPr>
        <w:t xml:space="preserve"> to create the </w:t>
      </w:r>
      <w:proofErr w:type="spellStart"/>
      <w:r w:rsidRPr="00282F42">
        <w:rPr>
          <w:rFonts w:ascii="Times New Roman" w:hAnsi="Times New Roman" w:cs="Times New Roman"/>
          <w:i/>
          <w:iCs/>
          <w:sz w:val="22"/>
          <w:szCs w:val="22"/>
        </w:rPr>
        <w:t>SpaNiche</w:t>
      </w:r>
      <w:proofErr w:type="spellEnd"/>
      <w:r w:rsidRPr="00282F42">
        <w:rPr>
          <w:rFonts w:ascii="Times New Roman" w:hAnsi="Times New Roman" w:cs="Times New Roman"/>
          <w:sz w:val="22"/>
          <w:szCs w:val="22"/>
        </w:rPr>
        <w:t xml:space="preserve"> consistency trade-off plot (Fig. </w:t>
      </w:r>
      <w:r>
        <w:rPr>
          <w:rFonts w:ascii="Times New Roman" w:hAnsi="Times New Roman" w:cs="Times New Roman"/>
          <w:sz w:val="22"/>
          <w:szCs w:val="22"/>
        </w:rPr>
        <w:t>4</w:t>
      </w:r>
      <w:r w:rsidRPr="00282F42">
        <w:rPr>
          <w:rFonts w:ascii="Times New Roman" w:hAnsi="Times New Roman" w:cs="Times New Roman"/>
          <w:sz w:val="22"/>
          <w:szCs w:val="22"/>
        </w:rPr>
        <w:t>.1</w:t>
      </w:r>
      <w:r>
        <w:rPr>
          <w:rFonts w:ascii="Times New Roman" w:hAnsi="Times New Roman" w:cs="Times New Roman"/>
          <w:sz w:val="22"/>
          <w:szCs w:val="22"/>
        </w:rPr>
        <w:t>1</w:t>
      </w:r>
      <w:r w:rsidRPr="00282F42">
        <w:rPr>
          <w:rFonts w:ascii="Times New Roman" w:hAnsi="Times New Roman" w:cs="Times New Roman"/>
          <w:sz w:val="22"/>
          <w:szCs w:val="22"/>
        </w:rPr>
        <w:t>I).</w:t>
      </w:r>
      <w:r>
        <w:rPr>
          <w:rFonts w:ascii="Times New Roman" w:hAnsi="Times New Roman" w:cs="Times New Roman"/>
          <w:sz w:val="22"/>
          <w:szCs w:val="22"/>
        </w:rPr>
        <w:t xml:space="preserve">  To ensure equal weighting between niche and spatial consistency both accuracy and divergence values are standardised between 0 and 1. Note, that TSS range from -1 to 1, yet we rarely observed values smaller than zero for any modelled species. </w:t>
      </w:r>
      <w:r w:rsidRPr="00282F42">
        <w:rPr>
          <w:rFonts w:ascii="Times New Roman" w:hAnsi="Times New Roman" w:cs="Times New Roman"/>
          <w:sz w:val="22"/>
          <w:szCs w:val="22"/>
        </w:rPr>
        <w:t>Each point in this plot corresponds to a single threshold, and we select the point that is located at the shortest distance from the top left corner as the optimal combination of high niche accuracy and low spatial divergence. This selection criteria is similar to the procedure of selecting optimal threshold based on Receiver-Operating Characteristic curves</w:t>
      </w:r>
      <w:r w:rsidR="00F81DB6">
        <w:rPr>
          <w:rFonts w:ascii="Times New Roman" w:hAnsi="Times New Roman" w:cs="Times New Roman"/>
          <w:sz w:val="22"/>
          <w:szCs w:val="22"/>
        </w:rPr>
        <w:t xml:space="preserve"> </w:t>
      </w:r>
      <w:r w:rsidR="00F81DB6">
        <w:rPr>
          <w:rFonts w:ascii="Times New Roman" w:hAnsi="Times New Roman" w:cs="Times New Roman"/>
          <w:sz w:val="22"/>
          <w:szCs w:val="22"/>
        </w:rPr>
        <w:fldChar w:fldCharType="begin"/>
      </w:r>
      <w:r w:rsidR="008F0174">
        <w:rPr>
          <w:rFonts w:ascii="Times New Roman" w:hAnsi="Times New Roman" w:cs="Times New Roman"/>
          <w:sz w:val="22"/>
          <w:szCs w:val="22"/>
        </w:rPr>
        <w:instrText xml:space="preserve"> ADDIN EN.CITE &lt;EndNote&gt;&lt;Cite&gt;&lt;Author&gt;Liu&lt;/Author&gt;&lt;Year&gt;2005&lt;/Year&gt;&lt;RecNum&gt;1444&lt;/RecNum&gt;&lt;Prefix&gt;ROC curve`, see &lt;/Prefix&gt;&lt;DisplayText&gt;(ROC curve, see Liu et al. 2005)&lt;/DisplayText&gt;&lt;record&gt;&lt;rec-number&gt;1444&lt;/rec-number&gt;&lt;foreign-keys&gt;&lt;key app="EN" db-id="2pz9xze02x9awte9pxsvv02fr290paparpvt"&gt;1444&lt;/key&gt;&lt;/foreign-keys&gt;&lt;ref-type name="Journal Article"&gt;17&lt;/ref-type&gt;&lt;contributors&gt;&lt;authors&gt;&lt;author&gt;Liu, Canran&lt;/author&gt;&lt;author&gt;Berry, Pam M.&lt;/author&gt;&lt;author&gt;Dawson, Terence P.&lt;/author&gt;&lt;author&gt;Pearson, Richard G.&lt;/author&gt;&lt;/authors&gt;&lt;/contributors&gt;&lt;titles&gt;&lt;title&gt;Selecting thresholds of occurrence in the prediction of species distributions&lt;/title&gt;&lt;secondary-title&gt;Ecography&lt;/secondary-title&gt;&lt;/titles&gt;&lt;periodical&gt;&lt;full-title&gt;Ecography&lt;/full-title&gt;&lt;abbr-1&gt;Ecography&lt;/abbr-1&gt;&lt;/periodical&gt;&lt;pages&gt;385-393&lt;/pages&gt;&lt;volume&gt;28&lt;/volume&gt;&lt;number&gt;3&lt;/number&gt;&lt;dates&gt;&lt;year&gt;2005&lt;/year&gt;&lt;/dates&gt;&lt;publisher&gt;Munksgaard International Publishers&lt;/publisher&gt;&lt;isbn&gt;1600-0587&lt;/isbn&gt;&lt;label&gt;+ / -&lt;/label&gt;&lt;urls&gt;&lt;related-urls&gt;&lt;url&gt;http://dx.doi.org/10.1111/j.0906-7590.2005.03957.x&lt;/url&gt;&lt;/related-urls&gt;&lt;/urls&gt;&lt;electronic-resource-num&gt;10.1111/j.0906-7590.2005.03957.x&lt;/electronic-resource-num&gt;&lt;research-notes&gt;EU-BON, task 2, up-scaling, SDM, review&lt;/research-notes&gt;&lt;/record&gt;&lt;/Cite&gt;&lt;/EndNote&gt;</w:instrText>
      </w:r>
      <w:r w:rsidR="00F81DB6">
        <w:rPr>
          <w:rFonts w:ascii="Times New Roman" w:hAnsi="Times New Roman" w:cs="Times New Roman"/>
          <w:sz w:val="22"/>
          <w:szCs w:val="22"/>
        </w:rPr>
        <w:fldChar w:fldCharType="separate"/>
      </w:r>
      <w:r w:rsidR="008F0174">
        <w:rPr>
          <w:rFonts w:ascii="Times New Roman" w:hAnsi="Times New Roman" w:cs="Times New Roman"/>
          <w:noProof/>
          <w:sz w:val="22"/>
          <w:szCs w:val="22"/>
        </w:rPr>
        <w:t>(</w:t>
      </w:r>
      <w:hyperlink w:anchor="_ENREF_23" w:tooltip="Liu, 2005 #1444" w:history="1">
        <w:r w:rsidR="00E123C7">
          <w:rPr>
            <w:rFonts w:ascii="Times New Roman" w:hAnsi="Times New Roman" w:cs="Times New Roman"/>
            <w:noProof/>
            <w:sz w:val="22"/>
            <w:szCs w:val="22"/>
          </w:rPr>
          <w:t>ROC curve, see Liu et al. 2005</w:t>
        </w:r>
      </w:hyperlink>
      <w:r w:rsidR="008F0174">
        <w:rPr>
          <w:rFonts w:ascii="Times New Roman" w:hAnsi="Times New Roman" w:cs="Times New Roman"/>
          <w:noProof/>
          <w:sz w:val="22"/>
          <w:szCs w:val="22"/>
        </w:rPr>
        <w:t>)</w:t>
      </w:r>
      <w:r w:rsidR="00F81DB6">
        <w:rPr>
          <w:rFonts w:ascii="Times New Roman" w:hAnsi="Times New Roman" w:cs="Times New Roman"/>
          <w:sz w:val="22"/>
          <w:szCs w:val="22"/>
        </w:rPr>
        <w:fldChar w:fldCharType="end"/>
      </w:r>
      <w:r w:rsidRPr="00282F42">
        <w:rPr>
          <w:rFonts w:ascii="Times New Roman" w:hAnsi="Times New Roman" w:cs="Times New Roman"/>
          <w:sz w:val="22"/>
          <w:szCs w:val="22"/>
        </w:rPr>
        <w:t xml:space="preserve"> </w:t>
      </w:r>
      <w:r w:rsidRPr="00282F42">
        <w:rPr>
          <w:rFonts w:ascii="Times New Roman" w:hAnsi="Times New Roman" w:cs="Times New Roman"/>
          <w:noProof/>
          <w:sz w:val="22"/>
          <w:szCs w:val="22"/>
        </w:rPr>
        <w:t>(</w:t>
      </w:r>
      <w:r w:rsidRPr="00E31158">
        <w:rPr>
          <w:rFonts w:ascii="Times New Roman" w:hAnsi="Times New Roman" w:cs="Times New Roman"/>
          <w:noProof/>
          <w:sz w:val="22"/>
          <w:szCs w:val="22"/>
          <w:highlight w:val="yellow"/>
        </w:rPr>
        <w:t xml:space="preserve">ROC curve, see </w:t>
      </w:r>
      <w:r w:rsidR="00E31158" w:rsidRPr="00E31158">
        <w:rPr>
          <w:rFonts w:ascii="Times New Roman" w:hAnsi="Times New Roman" w:cs="Times New Roman"/>
          <w:noProof/>
          <w:sz w:val="22"/>
          <w:szCs w:val="22"/>
          <w:highlight w:val="yellow"/>
        </w:rPr>
        <w:t>#</w:t>
      </w:r>
      <w:r w:rsidRPr="00E31158">
        <w:rPr>
          <w:rFonts w:ascii="Times New Roman" w:hAnsi="Times New Roman" w:cs="Times New Roman"/>
          <w:noProof/>
          <w:sz w:val="22"/>
          <w:szCs w:val="22"/>
          <w:highlight w:val="yellow"/>
        </w:rPr>
        <w:t>144</w:t>
      </w:r>
      <w:r w:rsidRPr="009850AA">
        <w:rPr>
          <w:rFonts w:ascii="Times New Roman" w:hAnsi="Times New Roman" w:cs="Times New Roman"/>
          <w:noProof/>
          <w:sz w:val="22"/>
          <w:szCs w:val="22"/>
          <w:highlight w:val="yellow"/>
        </w:rPr>
        <w:t>4</w:t>
      </w:r>
      <w:r w:rsidRPr="00282F42">
        <w:rPr>
          <w:rFonts w:ascii="Times New Roman" w:hAnsi="Times New Roman" w:cs="Times New Roman"/>
          <w:noProof/>
          <w:sz w:val="22"/>
          <w:szCs w:val="22"/>
        </w:rPr>
        <w:t>)</w:t>
      </w:r>
      <w:r w:rsidRPr="00282F42">
        <w:rPr>
          <w:rFonts w:ascii="Times New Roman" w:hAnsi="Times New Roman" w:cs="Times New Roman"/>
          <w:sz w:val="22"/>
          <w:szCs w:val="22"/>
        </w:rPr>
        <w:t>.</w:t>
      </w:r>
      <w:r>
        <w:rPr>
          <w:rFonts w:ascii="Times New Roman" w:hAnsi="Times New Roman" w:cs="Times New Roman"/>
          <w:sz w:val="22"/>
          <w:szCs w:val="22"/>
        </w:rPr>
        <w:t xml:space="preserve">  </w:t>
      </w:r>
    </w:p>
    <w:p w14:paraId="63D2DB71" w14:textId="77777777" w:rsidR="006063CF" w:rsidRPr="00282F42" w:rsidRDefault="006063CF" w:rsidP="006063CF">
      <w:pPr>
        <w:tabs>
          <w:tab w:val="left" w:pos="1134"/>
        </w:tabs>
        <w:spacing w:line="360" w:lineRule="auto"/>
        <w:ind w:firstLine="284"/>
        <w:rPr>
          <w:rFonts w:ascii="Times New Roman" w:hAnsi="Times New Roman" w:cs="Times New Roman"/>
          <w:sz w:val="22"/>
          <w:szCs w:val="22"/>
        </w:rPr>
      </w:pPr>
    </w:p>
    <w:p w14:paraId="2B3977E3" w14:textId="77777777" w:rsidR="006063CF" w:rsidRPr="00282F42" w:rsidRDefault="006063CF" w:rsidP="006063CF">
      <w:pPr>
        <w:tabs>
          <w:tab w:val="left" w:pos="1134"/>
        </w:tabs>
        <w:spacing w:line="360" w:lineRule="auto"/>
        <w:ind w:firstLine="284"/>
        <w:rPr>
          <w:rFonts w:ascii="Times New Roman" w:hAnsi="Times New Roman" w:cs="Times New Roman"/>
          <w:sz w:val="22"/>
          <w:szCs w:val="22"/>
        </w:rPr>
      </w:pPr>
    </w:p>
    <w:p w14:paraId="56B90047" w14:textId="77777777" w:rsidR="006063CF" w:rsidRPr="00282F42" w:rsidRDefault="00F83D64" w:rsidP="006063CF">
      <w:pPr>
        <w:tabs>
          <w:tab w:val="left" w:pos="1134"/>
        </w:tabs>
        <w:spacing w:line="360" w:lineRule="auto"/>
        <w:jc w:val="center"/>
        <w:rPr>
          <w:rFonts w:ascii="Times New Roman" w:hAnsi="Times New Roman" w:cs="Times New Roman"/>
          <w:i/>
          <w:iCs/>
          <w:sz w:val="24"/>
          <w:szCs w:val="24"/>
          <w:u w:val="single"/>
        </w:rPr>
      </w:pPr>
      <w:r w:rsidRPr="00282F42">
        <w:rPr>
          <w:noProof/>
          <w:lang w:eastAsia="en-GB" w:bidi="he-IL"/>
        </w:rPr>
        <w:lastRenderedPageBreak/>
        <w:drawing>
          <wp:inline distT="0" distB="0" distL="0" distR="0" wp14:anchorId="0DCC87F9" wp14:editId="7A890FE7">
            <wp:extent cx="5264785" cy="5313045"/>
            <wp:effectExtent l="0" t="0" r="0" b="190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4785" cy="5313045"/>
                    </a:xfrm>
                    <a:prstGeom prst="rect">
                      <a:avLst/>
                    </a:prstGeom>
                    <a:solidFill>
                      <a:srgbClr val="FFFFFF"/>
                    </a:solidFill>
                    <a:ln>
                      <a:noFill/>
                    </a:ln>
                  </pic:spPr>
                </pic:pic>
              </a:graphicData>
            </a:graphic>
          </wp:inline>
        </w:drawing>
      </w:r>
    </w:p>
    <w:p w14:paraId="124C8235" w14:textId="77777777" w:rsidR="006063CF" w:rsidRDefault="006063CF" w:rsidP="009850AA">
      <w:pPr>
        <w:spacing w:line="276" w:lineRule="auto"/>
        <w:ind w:left="454" w:right="794"/>
        <w:rPr>
          <w:iCs/>
          <w:color w:val="000000"/>
          <w:sz w:val="24"/>
          <w:szCs w:val="24"/>
        </w:rPr>
      </w:pPr>
      <w:r w:rsidRPr="008B5817">
        <w:rPr>
          <w:b/>
          <w:bCs/>
          <w:iCs/>
          <w:color w:val="000000"/>
        </w:rPr>
        <w:t xml:space="preserve">Figure </w:t>
      </w:r>
      <w:r>
        <w:rPr>
          <w:b/>
          <w:bCs/>
          <w:iCs/>
          <w:color w:val="000000"/>
        </w:rPr>
        <w:t>4</w:t>
      </w:r>
      <w:r w:rsidRPr="008B5817">
        <w:rPr>
          <w:b/>
          <w:bCs/>
          <w:iCs/>
          <w:color w:val="000000"/>
        </w:rPr>
        <w:t>.1</w:t>
      </w:r>
      <w:r w:rsidR="00871DC4">
        <w:rPr>
          <w:b/>
          <w:bCs/>
          <w:iCs/>
          <w:color w:val="000000"/>
        </w:rPr>
        <w:t>1</w:t>
      </w:r>
      <w:r>
        <w:rPr>
          <w:b/>
          <w:bCs/>
          <w:iCs/>
          <w:color w:val="000000"/>
        </w:rPr>
        <w:t>:</w:t>
      </w:r>
      <w:r>
        <w:rPr>
          <w:iCs/>
          <w:color w:val="000000"/>
        </w:rPr>
        <w:t xml:space="preserve"> Flow diagram of the </w:t>
      </w:r>
      <w:proofErr w:type="spellStart"/>
      <w:r w:rsidRPr="008B5817">
        <w:rPr>
          <w:i/>
          <w:color w:val="000000"/>
        </w:rPr>
        <w:t>SpaNiche</w:t>
      </w:r>
      <w:proofErr w:type="spellEnd"/>
      <w:r>
        <w:rPr>
          <w:iCs/>
          <w:color w:val="000000"/>
        </w:rPr>
        <w:t xml:space="preserve"> model. For the niche modelling, </w:t>
      </w:r>
      <w:r w:rsidR="009850AA" w:rsidRPr="009850AA">
        <w:rPr>
          <w:b/>
          <w:bCs/>
          <w:i/>
          <w:color w:val="000000"/>
        </w:rPr>
        <w:t>(A)</w:t>
      </w:r>
      <w:r w:rsidR="009850AA">
        <w:rPr>
          <w:iCs/>
          <w:color w:val="000000"/>
        </w:rPr>
        <w:t xml:space="preserve"> </w:t>
      </w:r>
      <w:r>
        <w:rPr>
          <w:iCs/>
          <w:color w:val="000000"/>
        </w:rPr>
        <w:t xml:space="preserve">species distribution models are generated through ensemble modelling and </w:t>
      </w:r>
      <w:r w:rsidR="009850AA" w:rsidRPr="009850AA">
        <w:rPr>
          <w:b/>
          <w:bCs/>
          <w:i/>
          <w:color w:val="000000"/>
        </w:rPr>
        <w:t>(</w:t>
      </w:r>
      <w:proofErr w:type="gramStart"/>
      <w:r w:rsidR="009850AA" w:rsidRPr="009850AA">
        <w:rPr>
          <w:b/>
          <w:bCs/>
          <w:i/>
          <w:color w:val="000000"/>
        </w:rPr>
        <w:t>B</w:t>
      </w:r>
      <w:r w:rsidR="009850AA">
        <w:rPr>
          <w:b/>
          <w:bCs/>
          <w:i/>
          <w:color w:val="000000"/>
        </w:rPr>
        <w:t xml:space="preserve"> </w:t>
      </w:r>
      <w:r w:rsidR="009850AA">
        <w:rPr>
          <w:iCs/>
          <w:color w:val="000000"/>
        </w:rPr>
        <w:t xml:space="preserve"> </w:t>
      </w:r>
      <w:r>
        <w:rPr>
          <w:iCs/>
          <w:color w:val="000000"/>
        </w:rPr>
        <w:t>thresholds</w:t>
      </w:r>
      <w:proofErr w:type="gramEnd"/>
      <w:r>
        <w:rPr>
          <w:iCs/>
          <w:color w:val="000000"/>
        </w:rPr>
        <w:t xml:space="preserve"> applied to generate presence-absence maps</w:t>
      </w:r>
      <w:r w:rsidR="009850AA">
        <w:rPr>
          <w:iCs/>
          <w:color w:val="000000"/>
        </w:rPr>
        <w:t>.</w:t>
      </w:r>
      <w:r>
        <w:rPr>
          <w:iCs/>
          <w:color w:val="000000"/>
        </w:rPr>
        <w:t xml:space="preserve"> </w:t>
      </w:r>
      <w:r w:rsidR="009850AA" w:rsidRPr="009850AA">
        <w:rPr>
          <w:b/>
          <w:bCs/>
          <w:i/>
          <w:color w:val="000000"/>
        </w:rPr>
        <w:t>(C)</w:t>
      </w:r>
      <w:r w:rsidR="009850AA">
        <w:rPr>
          <w:iCs/>
          <w:color w:val="000000"/>
        </w:rPr>
        <w:t xml:space="preserve"> </w:t>
      </w:r>
      <w:r>
        <w:rPr>
          <w:iCs/>
          <w:color w:val="000000"/>
        </w:rPr>
        <w:t xml:space="preserve">Accuracy is measured for each threshold and </w:t>
      </w:r>
      <w:r w:rsidR="009850AA" w:rsidRPr="009850AA">
        <w:rPr>
          <w:b/>
          <w:bCs/>
          <w:i/>
          <w:color w:val="000000"/>
        </w:rPr>
        <w:t>(D)</w:t>
      </w:r>
      <w:r w:rsidR="009850AA">
        <w:rPr>
          <w:iCs/>
          <w:color w:val="000000"/>
        </w:rPr>
        <w:t xml:space="preserve"> </w:t>
      </w:r>
      <w:r>
        <w:rPr>
          <w:iCs/>
          <w:color w:val="000000"/>
        </w:rPr>
        <w:t>the accur</w:t>
      </w:r>
      <w:r w:rsidR="009850AA">
        <w:rPr>
          <w:iCs/>
          <w:color w:val="000000"/>
        </w:rPr>
        <w:t>acy-threshold curve plotted (</w:t>
      </w:r>
      <w:r>
        <w:rPr>
          <w:iCs/>
          <w:color w:val="000000"/>
        </w:rPr>
        <w:t xml:space="preserve">niche consistency). For the spatial modelling, </w:t>
      </w:r>
      <w:r w:rsidR="009850AA" w:rsidRPr="009850AA">
        <w:rPr>
          <w:b/>
          <w:bCs/>
          <w:i/>
          <w:color w:val="000000"/>
        </w:rPr>
        <w:t>(F)</w:t>
      </w:r>
      <w:r w:rsidR="009850AA">
        <w:rPr>
          <w:iCs/>
          <w:color w:val="000000"/>
        </w:rPr>
        <w:t xml:space="preserve"> </w:t>
      </w:r>
      <w:r>
        <w:rPr>
          <w:iCs/>
          <w:color w:val="000000"/>
        </w:rPr>
        <w:t>atlas data at a coarse-grain size is downscaled to create an occupancy</w:t>
      </w:r>
      <w:r w:rsidR="009850AA">
        <w:rPr>
          <w:iCs/>
          <w:color w:val="000000"/>
        </w:rPr>
        <w:t>-area relationship curve (OAR</w:t>
      </w:r>
      <w:r>
        <w:rPr>
          <w:iCs/>
          <w:color w:val="000000"/>
        </w:rPr>
        <w:t xml:space="preserve">). </w:t>
      </w:r>
      <w:r w:rsidR="009850AA" w:rsidRPr="009850AA">
        <w:rPr>
          <w:b/>
          <w:bCs/>
          <w:i/>
          <w:color w:val="000000"/>
        </w:rPr>
        <w:t>(E)</w:t>
      </w:r>
      <w:r w:rsidR="009850AA">
        <w:rPr>
          <w:iCs/>
          <w:color w:val="000000"/>
        </w:rPr>
        <w:t xml:space="preserve"> </w:t>
      </w:r>
      <w:r>
        <w:rPr>
          <w:iCs/>
          <w:color w:val="000000"/>
        </w:rPr>
        <w:t xml:space="preserve">Each map from </w:t>
      </w:r>
      <w:proofErr w:type="spellStart"/>
      <w:r w:rsidR="009850AA" w:rsidRPr="009850AA">
        <w:rPr>
          <w:iCs/>
          <w:color w:val="000000"/>
        </w:rPr>
        <w:t>thre</w:t>
      </w:r>
      <w:r w:rsidR="009850AA">
        <w:rPr>
          <w:iCs/>
          <w:color w:val="000000"/>
        </w:rPr>
        <w:t>s</w:t>
      </w:r>
      <w:r w:rsidR="009850AA" w:rsidRPr="009850AA">
        <w:rPr>
          <w:iCs/>
          <w:color w:val="000000"/>
        </w:rPr>
        <w:t>holded</w:t>
      </w:r>
      <w:proofErr w:type="spellEnd"/>
      <w:r w:rsidR="009850AA" w:rsidRPr="009850AA">
        <w:rPr>
          <w:iCs/>
          <w:color w:val="000000"/>
        </w:rPr>
        <w:t xml:space="preserve"> map</w:t>
      </w:r>
      <w:r>
        <w:rPr>
          <w:iCs/>
          <w:color w:val="000000"/>
        </w:rPr>
        <w:t xml:space="preserve"> is </w:t>
      </w:r>
      <w:proofErr w:type="spellStart"/>
      <w:r>
        <w:rPr>
          <w:iCs/>
          <w:color w:val="000000"/>
        </w:rPr>
        <w:t>upscaled</w:t>
      </w:r>
      <w:proofErr w:type="spellEnd"/>
      <w:r>
        <w:rPr>
          <w:iCs/>
          <w:color w:val="000000"/>
        </w:rPr>
        <w:t xml:space="preserve"> to create a threshold-OAR, and </w:t>
      </w:r>
      <w:r w:rsidR="009850AA" w:rsidRPr="009850AA">
        <w:rPr>
          <w:b/>
          <w:bCs/>
          <w:i/>
          <w:color w:val="000000"/>
        </w:rPr>
        <w:t>(G)</w:t>
      </w:r>
      <w:r w:rsidR="009850AA">
        <w:rPr>
          <w:iCs/>
          <w:color w:val="000000"/>
        </w:rPr>
        <w:t xml:space="preserve"> </w:t>
      </w:r>
      <w:r>
        <w:rPr>
          <w:iCs/>
          <w:color w:val="000000"/>
        </w:rPr>
        <w:t xml:space="preserve">the divergence measured from the downscaled OAR, and </w:t>
      </w:r>
      <w:r w:rsidR="009850AA" w:rsidRPr="009850AA">
        <w:rPr>
          <w:b/>
          <w:bCs/>
          <w:i/>
          <w:color w:val="000000"/>
        </w:rPr>
        <w:t>(H)</w:t>
      </w:r>
      <w:r w:rsidR="009850AA">
        <w:rPr>
          <w:iCs/>
          <w:color w:val="000000"/>
        </w:rPr>
        <w:t xml:space="preserve"> </w:t>
      </w:r>
      <w:r>
        <w:rPr>
          <w:iCs/>
          <w:color w:val="000000"/>
        </w:rPr>
        <w:t>the divergenc</w:t>
      </w:r>
      <w:r w:rsidR="009850AA">
        <w:rPr>
          <w:iCs/>
          <w:color w:val="000000"/>
        </w:rPr>
        <w:t>e-threshold curve plotted (</w:t>
      </w:r>
      <w:r>
        <w:rPr>
          <w:iCs/>
          <w:color w:val="000000"/>
        </w:rPr>
        <w:t xml:space="preserve">spatial consistency). </w:t>
      </w:r>
      <w:r w:rsidR="009850AA" w:rsidRPr="009850AA">
        <w:rPr>
          <w:b/>
          <w:bCs/>
          <w:i/>
          <w:color w:val="000000"/>
        </w:rPr>
        <w:t>(I)</w:t>
      </w:r>
      <w:r w:rsidR="009850AA">
        <w:rPr>
          <w:iCs/>
          <w:color w:val="000000"/>
        </w:rPr>
        <w:t xml:space="preserve"> </w:t>
      </w:r>
      <w:proofErr w:type="gramStart"/>
      <w:r>
        <w:rPr>
          <w:iCs/>
          <w:color w:val="000000"/>
        </w:rPr>
        <w:t>Finally</w:t>
      </w:r>
      <w:proofErr w:type="gramEnd"/>
      <w:r>
        <w:rPr>
          <w:iCs/>
          <w:color w:val="000000"/>
        </w:rPr>
        <w:t xml:space="preserve">, the balance between niche- and spatial-consistency is explored by plotting </w:t>
      </w:r>
      <w:r w:rsidR="009850AA">
        <w:rPr>
          <w:iCs/>
          <w:color w:val="000000"/>
        </w:rPr>
        <w:t xml:space="preserve">accuracy against divergence </w:t>
      </w:r>
      <w:r>
        <w:rPr>
          <w:iCs/>
          <w:color w:val="000000"/>
        </w:rPr>
        <w:t>to determine the optimal threshold.</w:t>
      </w:r>
    </w:p>
    <w:p w14:paraId="1C2BD9A3" w14:textId="77777777" w:rsidR="006063CF" w:rsidRPr="00282F42" w:rsidRDefault="006063CF" w:rsidP="006063CF">
      <w:pPr>
        <w:tabs>
          <w:tab w:val="left" w:pos="1134"/>
        </w:tabs>
        <w:spacing w:line="360" w:lineRule="auto"/>
        <w:rPr>
          <w:rFonts w:ascii="Times New Roman" w:hAnsi="Times New Roman" w:cs="Times New Roman"/>
          <w:sz w:val="22"/>
          <w:szCs w:val="22"/>
        </w:rPr>
      </w:pPr>
    </w:p>
    <w:p w14:paraId="59490666" w14:textId="77777777" w:rsidR="00C14860" w:rsidRPr="002965E8" w:rsidRDefault="00C14860" w:rsidP="00C1486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w:t>
      </w:r>
      <w:r w:rsidR="00585240">
        <w:rPr>
          <w:rFonts w:ascii="Times New Roman" w:hAnsi="Times New Roman" w:cs="Times New Roman"/>
          <w:i/>
          <w:iCs/>
          <w:sz w:val="22"/>
          <w:szCs w:val="22"/>
        </w:rPr>
        <w:t>h</w:t>
      </w:r>
      <w:r w:rsidRPr="002965E8">
        <w:rPr>
          <w:rFonts w:ascii="Times New Roman" w:hAnsi="Times New Roman" w:cs="Times New Roman"/>
          <w:i/>
          <w:iCs/>
          <w:sz w:val="22"/>
          <w:szCs w:val="22"/>
        </w:rPr>
        <w:t>.</w:t>
      </w:r>
      <w:r>
        <w:rPr>
          <w:rFonts w:ascii="Times New Roman" w:hAnsi="Times New Roman" w:cs="Times New Roman"/>
          <w:i/>
          <w:iCs/>
          <w:sz w:val="22"/>
          <w:szCs w:val="22"/>
        </w:rPr>
        <w:t>2</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R application</w:t>
      </w:r>
    </w:p>
    <w:p w14:paraId="61875C22" w14:textId="2C897609" w:rsidR="006063CF" w:rsidRDefault="009850AA" w:rsidP="005F0BAA">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We codified the </w:t>
      </w:r>
      <w:proofErr w:type="spellStart"/>
      <w:r w:rsidRPr="005F0BAA">
        <w:rPr>
          <w:rFonts w:ascii="Times New Roman" w:hAnsi="Times New Roman" w:cs="Times New Roman"/>
          <w:i/>
          <w:iCs/>
          <w:sz w:val="22"/>
          <w:szCs w:val="22"/>
        </w:rPr>
        <w:t>SpaNiche</w:t>
      </w:r>
      <w:proofErr w:type="spellEnd"/>
      <w:r>
        <w:rPr>
          <w:rFonts w:ascii="Times New Roman" w:hAnsi="Times New Roman" w:cs="Times New Roman"/>
          <w:sz w:val="22"/>
          <w:szCs w:val="22"/>
        </w:rPr>
        <w:t xml:space="preserve"> model into the R function </w:t>
      </w:r>
      <w:r w:rsidR="005F0BAA">
        <w:rPr>
          <w:rFonts w:ascii="Times New Roman" w:hAnsi="Times New Roman" w:cs="Times New Roman"/>
          <w:sz w:val="22"/>
          <w:szCs w:val="22"/>
        </w:rPr>
        <w:t>‘</w:t>
      </w:r>
      <w:proofErr w:type="spellStart"/>
      <w:r w:rsidRPr="005F0BAA">
        <w:rPr>
          <w:rFonts w:ascii="Times New Roman" w:hAnsi="Times New Roman" w:cs="Times New Roman"/>
          <w:i/>
          <w:iCs/>
          <w:sz w:val="22"/>
          <w:szCs w:val="22"/>
        </w:rPr>
        <w:t>SpaNiche.R</w:t>
      </w:r>
      <w:proofErr w:type="spellEnd"/>
      <w:r w:rsidR="005F0BAA">
        <w:rPr>
          <w:rFonts w:ascii="Times New Roman" w:hAnsi="Times New Roman" w:cs="Times New Roman"/>
          <w:sz w:val="22"/>
          <w:szCs w:val="22"/>
        </w:rPr>
        <w:t>’</w:t>
      </w:r>
      <w:r>
        <w:rPr>
          <w:rFonts w:ascii="Times New Roman" w:hAnsi="Times New Roman" w:cs="Times New Roman"/>
          <w:sz w:val="22"/>
          <w:szCs w:val="22"/>
        </w:rPr>
        <w:t xml:space="preserve">, available in </w:t>
      </w:r>
      <w:r w:rsidR="005F0BAA">
        <w:rPr>
          <w:rFonts w:ascii="Times New Roman" w:hAnsi="Times New Roman" w:cs="Times New Roman"/>
          <w:sz w:val="22"/>
          <w:szCs w:val="22"/>
        </w:rPr>
        <w:t>the supporting information</w:t>
      </w:r>
      <w:r>
        <w:rPr>
          <w:rFonts w:ascii="Times New Roman" w:hAnsi="Times New Roman" w:cs="Times New Roman"/>
          <w:sz w:val="22"/>
          <w:szCs w:val="22"/>
        </w:rPr>
        <w:t>. Details on input and output parameters are given in table 4.7.</w:t>
      </w:r>
    </w:p>
    <w:p w14:paraId="20E65F77" w14:textId="77777777" w:rsidR="009850AA" w:rsidRDefault="009850AA" w:rsidP="009850AA">
      <w:pPr>
        <w:tabs>
          <w:tab w:val="left" w:pos="1134"/>
        </w:tabs>
        <w:spacing w:line="360" w:lineRule="auto"/>
        <w:rPr>
          <w:rFonts w:ascii="Times New Roman" w:hAnsi="Times New Roman" w:cs="Times New Roman"/>
          <w:sz w:val="22"/>
          <w:szCs w:val="22"/>
        </w:rPr>
      </w:pPr>
    </w:p>
    <w:p w14:paraId="40E92D46" w14:textId="1B199668" w:rsidR="009850AA" w:rsidRPr="0008493E" w:rsidRDefault="009850AA" w:rsidP="005F0BAA">
      <w:pPr>
        <w:tabs>
          <w:tab w:val="left" w:pos="1134"/>
        </w:tabs>
        <w:spacing w:line="276" w:lineRule="auto"/>
        <w:rPr>
          <w:rFonts w:asciiTheme="minorBidi" w:hAnsiTheme="minorBidi" w:cstheme="minorBidi"/>
        </w:rPr>
      </w:pPr>
      <w:r w:rsidRPr="0008493E">
        <w:rPr>
          <w:rFonts w:asciiTheme="minorBidi" w:hAnsiTheme="minorBidi" w:cstheme="minorBidi"/>
          <w:b/>
          <w:bCs/>
        </w:rPr>
        <w:t>Table 4.</w:t>
      </w:r>
      <w:r>
        <w:rPr>
          <w:rFonts w:asciiTheme="minorBidi" w:hAnsiTheme="minorBidi" w:cstheme="minorBidi"/>
          <w:b/>
          <w:bCs/>
        </w:rPr>
        <w:t>7</w:t>
      </w:r>
      <w:r w:rsidRPr="0008493E">
        <w:rPr>
          <w:rFonts w:asciiTheme="minorBidi" w:hAnsiTheme="minorBidi" w:cstheme="minorBidi"/>
          <w:b/>
          <w:bCs/>
        </w:rPr>
        <w:t>:</w:t>
      </w:r>
      <w:r w:rsidRPr="0008493E">
        <w:rPr>
          <w:rFonts w:asciiTheme="minorBidi" w:hAnsiTheme="minorBidi" w:cstheme="minorBidi"/>
        </w:rPr>
        <w:t xml:space="preserve"> the input parameters to the </w:t>
      </w:r>
      <w:proofErr w:type="spellStart"/>
      <w:r>
        <w:rPr>
          <w:rFonts w:asciiTheme="minorBidi" w:hAnsiTheme="minorBidi" w:cstheme="minorBidi"/>
          <w:i/>
          <w:iCs/>
        </w:rPr>
        <w:t>SpaNiche</w:t>
      </w:r>
      <w:r w:rsidRPr="00B52587">
        <w:rPr>
          <w:rFonts w:asciiTheme="minorBidi" w:hAnsiTheme="minorBidi" w:cstheme="minorBidi"/>
          <w:i/>
          <w:iCs/>
        </w:rPr>
        <w:t>.R</w:t>
      </w:r>
      <w:proofErr w:type="spellEnd"/>
      <w:r w:rsidRPr="0008493E">
        <w:rPr>
          <w:rFonts w:asciiTheme="minorBidi" w:hAnsiTheme="minorBidi" w:cstheme="minorBidi"/>
        </w:rPr>
        <w:t xml:space="preserve"> function provided in </w:t>
      </w:r>
      <w:r w:rsidR="005F0BAA">
        <w:rPr>
          <w:rFonts w:asciiTheme="minorBidi" w:hAnsiTheme="minorBidi" w:cstheme="minorBidi"/>
        </w:rPr>
        <w:t>the supporting information</w:t>
      </w:r>
      <w:r w:rsidRPr="0008493E">
        <w:rPr>
          <w:rFonts w:asciiTheme="minorBidi" w:hAnsiTheme="minorBidi" w:cstheme="minorBidi"/>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7"/>
        <w:gridCol w:w="7370"/>
      </w:tblGrid>
      <w:tr w:rsidR="00CC46E8" w:rsidRPr="0008493E" w14:paraId="3246821F" w14:textId="77777777" w:rsidTr="00E123C7">
        <w:tc>
          <w:tcPr>
            <w:tcW w:w="1657" w:type="dxa"/>
            <w:tcBorders>
              <w:bottom w:val="single" w:sz="2" w:space="0" w:color="auto"/>
              <w:right w:val="single" w:sz="2" w:space="0" w:color="auto"/>
            </w:tcBorders>
            <w:shd w:val="clear" w:color="auto" w:fill="808080" w:themeFill="background1" w:themeFillShade="80"/>
            <w:vAlign w:val="center"/>
          </w:tcPr>
          <w:p w14:paraId="52F51F32" w14:textId="77777777" w:rsidR="00CC46E8" w:rsidRPr="00A5281F" w:rsidRDefault="00CC46E8" w:rsidP="00E123C7">
            <w:pPr>
              <w:tabs>
                <w:tab w:val="left" w:pos="1134"/>
              </w:tabs>
              <w:spacing w:line="360" w:lineRule="auto"/>
              <w:rPr>
                <w:rFonts w:asciiTheme="minorBidi" w:hAnsiTheme="minorBidi" w:cstheme="minorBidi"/>
                <w:color w:val="FFFFFF" w:themeColor="background1"/>
              </w:rPr>
            </w:pPr>
            <w:r w:rsidRPr="00A5281F">
              <w:rPr>
                <w:rFonts w:asciiTheme="minorBidi" w:hAnsiTheme="minorBidi" w:cstheme="minorBidi"/>
                <w:color w:val="FFFFFF" w:themeColor="background1"/>
              </w:rPr>
              <w:t>Parameters</w:t>
            </w:r>
          </w:p>
        </w:tc>
        <w:tc>
          <w:tcPr>
            <w:tcW w:w="7586" w:type="dxa"/>
            <w:tcBorders>
              <w:left w:val="single" w:sz="2" w:space="0" w:color="auto"/>
              <w:bottom w:val="single" w:sz="2" w:space="0" w:color="auto"/>
            </w:tcBorders>
            <w:shd w:val="clear" w:color="auto" w:fill="808080" w:themeFill="background1" w:themeFillShade="80"/>
            <w:vAlign w:val="center"/>
          </w:tcPr>
          <w:p w14:paraId="20BA9DDA" w14:textId="77777777" w:rsidR="00CC46E8" w:rsidRPr="00A5281F" w:rsidRDefault="00CC46E8" w:rsidP="00E123C7">
            <w:pPr>
              <w:tabs>
                <w:tab w:val="left" w:pos="1134"/>
              </w:tabs>
              <w:spacing w:line="360" w:lineRule="auto"/>
              <w:jc w:val="center"/>
              <w:rPr>
                <w:rFonts w:asciiTheme="minorBidi" w:hAnsiTheme="minorBidi" w:cstheme="minorBidi"/>
                <w:color w:val="FFFFFF" w:themeColor="background1"/>
              </w:rPr>
            </w:pPr>
            <w:r w:rsidRPr="00A5281F">
              <w:rPr>
                <w:rFonts w:asciiTheme="minorBidi" w:hAnsiTheme="minorBidi" w:cstheme="minorBidi"/>
                <w:color w:val="FFFFFF" w:themeColor="background1"/>
              </w:rPr>
              <w:t>Description</w:t>
            </w:r>
          </w:p>
        </w:tc>
      </w:tr>
      <w:tr w:rsidR="00CC46E8" w:rsidRPr="0008493E" w14:paraId="0E11F254" w14:textId="77777777" w:rsidTr="00E123C7">
        <w:trPr>
          <w:trHeight w:val="401"/>
        </w:trPr>
        <w:tc>
          <w:tcPr>
            <w:tcW w:w="9243" w:type="dxa"/>
            <w:gridSpan w:val="2"/>
            <w:tcBorders>
              <w:top w:val="single" w:sz="2" w:space="0" w:color="auto"/>
            </w:tcBorders>
            <w:shd w:val="clear" w:color="auto" w:fill="auto"/>
            <w:vAlign w:val="center"/>
          </w:tcPr>
          <w:p w14:paraId="55FAB581" w14:textId="77777777" w:rsidR="00CC46E8" w:rsidRPr="005732F4" w:rsidRDefault="00CC46E8" w:rsidP="00E123C7">
            <w:pPr>
              <w:spacing w:line="360" w:lineRule="auto"/>
              <w:rPr>
                <w:rFonts w:asciiTheme="minorBidi" w:hAnsiTheme="minorBidi" w:cstheme="minorBidi"/>
                <w:b/>
                <w:bCs/>
                <w:sz w:val="18"/>
                <w:szCs w:val="18"/>
              </w:rPr>
            </w:pPr>
            <w:r w:rsidRPr="005732F4">
              <w:rPr>
                <w:rFonts w:asciiTheme="minorBidi" w:hAnsiTheme="minorBidi" w:cstheme="minorBidi"/>
                <w:b/>
                <w:bCs/>
                <w:i/>
                <w:iCs/>
                <w:sz w:val="18"/>
                <w:szCs w:val="18"/>
              </w:rPr>
              <w:lastRenderedPageBreak/>
              <w:t>Input</w:t>
            </w:r>
          </w:p>
        </w:tc>
      </w:tr>
      <w:tr w:rsidR="00CC46E8" w:rsidRPr="0008493E" w14:paraId="14968137" w14:textId="77777777" w:rsidTr="00E123C7">
        <w:trPr>
          <w:trHeight w:val="661"/>
        </w:trPr>
        <w:tc>
          <w:tcPr>
            <w:tcW w:w="1657" w:type="dxa"/>
            <w:tcBorders>
              <w:right w:val="single" w:sz="2" w:space="0" w:color="auto"/>
            </w:tcBorders>
            <w:shd w:val="clear" w:color="auto" w:fill="D9D9D9" w:themeFill="background1" w:themeFillShade="D9"/>
            <w:vAlign w:val="center"/>
          </w:tcPr>
          <w:p w14:paraId="618A3989" w14:textId="77777777" w:rsidR="00CC46E8" w:rsidRPr="0008493E" w:rsidRDefault="00CC46E8"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poo</w:t>
            </w:r>
          </w:p>
        </w:tc>
        <w:tc>
          <w:tcPr>
            <w:tcW w:w="7586" w:type="dxa"/>
            <w:tcBorders>
              <w:left w:val="single" w:sz="2" w:space="0" w:color="auto"/>
            </w:tcBorders>
            <w:shd w:val="clear" w:color="auto" w:fill="D9D9D9" w:themeFill="background1" w:themeFillShade="D9"/>
            <w:vAlign w:val="center"/>
          </w:tcPr>
          <w:p w14:paraId="0ECE1F61" w14:textId="77777777" w:rsidR="00CC46E8" w:rsidRPr="0008493E" w:rsidRDefault="00CC46E8" w:rsidP="00E123C7">
            <w:pPr>
              <w:spacing w:line="360" w:lineRule="auto"/>
              <w:rPr>
                <w:rFonts w:asciiTheme="minorBidi" w:hAnsiTheme="minorBidi" w:cstheme="minorBidi"/>
                <w:sz w:val="18"/>
                <w:szCs w:val="18"/>
              </w:rPr>
            </w:pPr>
            <w:r>
              <w:rPr>
                <w:rFonts w:asciiTheme="minorBidi" w:hAnsiTheme="minorBidi" w:cstheme="minorBidi"/>
                <w:sz w:val="18"/>
                <w:szCs w:val="18"/>
              </w:rPr>
              <w:t>Object of class ‘raster’ of the predicted probability of occurrence values from the SDM model.</w:t>
            </w:r>
          </w:p>
        </w:tc>
      </w:tr>
      <w:tr w:rsidR="00CC46E8" w:rsidRPr="0008493E" w14:paraId="6AAFF64D" w14:textId="77777777" w:rsidTr="00E123C7">
        <w:trPr>
          <w:trHeight w:val="995"/>
        </w:trPr>
        <w:tc>
          <w:tcPr>
            <w:tcW w:w="1657" w:type="dxa"/>
            <w:tcBorders>
              <w:right w:val="single" w:sz="2" w:space="0" w:color="auto"/>
            </w:tcBorders>
            <w:shd w:val="clear" w:color="auto" w:fill="BFBFBF" w:themeFill="background1" w:themeFillShade="BF"/>
            <w:vAlign w:val="center"/>
          </w:tcPr>
          <w:p w14:paraId="6CE7DE90" w14:textId="77777777" w:rsidR="00CC46E8" w:rsidRPr="0008493E"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pa_data</w:t>
            </w:r>
            <w:proofErr w:type="spellEnd"/>
          </w:p>
        </w:tc>
        <w:tc>
          <w:tcPr>
            <w:tcW w:w="7586" w:type="dxa"/>
            <w:tcBorders>
              <w:left w:val="single" w:sz="2" w:space="0" w:color="auto"/>
            </w:tcBorders>
            <w:shd w:val="clear" w:color="auto" w:fill="BFBFBF" w:themeFill="background1" w:themeFillShade="BF"/>
            <w:vAlign w:val="center"/>
          </w:tcPr>
          <w:p w14:paraId="16523460" w14:textId="77777777" w:rsidR="00CC46E8" w:rsidRPr="0008493E"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Data frame of presence-absence data. The data frame must contain the columns ‘X’, ‘Y’ and ‘Presences’ for the data </w:t>
            </w:r>
            <w:proofErr w:type="spellStart"/>
            <w:r>
              <w:rPr>
                <w:rFonts w:asciiTheme="minorBidi" w:hAnsiTheme="minorBidi" w:cstheme="minorBidi"/>
                <w:sz w:val="18"/>
                <w:szCs w:val="18"/>
              </w:rPr>
              <w:t>xy</w:t>
            </w:r>
            <w:proofErr w:type="spellEnd"/>
            <w:r>
              <w:rPr>
                <w:rFonts w:asciiTheme="minorBidi" w:hAnsiTheme="minorBidi" w:cstheme="minorBidi"/>
                <w:sz w:val="18"/>
                <w:szCs w:val="18"/>
              </w:rPr>
              <w:t xml:space="preserve"> coordinates and presence (1) or absence (0) respectively.</w:t>
            </w:r>
          </w:p>
        </w:tc>
      </w:tr>
      <w:tr w:rsidR="00CC46E8" w:rsidRPr="0008493E" w14:paraId="4548847C" w14:textId="77777777" w:rsidTr="00E123C7">
        <w:trPr>
          <w:trHeight w:val="413"/>
        </w:trPr>
        <w:tc>
          <w:tcPr>
            <w:tcW w:w="1657" w:type="dxa"/>
            <w:tcBorders>
              <w:right w:val="single" w:sz="2" w:space="0" w:color="auto"/>
            </w:tcBorders>
            <w:shd w:val="clear" w:color="auto" w:fill="D9D9D9" w:themeFill="background1" w:themeFillShade="D9"/>
            <w:vAlign w:val="center"/>
          </w:tcPr>
          <w:p w14:paraId="7B88E759" w14:textId="77777777" w:rsidR="00CC46E8" w:rsidRPr="0008493E"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atlas.scale</w:t>
            </w:r>
            <w:proofErr w:type="spellEnd"/>
          </w:p>
        </w:tc>
        <w:tc>
          <w:tcPr>
            <w:tcW w:w="7586" w:type="dxa"/>
            <w:tcBorders>
              <w:left w:val="single" w:sz="2" w:space="0" w:color="auto"/>
            </w:tcBorders>
            <w:shd w:val="clear" w:color="auto" w:fill="D9D9D9" w:themeFill="background1" w:themeFillShade="D9"/>
            <w:vAlign w:val="center"/>
          </w:tcPr>
          <w:p w14:paraId="4E203971" w14:textId="77777777" w:rsidR="00CC46E8" w:rsidRPr="0008493E" w:rsidRDefault="00CC46E8" w:rsidP="00E123C7">
            <w:pPr>
              <w:spacing w:line="360" w:lineRule="auto"/>
              <w:rPr>
                <w:rFonts w:asciiTheme="minorBidi" w:hAnsiTheme="minorBidi" w:cstheme="minorBidi"/>
                <w:sz w:val="18"/>
                <w:szCs w:val="18"/>
              </w:rPr>
            </w:pPr>
            <w:r>
              <w:rPr>
                <w:rFonts w:asciiTheme="minorBidi" w:hAnsiTheme="minorBidi" w:cstheme="minorBidi"/>
                <w:sz w:val="18"/>
                <w:szCs w:val="18"/>
              </w:rPr>
              <w:t xml:space="preserve">The cell area for the desired atlas data. This must be a multiple of the cell area of the </w:t>
            </w:r>
            <w:proofErr w:type="spellStart"/>
            <w:r>
              <w:rPr>
                <w:rFonts w:asciiTheme="minorBidi" w:hAnsiTheme="minorBidi" w:cstheme="minorBidi"/>
                <w:sz w:val="18"/>
                <w:szCs w:val="18"/>
              </w:rPr>
              <w:t>PoO</w:t>
            </w:r>
            <w:proofErr w:type="spellEnd"/>
            <w:r>
              <w:rPr>
                <w:rFonts w:asciiTheme="minorBidi" w:hAnsiTheme="minorBidi" w:cstheme="minorBidi"/>
                <w:sz w:val="18"/>
                <w:szCs w:val="18"/>
              </w:rPr>
              <w:t xml:space="preserve"> map.</w:t>
            </w:r>
          </w:p>
        </w:tc>
      </w:tr>
      <w:tr w:rsidR="00CC46E8" w:rsidRPr="0008493E" w14:paraId="681962E5" w14:textId="77777777" w:rsidTr="00E123C7">
        <w:trPr>
          <w:trHeight w:val="419"/>
        </w:trPr>
        <w:tc>
          <w:tcPr>
            <w:tcW w:w="1657" w:type="dxa"/>
            <w:tcBorders>
              <w:right w:val="single" w:sz="2" w:space="0" w:color="auto"/>
            </w:tcBorders>
            <w:shd w:val="clear" w:color="auto" w:fill="BFBFBF" w:themeFill="background1" w:themeFillShade="BF"/>
            <w:vAlign w:val="center"/>
          </w:tcPr>
          <w:p w14:paraId="0A0F5A1F" w14:textId="77777777" w:rsidR="00CC46E8" w:rsidRPr="0008493E"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upgrain.scales</w:t>
            </w:r>
            <w:proofErr w:type="spellEnd"/>
          </w:p>
        </w:tc>
        <w:tc>
          <w:tcPr>
            <w:tcW w:w="7586" w:type="dxa"/>
            <w:tcBorders>
              <w:left w:val="single" w:sz="2" w:space="0" w:color="auto"/>
            </w:tcBorders>
            <w:shd w:val="clear" w:color="auto" w:fill="BFBFBF" w:themeFill="background1" w:themeFillShade="BF"/>
            <w:vAlign w:val="center"/>
          </w:tcPr>
          <w:p w14:paraId="0A011F45" w14:textId="77777777" w:rsidR="00CC46E8" w:rsidRPr="0008493E"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The number of scales to </w:t>
            </w:r>
            <w:proofErr w:type="spellStart"/>
            <w:r>
              <w:rPr>
                <w:rFonts w:asciiTheme="minorBidi" w:hAnsiTheme="minorBidi" w:cstheme="minorBidi"/>
                <w:sz w:val="18"/>
                <w:szCs w:val="18"/>
              </w:rPr>
              <w:t>upgrain</w:t>
            </w:r>
            <w:proofErr w:type="spellEnd"/>
            <w:r>
              <w:rPr>
                <w:rFonts w:asciiTheme="minorBidi" w:hAnsiTheme="minorBidi" w:cstheme="minorBidi"/>
                <w:sz w:val="18"/>
                <w:szCs w:val="18"/>
              </w:rPr>
              <w:t xml:space="preserve"> the atlas data and therefore for fitting the downscaling models.</w:t>
            </w:r>
          </w:p>
        </w:tc>
      </w:tr>
      <w:tr w:rsidR="00CC46E8" w:rsidRPr="0008493E" w14:paraId="3CC6A11B" w14:textId="77777777" w:rsidTr="00E123C7">
        <w:trPr>
          <w:trHeight w:val="426"/>
        </w:trPr>
        <w:tc>
          <w:tcPr>
            <w:tcW w:w="1657" w:type="dxa"/>
            <w:tcBorders>
              <w:right w:val="single" w:sz="2" w:space="0" w:color="auto"/>
            </w:tcBorders>
            <w:shd w:val="clear" w:color="auto" w:fill="D9D9D9" w:themeFill="background1" w:themeFillShade="D9"/>
            <w:vAlign w:val="center"/>
          </w:tcPr>
          <w:p w14:paraId="30F3DA50" w14:textId="77777777" w:rsidR="00CC46E8" w:rsidRPr="0008493E" w:rsidRDefault="00CC46E8"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thresholds</w:t>
            </w:r>
          </w:p>
        </w:tc>
        <w:tc>
          <w:tcPr>
            <w:tcW w:w="7586" w:type="dxa"/>
            <w:tcBorders>
              <w:left w:val="single" w:sz="2" w:space="0" w:color="auto"/>
            </w:tcBorders>
            <w:shd w:val="clear" w:color="auto" w:fill="D9D9D9" w:themeFill="background1" w:themeFillShade="D9"/>
            <w:vAlign w:val="center"/>
          </w:tcPr>
          <w:p w14:paraId="160AF0DA" w14:textId="77777777" w:rsidR="00CC46E8" w:rsidRPr="0008493E"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A vector of thresholds from which to extract the threshold that maximises occupancy to that predicted by the downscaling models. The longer the vector the greater the processing </w:t>
            </w:r>
            <w:proofErr w:type="gramStart"/>
            <w:r>
              <w:rPr>
                <w:rFonts w:asciiTheme="minorBidi" w:hAnsiTheme="minorBidi" w:cstheme="minorBidi"/>
                <w:sz w:val="18"/>
                <w:szCs w:val="18"/>
              </w:rPr>
              <w:t>time(</w:t>
            </w:r>
            <w:proofErr w:type="gramEnd"/>
            <w:r>
              <w:rPr>
                <w:rFonts w:asciiTheme="minorBidi" w:hAnsiTheme="minorBidi" w:cstheme="minorBidi"/>
                <w:sz w:val="18"/>
                <w:szCs w:val="18"/>
              </w:rPr>
              <w:t>default = from 0 to 1 with increments of 0.01).</w:t>
            </w:r>
          </w:p>
        </w:tc>
      </w:tr>
      <w:tr w:rsidR="00CC46E8" w:rsidRPr="0008493E" w14:paraId="789D76D6" w14:textId="77777777" w:rsidTr="00E123C7">
        <w:trPr>
          <w:trHeight w:val="426"/>
        </w:trPr>
        <w:tc>
          <w:tcPr>
            <w:tcW w:w="1657" w:type="dxa"/>
            <w:tcBorders>
              <w:right w:val="single" w:sz="2" w:space="0" w:color="auto"/>
            </w:tcBorders>
            <w:shd w:val="clear" w:color="auto" w:fill="D9D9D9" w:themeFill="background1" w:themeFillShade="D9"/>
            <w:vAlign w:val="center"/>
          </w:tcPr>
          <w:p w14:paraId="2B1F4E58" w14:textId="77777777" w:rsidR="00CC46E8"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divergence.scales</w:t>
            </w:r>
            <w:proofErr w:type="spellEnd"/>
          </w:p>
        </w:tc>
        <w:tc>
          <w:tcPr>
            <w:tcW w:w="7586" w:type="dxa"/>
            <w:tcBorders>
              <w:left w:val="single" w:sz="2" w:space="0" w:color="auto"/>
            </w:tcBorders>
            <w:shd w:val="clear" w:color="auto" w:fill="D9D9D9" w:themeFill="background1" w:themeFillShade="D9"/>
            <w:vAlign w:val="center"/>
          </w:tcPr>
          <w:p w14:paraId="6B0D4F06" w14:textId="77777777" w:rsidR="00CC46E8"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 xml:space="preserve">A vector of cell areas for which to calculate divergence of the </w:t>
            </w:r>
            <w:proofErr w:type="spellStart"/>
            <w:r>
              <w:rPr>
                <w:rFonts w:asciiTheme="minorBidi" w:hAnsiTheme="minorBidi" w:cstheme="minorBidi"/>
                <w:sz w:val="18"/>
                <w:szCs w:val="18"/>
              </w:rPr>
              <w:t>upgrained</w:t>
            </w:r>
            <w:proofErr w:type="spellEnd"/>
            <w:r>
              <w:rPr>
                <w:rFonts w:asciiTheme="minorBidi" w:hAnsiTheme="minorBidi" w:cstheme="minorBidi"/>
                <w:sz w:val="18"/>
                <w:szCs w:val="18"/>
              </w:rPr>
              <w:t xml:space="preserve"> OARs from the predicted downscaled OAR.</w:t>
            </w:r>
          </w:p>
        </w:tc>
      </w:tr>
      <w:tr w:rsidR="00CC46E8" w:rsidRPr="0008493E" w14:paraId="40FF10B1" w14:textId="77777777" w:rsidTr="00E123C7">
        <w:trPr>
          <w:trHeight w:val="426"/>
        </w:trPr>
        <w:tc>
          <w:tcPr>
            <w:tcW w:w="1657" w:type="dxa"/>
            <w:tcBorders>
              <w:right w:val="single" w:sz="2" w:space="0" w:color="auto"/>
            </w:tcBorders>
            <w:shd w:val="clear" w:color="auto" w:fill="D9D9D9" w:themeFill="background1" w:themeFillShade="D9"/>
            <w:vAlign w:val="center"/>
          </w:tcPr>
          <w:p w14:paraId="4BE4F20B" w14:textId="77777777" w:rsidR="00CC46E8" w:rsidRDefault="00CC46E8" w:rsidP="00E123C7">
            <w:pPr>
              <w:tabs>
                <w:tab w:val="left" w:pos="1134"/>
              </w:tabs>
              <w:spacing w:line="360" w:lineRule="auto"/>
              <w:rPr>
                <w:rFonts w:asciiTheme="minorBidi" w:hAnsiTheme="minorBidi" w:cstheme="minorBidi"/>
                <w:i/>
                <w:iCs/>
                <w:sz w:val="18"/>
                <w:szCs w:val="18"/>
              </w:rPr>
            </w:pPr>
            <w:r>
              <w:rPr>
                <w:rFonts w:asciiTheme="minorBidi" w:hAnsiTheme="minorBidi" w:cstheme="minorBidi"/>
                <w:i/>
                <w:iCs/>
                <w:sz w:val="18"/>
                <w:szCs w:val="18"/>
              </w:rPr>
              <w:t>masking</w:t>
            </w:r>
          </w:p>
        </w:tc>
        <w:tc>
          <w:tcPr>
            <w:tcW w:w="7586" w:type="dxa"/>
            <w:tcBorders>
              <w:left w:val="single" w:sz="2" w:space="0" w:color="auto"/>
            </w:tcBorders>
            <w:shd w:val="clear" w:color="auto" w:fill="D9D9D9" w:themeFill="background1" w:themeFillShade="D9"/>
            <w:vAlign w:val="center"/>
          </w:tcPr>
          <w:p w14:paraId="2926650B" w14:textId="77777777" w:rsidR="00CC46E8"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Whether to apply atlas masking (default = FALSE).</w:t>
            </w:r>
          </w:p>
        </w:tc>
      </w:tr>
      <w:tr w:rsidR="00CC46E8" w:rsidRPr="0008493E" w14:paraId="16EA6FCE" w14:textId="77777777" w:rsidTr="00E123C7">
        <w:trPr>
          <w:trHeight w:val="418"/>
        </w:trPr>
        <w:tc>
          <w:tcPr>
            <w:tcW w:w="9243" w:type="dxa"/>
            <w:gridSpan w:val="2"/>
            <w:shd w:val="clear" w:color="auto" w:fill="auto"/>
            <w:vAlign w:val="center"/>
          </w:tcPr>
          <w:p w14:paraId="14302AE6" w14:textId="77777777" w:rsidR="00CC46E8" w:rsidRPr="005732F4" w:rsidRDefault="00CC46E8" w:rsidP="00E123C7">
            <w:pPr>
              <w:tabs>
                <w:tab w:val="left" w:pos="1134"/>
              </w:tabs>
              <w:spacing w:line="360" w:lineRule="auto"/>
              <w:rPr>
                <w:rFonts w:asciiTheme="minorBidi" w:hAnsiTheme="minorBidi" w:cstheme="minorBidi"/>
                <w:b/>
                <w:bCs/>
                <w:sz w:val="18"/>
                <w:szCs w:val="18"/>
              </w:rPr>
            </w:pPr>
            <w:r w:rsidRPr="005732F4">
              <w:rPr>
                <w:rFonts w:asciiTheme="minorBidi" w:hAnsiTheme="minorBidi" w:cstheme="minorBidi"/>
                <w:b/>
                <w:bCs/>
                <w:sz w:val="18"/>
                <w:szCs w:val="18"/>
              </w:rPr>
              <w:t>Output</w:t>
            </w:r>
          </w:p>
        </w:tc>
      </w:tr>
      <w:tr w:rsidR="00CC46E8" w:rsidRPr="0008493E" w14:paraId="0C1FC547" w14:textId="77777777" w:rsidTr="00E123C7">
        <w:trPr>
          <w:trHeight w:val="365"/>
        </w:trPr>
        <w:tc>
          <w:tcPr>
            <w:tcW w:w="1657" w:type="dxa"/>
            <w:tcBorders>
              <w:right w:val="single" w:sz="2" w:space="0" w:color="auto"/>
            </w:tcBorders>
            <w:shd w:val="clear" w:color="auto" w:fill="D9D9D9" w:themeFill="background1" w:themeFillShade="D9"/>
            <w:vAlign w:val="center"/>
          </w:tcPr>
          <w:p w14:paraId="3ACFF8CB" w14:textId="77777777" w:rsidR="00CC46E8" w:rsidRPr="0008493E"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acc_div</w:t>
            </w:r>
            <w:proofErr w:type="spellEnd"/>
          </w:p>
        </w:tc>
        <w:tc>
          <w:tcPr>
            <w:tcW w:w="7586" w:type="dxa"/>
            <w:tcBorders>
              <w:left w:val="single" w:sz="2" w:space="0" w:color="auto"/>
            </w:tcBorders>
            <w:shd w:val="clear" w:color="auto" w:fill="D9D9D9" w:themeFill="background1" w:themeFillShade="D9"/>
            <w:vAlign w:val="center"/>
          </w:tcPr>
          <w:p w14:paraId="57885E1C" w14:textId="77777777" w:rsidR="00CC46E8"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A data frame containing five columns:</w:t>
            </w:r>
          </w:p>
          <w:p w14:paraId="258F3443" w14:textId="77777777" w:rsidR="00CC46E8" w:rsidRDefault="00CC46E8" w:rsidP="00E123C7">
            <w:pPr>
              <w:spacing w:line="360" w:lineRule="auto"/>
              <w:ind w:left="1745" w:hanging="1417"/>
              <w:rPr>
                <w:rFonts w:asciiTheme="minorBidi" w:hAnsiTheme="minorBidi" w:cstheme="minorBidi"/>
                <w:sz w:val="18"/>
                <w:szCs w:val="18"/>
              </w:rPr>
            </w:pPr>
            <w:r w:rsidRPr="00C82DFB">
              <w:rPr>
                <w:rFonts w:asciiTheme="minorBidi" w:hAnsiTheme="minorBidi" w:cstheme="minorBidi"/>
                <w:i/>
                <w:sz w:val="18"/>
                <w:szCs w:val="18"/>
              </w:rPr>
              <w:t>Threshold</w:t>
            </w:r>
            <w:r>
              <w:rPr>
                <w:rFonts w:asciiTheme="minorBidi" w:hAnsiTheme="minorBidi" w:cstheme="minorBidi"/>
                <w:sz w:val="18"/>
                <w:szCs w:val="18"/>
              </w:rPr>
              <w:t xml:space="preserve">:          the thresholds applied to the </w:t>
            </w:r>
            <w:proofErr w:type="spellStart"/>
            <w:r>
              <w:rPr>
                <w:rFonts w:asciiTheme="minorBidi" w:hAnsiTheme="minorBidi" w:cstheme="minorBidi"/>
                <w:sz w:val="18"/>
                <w:szCs w:val="18"/>
              </w:rPr>
              <w:t>PoO</w:t>
            </w:r>
            <w:proofErr w:type="spellEnd"/>
            <w:r>
              <w:rPr>
                <w:rFonts w:asciiTheme="minorBidi" w:hAnsiTheme="minorBidi" w:cstheme="minorBidi"/>
                <w:sz w:val="18"/>
                <w:szCs w:val="18"/>
              </w:rPr>
              <w:t xml:space="preserve"> map.</w:t>
            </w:r>
          </w:p>
          <w:p w14:paraId="01D4AAE3" w14:textId="77777777" w:rsidR="00CC46E8" w:rsidRDefault="00CC46E8" w:rsidP="00E123C7">
            <w:pPr>
              <w:spacing w:line="360" w:lineRule="auto"/>
              <w:ind w:left="1745" w:hanging="1417"/>
              <w:rPr>
                <w:rFonts w:asciiTheme="minorBidi" w:hAnsiTheme="minorBidi" w:cstheme="minorBidi"/>
                <w:sz w:val="18"/>
                <w:szCs w:val="18"/>
              </w:rPr>
            </w:pPr>
            <w:r w:rsidRPr="00C82DFB">
              <w:rPr>
                <w:rFonts w:asciiTheme="minorBidi" w:hAnsiTheme="minorBidi" w:cstheme="minorBidi"/>
                <w:i/>
                <w:sz w:val="18"/>
                <w:szCs w:val="18"/>
              </w:rPr>
              <w:t>Accuracy</w:t>
            </w:r>
            <w:r>
              <w:rPr>
                <w:rFonts w:asciiTheme="minorBidi" w:hAnsiTheme="minorBidi" w:cstheme="minorBidi"/>
                <w:sz w:val="18"/>
                <w:szCs w:val="18"/>
              </w:rPr>
              <w:t>:            the accuracy measured using TSS to the presence-absence data of the PA map generated by applying each threshold.</w:t>
            </w:r>
          </w:p>
          <w:p w14:paraId="56AC70F3" w14:textId="77777777" w:rsidR="00CC46E8" w:rsidRDefault="00CC46E8" w:rsidP="00E123C7">
            <w:pPr>
              <w:tabs>
                <w:tab w:val="left" w:pos="1745"/>
              </w:tabs>
              <w:spacing w:line="360" w:lineRule="auto"/>
              <w:ind w:left="1745" w:hanging="1417"/>
              <w:rPr>
                <w:rFonts w:asciiTheme="minorBidi" w:hAnsiTheme="minorBidi" w:cstheme="minorBidi"/>
                <w:sz w:val="18"/>
                <w:szCs w:val="18"/>
              </w:rPr>
            </w:pPr>
            <w:proofErr w:type="spellStart"/>
            <w:r w:rsidRPr="00C82DFB">
              <w:rPr>
                <w:rFonts w:asciiTheme="minorBidi" w:hAnsiTheme="minorBidi" w:cstheme="minorBidi"/>
                <w:i/>
                <w:sz w:val="18"/>
                <w:szCs w:val="18"/>
              </w:rPr>
              <w:t>Accuracy.stand</w:t>
            </w:r>
            <w:proofErr w:type="spellEnd"/>
            <w:r>
              <w:rPr>
                <w:rFonts w:asciiTheme="minorBidi" w:hAnsiTheme="minorBidi" w:cstheme="minorBidi"/>
                <w:sz w:val="18"/>
                <w:szCs w:val="18"/>
              </w:rPr>
              <w:t>:  the accuracy values standardised as a proportion of the highest accuracy value.</w:t>
            </w:r>
          </w:p>
          <w:p w14:paraId="3075F3BF" w14:textId="77777777" w:rsidR="00CC46E8" w:rsidRDefault="00CC46E8" w:rsidP="00E123C7">
            <w:pPr>
              <w:spacing w:line="360" w:lineRule="auto"/>
              <w:ind w:left="1745" w:hanging="1417"/>
              <w:rPr>
                <w:rFonts w:asciiTheme="minorBidi" w:hAnsiTheme="minorBidi" w:cstheme="minorBidi"/>
                <w:i/>
                <w:sz w:val="18"/>
                <w:szCs w:val="18"/>
              </w:rPr>
            </w:pPr>
            <w:r w:rsidRPr="00C82DFB">
              <w:rPr>
                <w:rFonts w:asciiTheme="minorBidi" w:hAnsiTheme="minorBidi" w:cstheme="minorBidi"/>
                <w:i/>
                <w:sz w:val="18"/>
                <w:szCs w:val="18"/>
              </w:rPr>
              <w:t>Divergence</w:t>
            </w:r>
            <w:r>
              <w:rPr>
                <w:rFonts w:asciiTheme="minorBidi" w:hAnsiTheme="minorBidi" w:cstheme="minorBidi"/>
                <w:sz w:val="18"/>
                <w:szCs w:val="18"/>
              </w:rPr>
              <w:t xml:space="preserve">:         the weighted difference values between the </w:t>
            </w:r>
            <w:proofErr w:type="spellStart"/>
            <w:r>
              <w:rPr>
                <w:rFonts w:asciiTheme="minorBidi" w:hAnsiTheme="minorBidi" w:cstheme="minorBidi"/>
                <w:sz w:val="18"/>
                <w:szCs w:val="18"/>
              </w:rPr>
              <w:t>upgrained</w:t>
            </w:r>
            <w:proofErr w:type="spellEnd"/>
            <w:r>
              <w:rPr>
                <w:rFonts w:asciiTheme="minorBidi" w:hAnsiTheme="minorBidi" w:cstheme="minorBidi"/>
                <w:sz w:val="18"/>
                <w:szCs w:val="18"/>
              </w:rPr>
              <w:t xml:space="preserve"> OARs created from the PA map generated by applying each threshold and the predicted downscaled OAR measured for each cell size specified by </w:t>
            </w:r>
            <w:proofErr w:type="spellStart"/>
            <w:r>
              <w:rPr>
                <w:rFonts w:asciiTheme="minorBidi" w:hAnsiTheme="minorBidi" w:cstheme="minorBidi"/>
                <w:i/>
                <w:sz w:val="18"/>
                <w:szCs w:val="18"/>
              </w:rPr>
              <w:t>divergence.scales</w:t>
            </w:r>
            <w:proofErr w:type="spellEnd"/>
            <w:r>
              <w:rPr>
                <w:rFonts w:asciiTheme="minorBidi" w:hAnsiTheme="minorBidi" w:cstheme="minorBidi"/>
                <w:i/>
                <w:sz w:val="18"/>
                <w:szCs w:val="18"/>
              </w:rPr>
              <w:t>.</w:t>
            </w:r>
          </w:p>
          <w:p w14:paraId="3814AC38" w14:textId="77777777" w:rsidR="00CC46E8" w:rsidRPr="00346474" w:rsidRDefault="00CC46E8" w:rsidP="00E123C7">
            <w:pPr>
              <w:spacing w:line="360" w:lineRule="auto"/>
              <w:ind w:left="1745" w:hanging="1417"/>
              <w:rPr>
                <w:rFonts w:asciiTheme="minorBidi" w:hAnsiTheme="minorBidi" w:cstheme="minorBidi"/>
                <w:sz w:val="18"/>
                <w:szCs w:val="18"/>
              </w:rPr>
            </w:pPr>
            <w:proofErr w:type="spellStart"/>
            <w:r w:rsidRPr="00C82DFB">
              <w:rPr>
                <w:rFonts w:asciiTheme="minorBidi" w:hAnsiTheme="minorBidi" w:cstheme="minorBidi"/>
                <w:i/>
                <w:sz w:val="18"/>
                <w:szCs w:val="18"/>
              </w:rPr>
              <w:t>Dists</w:t>
            </w:r>
            <w:proofErr w:type="spellEnd"/>
            <w:r>
              <w:rPr>
                <w:rFonts w:asciiTheme="minorBidi" w:hAnsiTheme="minorBidi" w:cstheme="minorBidi"/>
                <w:sz w:val="18"/>
                <w:szCs w:val="18"/>
              </w:rPr>
              <w:t>:                   The distance to the top-left (0, 1) corner of the accuracy-divergence plot for each threshold.</w:t>
            </w:r>
          </w:p>
        </w:tc>
      </w:tr>
      <w:tr w:rsidR="00CC46E8" w:rsidRPr="0008493E" w14:paraId="6D1BF486" w14:textId="77777777" w:rsidTr="00E123C7">
        <w:trPr>
          <w:trHeight w:val="414"/>
        </w:trPr>
        <w:tc>
          <w:tcPr>
            <w:tcW w:w="1657" w:type="dxa"/>
            <w:tcBorders>
              <w:right w:val="single" w:sz="2" w:space="0" w:color="auto"/>
            </w:tcBorders>
            <w:shd w:val="clear" w:color="auto" w:fill="BFBFBF" w:themeFill="background1" w:themeFillShade="BF"/>
            <w:vAlign w:val="center"/>
          </w:tcPr>
          <w:p w14:paraId="39DFDB9B" w14:textId="77777777" w:rsidR="00CC46E8" w:rsidRPr="0008493E" w:rsidRDefault="00CC46E8" w:rsidP="00E123C7">
            <w:pPr>
              <w:tabs>
                <w:tab w:val="left" w:pos="1134"/>
              </w:tabs>
              <w:spacing w:line="360" w:lineRule="auto"/>
              <w:rPr>
                <w:rFonts w:asciiTheme="minorBidi" w:hAnsiTheme="minorBidi" w:cstheme="minorBidi"/>
                <w:i/>
                <w:iCs/>
                <w:sz w:val="18"/>
                <w:szCs w:val="18"/>
              </w:rPr>
            </w:pPr>
            <w:proofErr w:type="spellStart"/>
            <w:r>
              <w:rPr>
                <w:rFonts w:asciiTheme="minorBidi" w:hAnsiTheme="minorBidi" w:cstheme="minorBidi"/>
                <w:i/>
                <w:iCs/>
                <w:sz w:val="18"/>
                <w:szCs w:val="18"/>
              </w:rPr>
              <w:t>pa_map</w:t>
            </w:r>
            <w:proofErr w:type="spellEnd"/>
          </w:p>
        </w:tc>
        <w:tc>
          <w:tcPr>
            <w:tcW w:w="7586" w:type="dxa"/>
            <w:tcBorders>
              <w:left w:val="single" w:sz="2" w:space="0" w:color="auto"/>
            </w:tcBorders>
            <w:shd w:val="clear" w:color="auto" w:fill="BFBFBF" w:themeFill="background1" w:themeFillShade="BF"/>
            <w:vAlign w:val="center"/>
          </w:tcPr>
          <w:p w14:paraId="5BF8A698" w14:textId="77777777" w:rsidR="00CC46E8" w:rsidRPr="0008493E" w:rsidRDefault="00CC46E8" w:rsidP="00E123C7">
            <w:pPr>
              <w:spacing w:line="360" w:lineRule="auto"/>
              <w:rPr>
                <w:rFonts w:asciiTheme="minorBidi" w:hAnsiTheme="minorBidi" w:cstheme="minorBidi"/>
                <w:sz w:val="18"/>
                <w:szCs w:val="18"/>
              </w:rPr>
            </w:pPr>
            <w:r>
              <w:rPr>
                <w:rFonts w:asciiTheme="minorBidi" w:hAnsiTheme="minorBidi" w:cstheme="minorBidi"/>
                <w:sz w:val="18"/>
                <w:szCs w:val="18"/>
              </w:rPr>
              <w:t xml:space="preserve">Object </w:t>
            </w:r>
            <w:proofErr w:type="gramStart"/>
            <w:r>
              <w:rPr>
                <w:rFonts w:asciiTheme="minorBidi" w:hAnsiTheme="minorBidi" w:cstheme="minorBidi"/>
                <w:sz w:val="18"/>
                <w:szCs w:val="18"/>
              </w:rPr>
              <w:t>of  class</w:t>
            </w:r>
            <w:proofErr w:type="gramEnd"/>
            <w:r>
              <w:rPr>
                <w:rFonts w:asciiTheme="minorBidi" w:hAnsiTheme="minorBidi" w:cstheme="minorBidi"/>
                <w:sz w:val="18"/>
                <w:szCs w:val="18"/>
              </w:rPr>
              <w:t xml:space="preserve"> ‘raster’ of the presence-absence map defined using the </w:t>
            </w:r>
            <w:proofErr w:type="spellStart"/>
            <w:r>
              <w:rPr>
                <w:rFonts w:asciiTheme="minorBidi" w:hAnsiTheme="minorBidi" w:cstheme="minorBidi"/>
                <w:sz w:val="18"/>
                <w:szCs w:val="18"/>
              </w:rPr>
              <w:t>SpaNiche</w:t>
            </w:r>
            <w:proofErr w:type="spellEnd"/>
            <w:r>
              <w:rPr>
                <w:rFonts w:asciiTheme="minorBidi" w:hAnsiTheme="minorBidi" w:cstheme="minorBidi"/>
                <w:sz w:val="18"/>
                <w:szCs w:val="18"/>
              </w:rPr>
              <w:t xml:space="preserve"> threshold.</w:t>
            </w:r>
          </w:p>
        </w:tc>
      </w:tr>
      <w:tr w:rsidR="00CC46E8" w:rsidRPr="0008493E" w14:paraId="5958DEF5" w14:textId="77777777" w:rsidTr="00E123C7">
        <w:trPr>
          <w:trHeight w:val="420"/>
        </w:trPr>
        <w:tc>
          <w:tcPr>
            <w:tcW w:w="1657" w:type="dxa"/>
            <w:tcBorders>
              <w:right w:val="single" w:sz="2" w:space="0" w:color="auto"/>
            </w:tcBorders>
            <w:shd w:val="clear" w:color="auto" w:fill="D9D9D9" w:themeFill="background1" w:themeFillShade="D9"/>
            <w:vAlign w:val="center"/>
          </w:tcPr>
          <w:p w14:paraId="6480BAAE" w14:textId="77777777" w:rsidR="00CC46E8" w:rsidRPr="0008493E" w:rsidRDefault="00CC46E8" w:rsidP="00E123C7">
            <w:pPr>
              <w:tabs>
                <w:tab w:val="left" w:pos="1134"/>
              </w:tabs>
              <w:spacing w:line="360" w:lineRule="auto"/>
              <w:rPr>
                <w:rFonts w:asciiTheme="minorBidi" w:hAnsiTheme="minorBidi" w:cstheme="minorBidi"/>
                <w:i/>
                <w:iCs/>
                <w:sz w:val="18"/>
                <w:szCs w:val="18"/>
              </w:rPr>
            </w:pPr>
          </w:p>
        </w:tc>
        <w:tc>
          <w:tcPr>
            <w:tcW w:w="7586" w:type="dxa"/>
            <w:tcBorders>
              <w:left w:val="single" w:sz="2" w:space="0" w:color="auto"/>
            </w:tcBorders>
            <w:shd w:val="clear" w:color="auto" w:fill="D9D9D9" w:themeFill="background1" w:themeFillShade="D9"/>
            <w:vAlign w:val="center"/>
          </w:tcPr>
          <w:p w14:paraId="398684BF" w14:textId="77777777" w:rsidR="00CC46E8"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The function also produces six plots upon completion:</w:t>
            </w:r>
          </w:p>
          <w:p w14:paraId="789F5D90" w14:textId="77777777" w:rsidR="00CC46E8" w:rsidRPr="00C82DFB"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proofErr w:type="gramStart"/>
            <w:r w:rsidRPr="00C82DFB">
              <w:rPr>
                <w:rFonts w:asciiTheme="minorBidi" w:hAnsiTheme="minorBidi" w:cstheme="minorBidi"/>
                <w:sz w:val="18"/>
                <w:szCs w:val="18"/>
              </w:rPr>
              <w:t>a</w:t>
            </w:r>
            <w:proofErr w:type="gramEnd"/>
            <w:r w:rsidRPr="00C82DFB">
              <w:rPr>
                <w:rFonts w:asciiTheme="minorBidi" w:hAnsiTheme="minorBidi" w:cstheme="minorBidi"/>
                <w:sz w:val="18"/>
                <w:szCs w:val="18"/>
              </w:rPr>
              <w:t xml:space="preserve"> log-log plot of cell area against occupancy for occupancies of the predicted downscaled OAR (red), the data for training the downscaling models (blue) and a selection of </w:t>
            </w:r>
            <w:proofErr w:type="spellStart"/>
            <w:r w:rsidRPr="00C82DFB">
              <w:rPr>
                <w:rFonts w:asciiTheme="minorBidi" w:hAnsiTheme="minorBidi" w:cstheme="minorBidi"/>
                <w:sz w:val="18"/>
                <w:szCs w:val="18"/>
              </w:rPr>
              <w:t>upgrained</w:t>
            </w:r>
            <w:proofErr w:type="spellEnd"/>
            <w:r w:rsidRPr="00C82DFB">
              <w:rPr>
                <w:rFonts w:asciiTheme="minorBidi" w:hAnsiTheme="minorBidi" w:cstheme="minorBidi"/>
                <w:sz w:val="18"/>
                <w:szCs w:val="18"/>
              </w:rPr>
              <w:t xml:space="preserve"> OARs for thresholds in increments of 0.05 (black).</w:t>
            </w:r>
          </w:p>
          <w:p w14:paraId="14D556C6" w14:textId="77777777" w:rsidR="00CC46E8"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The niche consistency (accuracy-threshold) plot.</w:t>
            </w:r>
          </w:p>
          <w:p w14:paraId="576EAE57" w14:textId="77777777" w:rsidR="00CC46E8"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The spatial consistency (divergence-threshold) plot.</w:t>
            </w:r>
          </w:p>
          <w:p w14:paraId="4C23133A" w14:textId="77777777" w:rsidR="00CC46E8"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The consistence trade-off (accuracy-divergence) plot.</w:t>
            </w:r>
          </w:p>
          <w:p w14:paraId="78A566D1" w14:textId="77777777" w:rsidR="00CC46E8" w:rsidRPr="00C82DFB" w:rsidRDefault="00CC46E8" w:rsidP="00E123C7">
            <w:pPr>
              <w:tabs>
                <w:tab w:val="left" w:pos="1134"/>
              </w:tabs>
              <w:spacing w:line="360" w:lineRule="auto"/>
              <w:rPr>
                <w:rFonts w:asciiTheme="minorBidi" w:hAnsiTheme="minorBidi" w:cstheme="minorBidi"/>
                <w:sz w:val="18"/>
                <w:szCs w:val="18"/>
              </w:rPr>
            </w:pPr>
            <w:r>
              <w:rPr>
                <w:rFonts w:asciiTheme="minorBidi" w:hAnsiTheme="minorBidi" w:cstheme="minorBidi"/>
                <w:sz w:val="18"/>
                <w:szCs w:val="18"/>
              </w:rPr>
              <w:t>In these three plots the optimal threshold defined by each modelling stage are plotted as solid blue (optimal accuracy threshold), green (optimal divergence threshold) and red (</w:t>
            </w:r>
            <w:proofErr w:type="spellStart"/>
            <w:r>
              <w:rPr>
                <w:rFonts w:asciiTheme="minorBidi" w:hAnsiTheme="minorBidi" w:cstheme="minorBidi"/>
                <w:sz w:val="18"/>
                <w:szCs w:val="18"/>
              </w:rPr>
              <w:t>SpaNiche</w:t>
            </w:r>
            <w:proofErr w:type="spellEnd"/>
            <w:r>
              <w:rPr>
                <w:rFonts w:asciiTheme="minorBidi" w:hAnsiTheme="minorBidi" w:cstheme="minorBidi"/>
                <w:sz w:val="18"/>
                <w:szCs w:val="18"/>
              </w:rPr>
              <w:t xml:space="preserve"> threshold) points.</w:t>
            </w:r>
          </w:p>
          <w:p w14:paraId="7C665C74" w14:textId="77777777" w:rsidR="00CC46E8"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r w:rsidRPr="00C82DFB">
              <w:rPr>
                <w:rFonts w:asciiTheme="minorBidi" w:hAnsiTheme="minorBidi" w:cstheme="minorBidi"/>
                <w:sz w:val="18"/>
                <w:szCs w:val="18"/>
              </w:rPr>
              <w:t xml:space="preserve">the original </w:t>
            </w:r>
            <w:proofErr w:type="spellStart"/>
            <w:r w:rsidRPr="00C82DFB">
              <w:rPr>
                <w:rFonts w:asciiTheme="minorBidi" w:hAnsiTheme="minorBidi" w:cstheme="minorBidi"/>
                <w:sz w:val="18"/>
                <w:szCs w:val="18"/>
              </w:rPr>
              <w:t>PoO</w:t>
            </w:r>
            <w:proofErr w:type="spellEnd"/>
            <w:r w:rsidRPr="00C82DFB">
              <w:rPr>
                <w:rFonts w:asciiTheme="minorBidi" w:hAnsiTheme="minorBidi" w:cstheme="minorBidi"/>
                <w:sz w:val="18"/>
                <w:szCs w:val="18"/>
              </w:rPr>
              <w:t xml:space="preserve"> map from the SDM, </w:t>
            </w:r>
          </w:p>
          <w:p w14:paraId="7DF5CA25" w14:textId="77777777" w:rsidR="00CC46E8" w:rsidRPr="00C82DFB" w:rsidRDefault="00CC46E8" w:rsidP="00E123C7">
            <w:pPr>
              <w:pStyle w:val="ListParagraph"/>
              <w:numPr>
                <w:ilvl w:val="0"/>
                <w:numId w:val="34"/>
              </w:numPr>
              <w:tabs>
                <w:tab w:val="left" w:pos="1134"/>
              </w:tabs>
              <w:spacing w:line="360" w:lineRule="auto"/>
              <w:rPr>
                <w:rFonts w:asciiTheme="minorBidi" w:hAnsiTheme="minorBidi" w:cstheme="minorBidi"/>
                <w:sz w:val="18"/>
                <w:szCs w:val="18"/>
              </w:rPr>
            </w:pPr>
            <w:proofErr w:type="gramStart"/>
            <w:r>
              <w:rPr>
                <w:rFonts w:asciiTheme="minorBidi" w:hAnsiTheme="minorBidi" w:cstheme="minorBidi"/>
                <w:sz w:val="18"/>
                <w:szCs w:val="18"/>
              </w:rPr>
              <w:lastRenderedPageBreak/>
              <w:t>the</w:t>
            </w:r>
            <w:proofErr w:type="gramEnd"/>
            <w:r>
              <w:rPr>
                <w:rFonts w:asciiTheme="minorBidi" w:hAnsiTheme="minorBidi" w:cstheme="minorBidi"/>
                <w:sz w:val="18"/>
                <w:szCs w:val="18"/>
              </w:rPr>
              <w:t xml:space="preserve"> presence-absence map generated by applying the </w:t>
            </w:r>
            <w:proofErr w:type="spellStart"/>
            <w:r>
              <w:rPr>
                <w:rFonts w:asciiTheme="minorBidi" w:hAnsiTheme="minorBidi" w:cstheme="minorBidi"/>
                <w:sz w:val="18"/>
                <w:szCs w:val="18"/>
              </w:rPr>
              <w:t>SpaNiche</w:t>
            </w:r>
            <w:proofErr w:type="spellEnd"/>
            <w:r>
              <w:rPr>
                <w:rFonts w:asciiTheme="minorBidi" w:hAnsiTheme="minorBidi" w:cstheme="minorBidi"/>
                <w:sz w:val="18"/>
                <w:szCs w:val="18"/>
              </w:rPr>
              <w:t xml:space="preserve"> threshold (</w:t>
            </w:r>
            <w:proofErr w:type="spellStart"/>
            <w:r>
              <w:rPr>
                <w:rFonts w:asciiTheme="minorBidi" w:hAnsiTheme="minorBidi" w:cstheme="minorBidi"/>
                <w:i/>
                <w:sz w:val="18"/>
                <w:szCs w:val="18"/>
              </w:rPr>
              <w:t>pa_map</w:t>
            </w:r>
            <w:proofErr w:type="spellEnd"/>
            <w:r>
              <w:rPr>
                <w:rFonts w:asciiTheme="minorBidi" w:hAnsiTheme="minorBidi" w:cstheme="minorBidi"/>
                <w:i/>
                <w:sz w:val="18"/>
                <w:szCs w:val="18"/>
              </w:rPr>
              <w:t>)</w:t>
            </w:r>
            <w:r>
              <w:rPr>
                <w:rFonts w:asciiTheme="minorBidi" w:hAnsiTheme="minorBidi" w:cstheme="minorBidi"/>
                <w:sz w:val="18"/>
                <w:szCs w:val="18"/>
              </w:rPr>
              <w:t>.</w:t>
            </w:r>
          </w:p>
        </w:tc>
      </w:tr>
    </w:tbl>
    <w:p w14:paraId="70028C81" w14:textId="77777777" w:rsidR="009850AA" w:rsidRDefault="009850AA" w:rsidP="00F40CE4">
      <w:pPr>
        <w:tabs>
          <w:tab w:val="left" w:pos="1134"/>
        </w:tabs>
        <w:spacing w:line="360" w:lineRule="auto"/>
        <w:rPr>
          <w:rFonts w:ascii="Times New Roman" w:hAnsi="Times New Roman" w:cs="Times New Roman"/>
          <w:sz w:val="22"/>
          <w:szCs w:val="22"/>
        </w:rPr>
      </w:pPr>
    </w:p>
    <w:p w14:paraId="72221B37" w14:textId="77777777" w:rsidR="00CC46E8" w:rsidRDefault="00CC46E8" w:rsidP="00F40CE4">
      <w:pPr>
        <w:tabs>
          <w:tab w:val="left" w:pos="1134"/>
        </w:tabs>
        <w:spacing w:line="360" w:lineRule="auto"/>
        <w:rPr>
          <w:rFonts w:ascii="Times New Roman" w:hAnsi="Times New Roman" w:cs="Times New Roman"/>
          <w:sz w:val="22"/>
          <w:szCs w:val="22"/>
        </w:rPr>
      </w:pPr>
    </w:p>
    <w:p w14:paraId="2CD528C0" w14:textId="77777777" w:rsidR="00C14860" w:rsidRPr="002965E8" w:rsidRDefault="00C14860" w:rsidP="00C1486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sidR="00585240">
        <w:rPr>
          <w:rFonts w:ascii="Times New Roman" w:hAnsi="Times New Roman" w:cs="Times New Roman"/>
          <w:i/>
          <w:iCs/>
          <w:sz w:val="22"/>
          <w:szCs w:val="22"/>
        </w:rPr>
        <w:t>h</w:t>
      </w:r>
      <w:r>
        <w:rPr>
          <w:rFonts w:ascii="Times New Roman" w:hAnsi="Times New Roman" w:cs="Times New Roman"/>
          <w:i/>
          <w:iCs/>
          <w:sz w:val="22"/>
          <w:szCs w:val="22"/>
        </w:rPr>
        <w:t>.3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Additional details</w:t>
      </w:r>
    </w:p>
    <w:p w14:paraId="08891935" w14:textId="77777777" w:rsidR="006063CF" w:rsidRDefault="00871DC4" w:rsidP="006063CF">
      <w:pPr>
        <w:spacing w:line="360" w:lineRule="auto"/>
        <w:rPr>
          <w:rFonts w:ascii="Times New Roman" w:hAnsi="Times New Roman" w:cs="Times New Roman"/>
          <w:sz w:val="22"/>
          <w:szCs w:val="22"/>
        </w:rPr>
      </w:pPr>
      <w:r>
        <w:rPr>
          <w:rFonts w:ascii="Times New Roman" w:hAnsi="Times New Roman" w:cs="Times New Roman"/>
          <w:sz w:val="22"/>
          <w:szCs w:val="22"/>
        </w:rPr>
        <w:t>Like all other hybrid model, at</w:t>
      </w:r>
      <w:r w:rsidR="00C14860">
        <w:rPr>
          <w:rFonts w:ascii="Times New Roman" w:hAnsi="Times New Roman" w:cs="Times New Roman"/>
          <w:sz w:val="22"/>
          <w:szCs w:val="22"/>
        </w:rPr>
        <w:t>l</w:t>
      </w:r>
      <w:r>
        <w:rPr>
          <w:rFonts w:ascii="Times New Roman" w:hAnsi="Times New Roman" w:cs="Times New Roman"/>
          <w:sz w:val="22"/>
          <w:szCs w:val="22"/>
        </w:rPr>
        <w:t>a</w:t>
      </w:r>
      <w:r w:rsidR="00C14860">
        <w:rPr>
          <w:rFonts w:ascii="Times New Roman" w:hAnsi="Times New Roman" w:cs="Times New Roman"/>
          <w:sz w:val="22"/>
          <w:szCs w:val="22"/>
        </w:rPr>
        <w:t xml:space="preserve">s masking is optional with the </w:t>
      </w:r>
      <w:proofErr w:type="spellStart"/>
      <w:r w:rsidR="00C14860" w:rsidRPr="00C14860">
        <w:rPr>
          <w:rFonts w:ascii="Times New Roman" w:hAnsi="Times New Roman" w:cs="Times New Roman"/>
          <w:i/>
          <w:iCs/>
          <w:sz w:val="22"/>
          <w:szCs w:val="22"/>
        </w:rPr>
        <w:t>SpaNiche</w:t>
      </w:r>
      <w:proofErr w:type="spellEnd"/>
      <w:r w:rsidR="00C14860">
        <w:rPr>
          <w:rFonts w:ascii="Times New Roman" w:hAnsi="Times New Roman" w:cs="Times New Roman"/>
          <w:sz w:val="22"/>
          <w:szCs w:val="22"/>
        </w:rPr>
        <w:t xml:space="preserve"> model as well, yet this is applied before </w:t>
      </w:r>
      <w:proofErr w:type="spellStart"/>
      <w:r w:rsidR="00C14860">
        <w:rPr>
          <w:rFonts w:ascii="Times New Roman" w:hAnsi="Times New Roman" w:cs="Times New Roman"/>
          <w:sz w:val="22"/>
          <w:szCs w:val="22"/>
        </w:rPr>
        <w:t>upgraining</w:t>
      </w:r>
      <w:proofErr w:type="spellEnd"/>
      <w:r w:rsidR="00C14860">
        <w:rPr>
          <w:rFonts w:ascii="Times New Roman" w:hAnsi="Times New Roman" w:cs="Times New Roman"/>
          <w:sz w:val="22"/>
          <w:szCs w:val="22"/>
        </w:rPr>
        <w:t xml:space="preserve"> and estimating the divergence values. </w:t>
      </w:r>
    </w:p>
    <w:p w14:paraId="0E98B65C" w14:textId="77777777" w:rsidR="00585240" w:rsidRPr="00282F42" w:rsidRDefault="00585240" w:rsidP="006063CF">
      <w:pPr>
        <w:spacing w:line="360" w:lineRule="auto"/>
        <w:rPr>
          <w:rFonts w:ascii="Times New Roman" w:hAnsi="Times New Roman" w:cs="Times New Roman"/>
          <w:sz w:val="22"/>
          <w:szCs w:val="22"/>
        </w:rPr>
      </w:pPr>
    </w:p>
    <w:p w14:paraId="1398B26E" w14:textId="77777777" w:rsidR="00585240" w:rsidRPr="002965E8" w:rsidRDefault="00585240" w:rsidP="00585240">
      <w:pPr>
        <w:spacing w:line="360" w:lineRule="auto"/>
        <w:jc w:val="center"/>
        <w:rPr>
          <w:rFonts w:ascii="Times New Roman" w:hAnsi="Times New Roman" w:cs="Times New Roman"/>
          <w:i/>
          <w:iCs/>
          <w:sz w:val="22"/>
          <w:szCs w:val="22"/>
        </w:rPr>
      </w:pPr>
      <w:proofErr w:type="gramStart"/>
      <w:r w:rsidRPr="002965E8">
        <w:rPr>
          <w:rFonts w:ascii="Times New Roman" w:hAnsi="Times New Roman" w:cs="Times New Roman"/>
          <w:i/>
          <w:iCs/>
          <w:sz w:val="22"/>
          <w:szCs w:val="22"/>
        </w:rPr>
        <w:t>4.</w:t>
      </w:r>
      <w:r>
        <w:rPr>
          <w:rFonts w:ascii="Times New Roman" w:hAnsi="Times New Roman" w:cs="Times New Roman"/>
          <w:i/>
          <w:iCs/>
          <w:sz w:val="22"/>
          <w:szCs w:val="22"/>
        </w:rPr>
        <w:t>h.4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Example</w:t>
      </w:r>
    </w:p>
    <w:p w14:paraId="7C68322B" w14:textId="77777777" w:rsidR="00CC46E8" w:rsidRDefault="00CC46E8" w:rsidP="00CC46E8">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When fitting the </w:t>
      </w:r>
      <w:proofErr w:type="spellStart"/>
      <w:r w:rsidRPr="00871DC4">
        <w:rPr>
          <w:rFonts w:ascii="Times New Roman" w:hAnsi="Times New Roman" w:cs="Times New Roman"/>
          <w:i/>
          <w:iCs/>
          <w:sz w:val="22"/>
          <w:szCs w:val="22"/>
        </w:rPr>
        <w:t>SpaNiche</w:t>
      </w:r>
      <w:proofErr w:type="spellEnd"/>
      <w:r>
        <w:rPr>
          <w:rFonts w:ascii="Times New Roman" w:hAnsi="Times New Roman" w:cs="Times New Roman"/>
          <w:sz w:val="22"/>
          <w:szCs w:val="22"/>
        </w:rPr>
        <w:t xml:space="preserve"> model to </w:t>
      </w:r>
      <w:r w:rsidRPr="00871DC4">
        <w:rPr>
          <w:rFonts w:ascii="Times New Roman" w:hAnsi="Times New Roman" w:cs="Times New Roman"/>
          <w:i/>
          <w:iCs/>
          <w:sz w:val="22"/>
          <w:szCs w:val="22"/>
        </w:rPr>
        <w:t xml:space="preserve">M. </w:t>
      </w:r>
      <w:proofErr w:type="spellStart"/>
      <w:r w:rsidRPr="00871DC4">
        <w:rPr>
          <w:rFonts w:ascii="Times New Roman" w:hAnsi="Times New Roman" w:cs="Times New Roman"/>
          <w:i/>
          <w:iCs/>
          <w:sz w:val="22"/>
          <w:szCs w:val="22"/>
        </w:rPr>
        <w:t>flava</w:t>
      </w:r>
      <w:proofErr w:type="spellEnd"/>
      <w:r>
        <w:rPr>
          <w:rFonts w:ascii="Times New Roman" w:hAnsi="Times New Roman" w:cs="Times New Roman"/>
          <w:sz w:val="22"/>
          <w:szCs w:val="22"/>
        </w:rPr>
        <w:t xml:space="preserve">, we assessed divergence using 9 grain sizes equally spaced in log-space between the 1×1 </w:t>
      </w:r>
      <w:r w:rsidRPr="00B16E19">
        <w:rPr>
          <w:rFonts w:ascii="Times New Roman" w:hAnsi="Times New Roman" w:cs="Times New Roman"/>
          <w:sz w:val="22"/>
          <w:szCs w:val="22"/>
        </w:rPr>
        <w:t xml:space="preserve">km SDM resolution and the 8×8 km atlas resolution. Fine scale accuracy selected a threshold of 0.2 (TSS = 0.731; Fig. 12b, blue dot). This translates to 5587 occupied cells at the 1×1 km resolution. However, this threshold resulted with quite high divergence value (Fig. 12c) due to over-predicting the expected occupancy at all scales (Fig 12a). On the other hand, the minimal divergence was observed using a threshold of 0.76 (Fig. 12c, green dot), which results with only 865 occupied 1×1 km cells- a much closer value to the predicted occupancy of 586 (table 4.6). However, a threshold of 0.76 results in low fine-scale accuracy (TSS = 0.180). As expected, The </w:t>
      </w:r>
      <w:proofErr w:type="spellStart"/>
      <w:r w:rsidRPr="00B16E19">
        <w:rPr>
          <w:rFonts w:ascii="Times New Roman" w:hAnsi="Times New Roman" w:cs="Times New Roman"/>
          <w:i/>
          <w:iCs/>
          <w:sz w:val="22"/>
          <w:szCs w:val="22"/>
        </w:rPr>
        <w:t>SpaNiche</w:t>
      </w:r>
      <w:proofErr w:type="spellEnd"/>
      <w:r w:rsidRPr="00B16E19">
        <w:rPr>
          <w:rFonts w:ascii="Times New Roman" w:hAnsi="Times New Roman" w:cs="Times New Roman"/>
          <w:sz w:val="22"/>
          <w:szCs w:val="22"/>
        </w:rPr>
        <w:t xml:space="preserve"> model selected a threshold in between these two extremes, balancing off fine scale and coarse scale accuracy. The threshold with the smallest distance to the top left corner of the spatial-consistency curve was 0.41 (Fig 12d, red dot), resulting with fine scale TSS of 0.662 and only 3710 occupied cells. The predicted distribution according to this threshold at both the 1×1 and the 5×8 km resolution is given in Fig. 4.13.</w:t>
      </w:r>
      <w:r>
        <w:rPr>
          <w:rFonts w:ascii="Times New Roman" w:hAnsi="Times New Roman" w:cs="Times New Roman"/>
          <w:sz w:val="22"/>
          <w:szCs w:val="22"/>
        </w:rPr>
        <w:t xml:space="preserve"> </w:t>
      </w:r>
    </w:p>
    <w:p w14:paraId="34F9DB21" w14:textId="77777777" w:rsidR="009C3D61" w:rsidRDefault="009C3D61" w:rsidP="000C7A92">
      <w:pPr>
        <w:tabs>
          <w:tab w:val="left" w:pos="1134"/>
        </w:tabs>
        <w:spacing w:line="360" w:lineRule="auto"/>
        <w:rPr>
          <w:rFonts w:ascii="Times New Roman" w:hAnsi="Times New Roman" w:cs="Times New Roman"/>
          <w:sz w:val="22"/>
          <w:szCs w:val="22"/>
        </w:rPr>
      </w:pPr>
    </w:p>
    <w:p w14:paraId="705851C2" w14:textId="77777777" w:rsidR="00177E96" w:rsidRDefault="00871DC4" w:rsidP="00282F42">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lastRenderedPageBreak/>
        <w:drawing>
          <wp:inline distT="0" distB="0" distL="0" distR="0" wp14:anchorId="773416D0" wp14:editId="245C1A2F">
            <wp:extent cx="4772797" cy="4447487"/>
            <wp:effectExtent l="0" t="0" r="8890" b="0"/>
            <wp:docPr id="42" name="Picture 42" descr="C:\Users\Yoni Gavish\Dropbox\Hybrid figures\Final figures\Accuracy-Diverg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Yoni Gavish\Dropbox\Hybrid figures\Final figures\Accuracy-Divergenc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8453" cy="4452758"/>
                    </a:xfrm>
                    <a:prstGeom prst="rect">
                      <a:avLst/>
                    </a:prstGeom>
                    <a:noFill/>
                    <a:ln>
                      <a:noFill/>
                    </a:ln>
                  </pic:spPr>
                </pic:pic>
              </a:graphicData>
            </a:graphic>
          </wp:inline>
        </w:drawing>
      </w:r>
    </w:p>
    <w:p w14:paraId="0F2654A3" w14:textId="108E4280" w:rsidR="00871DC4" w:rsidRDefault="009C3D61" w:rsidP="00CC46E8">
      <w:pPr>
        <w:tabs>
          <w:tab w:val="left" w:pos="1134"/>
        </w:tabs>
        <w:spacing w:line="360" w:lineRule="auto"/>
        <w:rPr>
          <w:rFonts w:ascii="Times New Roman" w:hAnsi="Times New Roman" w:cs="Times New Roman"/>
          <w:sz w:val="22"/>
          <w:szCs w:val="22"/>
        </w:rPr>
      </w:pPr>
      <w:r w:rsidRPr="00B16E19">
        <w:rPr>
          <w:rFonts w:asciiTheme="minorBidi" w:hAnsiTheme="minorBidi" w:cstheme="minorBidi"/>
          <w:b/>
          <w:bCs/>
        </w:rPr>
        <w:t>Figure 4.1</w:t>
      </w:r>
      <w:r w:rsidR="007804FC" w:rsidRPr="00B16E19">
        <w:rPr>
          <w:rFonts w:asciiTheme="minorBidi" w:hAnsiTheme="minorBidi" w:cstheme="minorBidi"/>
          <w:b/>
          <w:bCs/>
        </w:rPr>
        <w:t>2</w:t>
      </w:r>
      <w:r w:rsidRPr="00B16E19">
        <w:rPr>
          <w:rFonts w:asciiTheme="minorBidi" w:hAnsiTheme="minorBidi" w:cstheme="minorBidi"/>
          <w:b/>
          <w:bCs/>
        </w:rPr>
        <w:t>:</w:t>
      </w:r>
      <w:r w:rsidRPr="00CA7CF3">
        <w:rPr>
          <w:rFonts w:asciiTheme="minorBidi" w:hAnsiTheme="minorBidi" w:cstheme="minorBidi"/>
        </w:rPr>
        <w:t xml:space="preserve"> </w:t>
      </w:r>
      <w:r>
        <w:rPr>
          <w:rFonts w:asciiTheme="minorBidi" w:hAnsiTheme="minorBidi" w:cstheme="minorBidi"/>
        </w:rPr>
        <w:t xml:space="preserve">Results for the unmasked </w:t>
      </w:r>
      <w:proofErr w:type="spellStart"/>
      <w:r>
        <w:rPr>
          <w:rFonts w:asciiTheme="minorBidi" w:hAnsiTheme="minorBidi" w:cstheme="minorBidi"/>
          <w:i/>
          <w:iCs/>
        </w:rPr>
        <w:t>SpaNiche</w:t>
      </w:r>
      <w:proofErr w:type="spellEnd"/>
      <w:r>
        <w:rPr>
          <w:rFonts w:asciiTheme="minorBidi" w:hAnsiTheme="minorBidi" w:cstheme="minorBidi"/>
        </w:rPr>
        <w:t xml:space="preserve"> model. a) the Occupancy-Area relationship curves from the ensemble downscaling model at the scales used for fitting (blue) and those extrapolated (red) along with the </w:t>
      </w:r>
      <w:proofErr w:type="spellStart"/>
      <w:r>
        <w:rPr>
          <w:rFonts w:asciiTheme="minorBidi" w:hAnsiTheme="minorBidi" w:cstheme="minorBidi"/>
        </w:rPr>
        <w:t>upgrained</w:t>
      </w:r>
      <w:proofErr w:type="spellEnd"/>
      <w:r>
        <w:rPr>
          <w:rFonts w:asciiTheme="minorBidi" w:hAnsiTheme="minorBidi" w:cstheme="minorBidi"/>
        </w:rPr>
        <w:t xml:space="preserve"> occupancy of the SDM for </w:t>
      </w:r>
      <w:r w:rsidR="00CC46E8">
        <w:rPr>
          <w:rFonts w:asciiTheme="minorBidi" w:hAnsiTheme="minorBidi" w:cstheme="minorBidi"/>
        </w:rPr>
        <w:t>selected</w:t>
      </w:r>
      <w:r>
        <w:rPr>
          <w:rFonts w:asciiTheme="minorBidi" w:hAnsiTheme="minorBidi" w:cstheme="minorBidi"/>
        </w:rPr>
        <w:t xml:space="preserve"> thresholds 9black lines). b) </w:t>
      </w:r>
      <w:proofErr w:type="gramStart"/>
      <w:r>
        <w:rPr>
          <w:rFonts w:asciiTheme="minorBidi" w:hAnsiTheme="minorBidi" w:cstheme="minorBidi"/>
        </w:rPr>
        <w:t>the</w:t>
      </w:r>
      <w:proofErr w:type="gramEnd"/>
      <w:r>
        <w:rPr>
          <w:rFonts w:asciiTheme="minorBidi" w:hAnsiTheme="minorBidi" w:cstheme="minorBidi"/>
        </w:rPr>
        <w:t xml:space="preserve"> fine-scale TSS values plotted against threshold, with the maximal </w:t>
      </w:r>
      <w:r w:rsidR="00CC46E8">
        <w:rPr>
          <w:rFonts w:asciiTheme="minorBidi" w:hAnsiTheme="minorBidi" w:cstheme="minorBidi"/>
        </w:rPr>
        <w:t xml:space="preserve">TSS </w:t>
      </w:r>
      <w:r>
        <w:rPr>
          <w:rFonts w:asciiTheme="minorBidi" w:hAnsiTheme="minorBidi" w:cstheme="minorBidi"/>
        </w:rPr>
        <w:t xml:space="preserve">threshold (blue dot), the minimal divergence threshold (green dot) and </w:t>
      </w:r>
      <w:proofErr w:type="spellStart"/>
      <w:r>
        <w:rPr>
          <w:rFonts w:asciiTheme="minorBidi" w:hAnsiTheme="minorBidi" w:cstheme="minorBidi"/>
        </w:rPr>
        <w:t>SpaNiche</w:t>
      </w:r>
      <w:proofErr w:type="spellEnd"/>
      <w:r>
        <w:rPr>
          <w:rFonts w:asciiTheme="minorBidi" w:hAnsiTheme="minorBidi" w:cstheme="minorBidi"/>
        </w:rPr>
        <w:t xml:space="preserve"> model threshold (red dot). c) The standardized divergence values for various threshold (dots colour are as above). d) </w:t>
      </w:r>
      <w:proofErr w:type="gramStart"/>
      <w:r>
        <w:rPr>
          <w:rFonts w:asciiTheme="minorBidi" w:hAnsiTheme="minorBidi" w:cstheme="minorBidi"/>
        </w:rPr>
        <w:t>the</w:t>
      </w:r>
      <w:proofErr w:type="gramEnd"/>
      <w:r>
        <w:rPr>
          <w:rFonts w:asciiTheme="minorBidi" w:hAnsiTheme="minorBidi" w:cstheme="minorBidi"/>
        </w:rPr>
        <w:t xml:space="preserve"> fine scale TSS plotted against divergence for all thresholds. The red dot is the optimal threshold (minimum distance from the top left corner) providing relatively high accuracy with relatively low divergence. </w:t>
      </w:r>
      <w:r w:rsidR="007015EA">
        <w:rPr>
          <w:rFonts w:asciiTheme="minorBidi" w:hAnsiTheme="minorBidi" w:cstheme="minorBidi"/>
        </w:rPr>
        <w:t xml:space="preserve">Results from the </w:t>
      </w:r>
      <w:r w:rsidR="007015EA" w:rsidRPr="003A2B13">
        <w:rPr>
          <w:rFonts w:asciiTheme="minorBidi" w:hAnsiTheme="minorBidi" w:cstheme="minorBidi"/>
        </w:rPr>
        <w:t>S1250_R1 dataset</w:t>
      </w:r>
      <w:r w:rsidR="007015EA">
        <w:rPr>
          <w:rFonts w:asciiTheme="minorBidi" w:hAnsiTheme="minorBidi" w:cstheme="minorBidi"/>
        </w:rPr>
        <w:t xml:space="preserve">.  </w:t>
      </w:r>
    </w:p>
    <w:p w14:paraId="4C899914" w14:textId="77777777" w:rsidR="00871DC4" w:rsidRDefault="00871DC4" w:rsidP="00282F42">
      <w:pPr>
        <w:tabs>
          <w:tab w:val="left" w:pos="1134"/>
        </w:tabs>
        <w:spacing w:line="360" w:lineRule="auto"/>
        <w:rPr>
          <w:rFonts w:ascii="Times New Roman" w:hAnsi="Times New Roman" w:cs="Times New Roman"/>
          <w:sz w:val="22"/>
          <w:szCs w:val="22"/>
        </w:rPr>
      </w:pPr>
    </w:p>
    <w:p w14:paraId="55C26004" w14:textId="77777777" w:rsidR="00871DC4" w:rsidRDefault="00871DC4" w:rsidP="00282F42">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7C6530D9" wp14:editId="510FE260">
            <wp:extent cx="5729605" cy="1651635"/>
            <wp:effectExtent l="0" t="0" r="4445" b="5715"/>
            <wp:docPr id="43" name="Picture 43" descr="C:\Users\Yoni Gavish\Dropbox\Hybrid figures\Final figures\SpaNi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ni Gavish\Dropbox\Hybrid figures\Final figures\SpaNich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605" cy="1651635"/>
                    </a:xfrm>
                    <a:prstGeom prst="rect">
                      <a:avLst/>
                    </a:prstGeom>
                    <a:noFill/>
                    <a:ln>
                      <a:noFill/>
                    </a:ln>
                  </pic:spPr>
                </pic:pic>
              </a:graphicData>
            </a:graphic>
          </wp:inline>
        </w:drawing>
      </w:r>
    </w:p>
    <w:p w14:paraId="1CEA6BCC" w14:textId="77777777" w:rsidR="007015EA" w:rsidRDefault="009C3D61" w:rsidP="007804FC">
      <w:pPr>
        <w:tabs>
          <w:tab w:val="left" w:pos="1134"/>
        </w:tabs>
        <w:spacing w:line="360" w:lineRule="auto"/>
        <w:rPr>
          <w:rFonts w:asciiTheme="minorBidi" w:hAnsiTheme="minorBidi" w:cstheme="minorBidi"/>
        </w:rPr>
      </w:pPr>
      <w:r w:rsidRPr="00B16E19">
        <w:rPr>
          <w:rFonts w:asciiTheme="minorBidi" w:hAnsiTheme="minorBidi" w:cstheme="minorBidi"/>
          <w:b/>
          <w:bCs/>
        </w:rPr>
        <w:t>Figure 4.1</w:t>
      </w:r>
      <w:r w:rsidR="007804FC" w:rsidRPr="00B16E19">
        <w:rPr>
          <w:rFonts w:asciiTheme="minorBidi" w:hAnsiTheme="minorBidi" w:cstheme="minorBidi"/>
          <w:b/>
          <w:bCs/>
        </w:rPr>
        <w:t>3</w:t>
      </w:r>
      <w:r w:rsidRPr="00B16E19">
        <w:rPr>
          <w:rFonts w:asciiTheme="minorBidi" w:hAnsiTheme="minorBidi" w:cstheme="minorBidi"/>
          <w:b/>
          <w:bCs/>
        </w:rPr>
        <w:t>:</w:t>
      </w:r>
      <w:r w:rsidRPr="00CA7CF3">
        <w:rPr>
          <w:rFonts w:asciiTheme="minorBidi" w:hAnsiTheme="minorBidi" w:cstheme="minorBidi"/>
        </w:rPr>
        <w:t xml:space="preserve"> The </w:t>
      </w:r>
      <w:r>
        <w:rPr>
          <w:rFonts w:asciiTheme="minorBidi" w:hAnsiTheme="minorBidi" w:cstheme="minorBidi"/>
        </w:rPr>
        <w:t xml:space="preserve">predicted presence (green) / absence (white) map at </w:t>
      </w:r>
      <w:r w:rsidRPr="007015EA">
        <w:rPr>
          <w:rFonts w:asciiTheme="minorBidi" w:hAnsiTheme="minorBidi" w:cstheme="minorBidi"/>
          <w:b/>
          <w:bCs/>
          <w:i/>
          <w:iCs/>
        </w:rPr>
        <w:t>a)</w:t>
      </w:r>
      <w:r>
        <w:rPr>
          <w:rFonts w:asciiTheme="minorBidi" w:hAnsiTheme="minorBidi" w:cstheme="minorBidi"/>
        </w:rPr>
        <w:t xml:space="preserve"> the 1×1 km and </w:t>
      </w:r>
      <w:r w:rsidRPr="007015EA">
        <w:rPr>
          <w:rFonts w:asciiTheme="minorBidi" w:hAnsiTheme="minorBidi" w:cstheme="minorBidi"/>
          <w:b/>
          <w:bCs/>
          <w:i/>
          <w:iCs/>
        </w:rPr>
        <w:t>b)</w:t>
      </w:r>
      <w:r>
        <w:rPr>
          <w:rFonts w:asciiTheme="minorBidi" w:hAnsiTheme="minorBidi" w:cstheme="minorBidi"/>
        </w:rPr>
        <w:t xml:space="preserve"> the 5×8 km resolution according to the unmasked </w:t>
      </w:r>
      <w:proofErr w:type="spellStart"/>
      <w:r>
        <w:rPr>
          <w:rFonts w:asciiTheme="minorBidi" w:hAnsiTheme="minorBidi" w:cstheme="minorBidi"/>
          <w:i/>
          <w:iCs/>
        </w:rPr>
        <w:t>SpaNiche</w:t>
      </w:r>
      <w:proofErr w:type="spellEnd"/>
      <w:r>
        <w:rPr>
          <w:rFonts w:asciiTheme="minorBidi" w:hAnsiTheme="minorBidi" w:cstheme="minorBidi"/>
        </w:rPr>
        <w:t xml:space="preserve"> model. </w:t>
      </w:r>
      <w:r w:rsidR="007015EA">
        <w:rPr>
          <w:rFonts w:asciiTheme="minorBidi" w:hAnsiTheme="minorBidi" w:cstheme="minorBidi"/>
        </w:rPr>
        <w:t xml:space="preserve">Results from the </w:t>
      </w:r>
      <w:r w:rsidR="007015EA" w:rsidRPr="003A2B13">
        <w:rPr>
          <w:rFonts w:asciiTheme="minorBidi" w:hAnsiTheme="minorBidi" w:cstheme="minorBidi"/>
        </w:rPr>
        <w:t>S1250_R1 dataset</w:t>
      </w:r>
      <w:r w:rsidR="007015EA">
        <w:rPr>
          <w:rFonts w:asciiTheme="minorBidi" w:hAnsiTheme="minorBidi" w:cstheme="minorBidi"/>
        </w:rPr>
        <w:t xml:space="preserve">. </w:t>
      </w:r>
    </w:p>
    <w:p w14:paraId="68362BA0" w14:textId="77777777" w:rsidR="009C3D61" w:rsidRPr="00282F42" w:rsidRDefault="007015EA" w:rsidP="009C3D61">
      <w:pPr>
        <w:tabs>
          <w:tab w:val="left" w:pos="1134"/>
        </w:tabs>
        <w:spacing w:line="360" w:lineRule="auto"/>
        <w:rPr>
          <w:rFonts w:ascii="Times New Roman" w:hAnsi="Times New Roman" w:cs="Times New Roman"/>
          <w:sz w:val="22"/>
          <w:szCs w:val="22"/>
        </w:rPr>
      </w:pPr>
      <w:r>
        <w:rPr>
          <w:rFonts w:asciiTheme="minorBidi" w:hAnsiTheme="minorBidi" w:cstheme="minorBidi"/>
        </w:rPr>
        <w:lastRenderedPageBreak/>
        <w:t xml:space="preserve"> </w:t>
      </w:r>
      <w:r w:rsidR="009C3D61">
        <w:rPr>
          <w:rFonts w:asciiTheme="minorBidi" w:hAnsiTheme="minorBidi" w:cstheme="minorBidi"/>
        </w:rPr>
        <w:t xml:space="preserve"> </w:t>
      </w:r>
    </w:p>
    <w:p w14:paraId="01349403" w14:textId="77777777" w:rsidR="00282F42" w:rsidRPr="00282F42" w:rsidRDefault="003C209B" w:rsidP="00871DC4">
      <w:pPr>
        <w:pStyle w:val="Style2"/>
        <w:rPr>
          <w:rFonts w:ascii="Arial" w:hAnsi="Arial" w:cs="Arial"/>
        </w:rPr>
      </w:pPr>
      <w:bookmarkStart w:id="115" w:name="_Toc445210679"/>
      <w:proofErr w:type="gramStart"/>
      <w:r>
        <w:t>4</w:t>
      </w:r>
      <w:r w:rsidR="00282F42" w:rsidRPr="005245D0">
        <w:t>.</w:t>
      </w:r>
      <w:r w:rsidR="00585240">
        <w:t>i</w:t>
      </w:r>
      <w:proofErr w:type="gramEnd"/>
      <w:r w:rsidR="00282F42" w:rsidRPr="005245D0">
        <w:t>:</w:t>
      </w:r>
      <w:r w:rsidR="00282F42" w:rsidRPr="005245D0">
        <w:tab/>
      </w:r>
      <w:r w:rsidR="007804FC">
        <w:t>Comparison of the</w:t>
      </w:r>
      <w:r w:rsidR="00871DC4">
        <w:t xml:space="preserve"> hybrid models</w:t>
      </w:r>
      <w:bookmarkEnd w:id="115"/>
    </w:p>
    <w:p w14:paraId="6A924F9D" w14:textId="77777777" w:rsidR="00CC46E8" w:rsidRPr="00C82DFB" w:rsidRDefault="00CC46E8" w:rsidP="00CC46E8">
      <w:pPr>
        <w:tabs>
          <w:tab w:val="left" w:pos="1134"/>
        </w:tabs>
        <w:spacing w:line="360" w:lineRule="auto"/>
        <w:jc w:val="center"/>
        <w:rPr>
          <w:rFonts w:ascii="Times New Roman" w:hAnsi="Times New Roman" w:cs="Times New Roman"/>
          <w:i/>
          <w:sz w:val="22"/>
          <w:szCs w:val="22"/>
        </w:rPr>
      </w:pPr>
      <w:proofErr w:type="gramStart"/>
      <w:r w:rsidRPr="00C82DFB">
        <w:rPr>
          <w:rFonts w:ascii="Times New Roman" w:hAnsi="Times New Roman" w:cs="Times New Roman"/>
          <w:i/>
          <w:sz w:val="22"/>
          <w:szCs w:val="22"/>
        </w:rPr>
        <w:t>4.i.1</w:t>
      </w:r>
      <w:proofErr w:type="gramEnd"/>
      <w:r w:rsidRPr="00C82DFB">
        <w:rPr>
          <w:rFonts w:ascii="Times New Roman" w:hAnsi="Times New Roman" w:cs="Times New Roman"/>
          <w:i/>
          <w:sz w:val="22"/>
          <w:szCs w:val="22"/>
        </w:rPr>
        <w:t>: Spatial distributions</w:t>
      </w:r>
    </w:p>
    <w:p w14:paraId="0A0523C3" w14:textId="50064367" w:rsidR="00CC46E8" w:rsidRDefault="00CC46E8" w:rsidP="000A0CEF">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Although caution must be taken interpreting results here from a single species of a single data set some general patterns emerge, although some are likely to be case-specific. Application of the six different models resulted in a wide-range of predicted distributions, varying in their accuracy at both fine-scales and coarse-</w:t>
      </w:r>
      <w:r w:rsidRPr="00B16E19">
        <w:rPr>
          <w:rFonts w:ascii="Times New Roman" w:hAnsi="Times New Roman" w:cs="Times New Roman"/>
          <w:sz w:val="22"/>
          <w:szCs w:val="22"/>
        </w:rPr>
        <w:t>scales (Fig. 4.14).</w:t>
      </w:r>
      <w:r>
        <w:rPr>
          <w:rFonts w:ascii="Times New Roman" w:hAnsi="Times New Roman" w:cs="Times New Roman"/>
          <w:sz w:val="22"/>
          <w:szCs w:val="22"/>
        </w:rPr>
        <w:t xml:space="preserve"> In general, those models with the greatest emphasis on fine-scale accuracy (</w:t>
      </w:r>
      <w:r w:rsidR="000A0CEF">
        <w:rPr>
          <w:rFonts w:ascii="Times New Roman" w:hAnsi="Times New Roman" w:cs="Times New Roman"/>
          <w:sz w:val="22"/>
          <w:szCs w:val="22"/>
        </w:rPr>
        <w:t xml:space="preserve">original SDM and the </w:t>
      </w:r>
      <w:r w:rsidR="000A0CEF" w:rsidRPr="000A0CEF">
        <w:rPr>
          <w:rFonts w:ascii="Times New Roman" w:hAnsi="Times New Roman" w:cs="Times New Roman"/>
          <w:i/>
          <w:iCs/>
          <w:sz w:val="22"/>
          <w:szCs w:val="22"/>
        </w:rPr>
        <w:t>Moving-W</w:t>
      </w:r>
      <w:r w:rsidRPr="000A0CEF">
        <w:rPr>
          <w:rFonts w:ascii="Times New Roman" w:hAnsi="Times New Roman" w:cs="Times New Roman"/>
          <w:i/>
          <w:iCs/>
          <w:sz w:val="22"/>
          <w:szCs w:val="22"/>
        </w:rPr>
        <w:t>indow</w:t>
      </w:r>
      <w:r>
        <w:rPr>
          <w:rFonts w:ascii="Times New Roman" w:hAnsi="Times New Roman" w:cs="Times New Roman"/>
          <w:sz w:val="22"/>
          <w:szCs w:val="22"/>
        </w:rPr>
        <w:t xml:space="preserve"> approaches) predicted wider distributions than those which placed greater emphasis on spatial consistency (</w:t>
      </w:r>
      <w:r w:rsidRPr="000A0CEF">
        <w:rPr>
          <w:rFonts w:ascii="Times New Roman" w:hAnsi="Times New Roman" w:cs="Times New Roman"/>
          <w:i/>
          <w:iCs/>
          <w:sz w:val="22"/>
          <w:szCs w:val="22"/>
        </w:rPr>
        <w:t>Top X</w:t>
      </w:r>
      <w:r>
        <w:rPr>
          <w:rFonts w:ascii="Times New Roman" w:hAnsi="Times New Roman" w:cs="Times New Roman"/>
          <w:sz w:val="22"/>
          <w:szCs w:val="22"/>
        </w:rPr>
        <w:t xml:space="preserve"> and</w:t>
      </w:r>
      <w:r w:rsidR="000A0CEF">
        <w:rPr>
          <w:rFonts w:ascii="Times New Roman" w:hAnsi="Times New Roman" w:cs="Times New Roman"/>
          <w:sz w:val="22"/>
          <w:szCs w:val="22"/>
        </w:rPr>
        <w:t xml:space="preserve"> </w:t>
      </w:r>
      <w:proofErr w:type="spellStart"/>
      <w:r w:rsidR="000A0CEF" w:rsidRPr="000A0CEF">
        <w:rPr>
          <w:rFonts w:ascii="Times New Roman" w:hAnsi="Times New Roman" w:cs="Times New Roman"/>
          <w:i/>
          <w:iCs/>
          <w:sz w:val="22"/>
          <w:szCs w:val="22"/>
        </w:rPr>
        <w:t>Top</w:t>
      </w:r>
      <w:r w:rsidRPr="000A0CEF">
        <w:rPr>
          <w:rFonts w:ascii="Times New Roman" w:hAnsi="Times New Roman" w:cs="Times New Roman"/>
          <w:i/>
          <w:iCs/>
          <w:sz w:val="22"/>
          <w:szCs w:val="22"/>
        </w:rPr>
        <w:t>Down</w:t>
      </w:r>
      <w:proofErr w:type="spellEnd"/>
      <w:r w:rsidR="000A0CEF" w:rsidRPr="000A0CEF">
        <w:rPr>
          <w:rFonts w:ascii="Times New Roman" w:hAnsi="Times New Roman" w:cs="Times New Roman"/>
          <w:i/>
          <w:iCs/>
          <w:sz w:val="22"/>
          <w:szCs w:val="22"/>
        </w:rPr>
        <w:t xml:space="preserve"> </w:t>
      </w:r>
      <w:proofErr w:type="spellStart"/>
      <w:r w:rsidR="000A0CEF" w:rsidRPr="000A0CEF">
        <w:rPr>
          <w:rFonts w:ascii="Times New Roman" w:hAnsi="Times New Roman" w:cs="Times New Roman"/>
          <w:i/>
          <w:iCs/>
          <w:sz w:val="22"/>
          <w:szCs w:val="22"/>
        </w:rPr>
        <w:t>PoO</w:t>
      </w:r>
      <w:proofErr w:type="spellEnd"/>
      <w:r>
        <w:rPr>
          <w:rFonts w:ascii="Times New Roman" w:hAnsi="Times New Roman" w:cs="Times New Roman"/>
          <w:sz w:val="22"/>
          <w:szCs w:val="22"/>
        </w:rPr>
        <w:t>). Largely, this is a result of very low prevalence predicted from the downscaling models. If the atlas data is unreliable, with many false absences, this may lead to such underestimation using downscaling models, which rely on accurate atlas data. This can be seen clearly in figure 4.15, where accuracy after masking is lower than without masking when sample sizes are low (500 samples) but higher when sample sizes are higher (2800 samples). In this case, it looks like 2000 samples provides equivalent accuracy to using all 2800 samples. That the atlas data created from the full 2800 transects only has a TSS of 0.635 also indicates that there is imperfect detectability of the species in the transect data.</w:t>
      </w:r>
    </w:p>
    <w:p w14:paraId="4DC1E7C8" w14:textId="77777777" w:rsidR="00CC46E8" w:rsidRDefault="00CC46E8" w:rsidP="00CC46E8">
      <w:pPr>
        <w:tabs>
          <w:tab w:val="left" w:pos="1134"/>
        </w:tabs>
        <w:spacing w:line="360" w:lineRule="auto"/>
        <w:rPr>
          <w:rFonts w:ascii="Times New Roman" w:hAnsi="Times New Roman" w:cs="Times New Roman"/>
          <w:sz w:val="22"/>
          <w:szCs w:val="22"/>
        </w:rPr>
      </w:pPr>
    </w:p>
    <w:p w14:paraId="64FF27A6" w14:textId="459EC3AD" w:rsidR="00CC46E8" w:rsidRPr="00EA683D" w:rsidRDefault="00CC46E8" w:rsidP="00CC46E8">
      <w:pPr>
        <w:tabs>
          <w:tab w:val="left" w:pos="1134"/>
        </w:tabs>
        <w:spacing w:line="360" w:lineRule="auto"/>
        <w:jc w:val="center"/>
        <w:rPr>
          <w:rFonts w:ascii="Times New Roman" w:hAnsi="Times New Roman" w:cs="Times New Roman"/>
          <w:sz w:val="22"/>
          <w:szCs w:val="22"/>
        </w:rPr>
      </w:pPr>
      <w:proofErr w:type="gramStart"/>
      <w:r>
        <w:rPr>
          <w:rFonts w:ascii="Times New Roman" w:hAnsi="Times New Roman" w:cs="Times New Roman"/>
          <w:i/>
          <w:sz w:val="22"/>
          <w:szCs w:val="22"/>
        </w:rPr>
        <w:t>4.i.2</w:t>
      </w:r>
      <w:proofErr w:type="gramEnd"/>
      <w:r>
        <w:rPr>
          <w:rFonts w:ascii="Times New Roman" w:hAnsi="Times New Roman" w:cs="Times New Roman"/>
          <w:i/>
          <w:sz w:val="22"/>
          <w:szCs w:val="22"/>
        </w:rPr>
        <w:t>: Predicted prevalences</w:t>
      </w:r>
    </w:p>
    <w:p w14:paraId="2BA0F5A1" w14:textId="77777777" w:rsidR="00CC46E8" w:rsidRDefault="00CC46E8" w:rsidP="00CC46E8">
      <w:pPr>
        <w:spacing w:line="360" w:lineRule="auto"/>
        <w:rPr>
          <w:rFonts w:ascii="Times New Roman" w:hAnsi="Times New Roman" w:cs="Times New Roman"/>
          <w:sz w:val="22"/>
          <w:szCs w:val="22"/>
        </w:rPr>
      </w:pPr>
      <w:r>
        <w:rPr>
          <w:rFonts w:ascii="Times New Roman" w:hAnsi="Times New Roman" w:cs="Times New Roman"/>
          <w:sz w:val="22"/>
          <w:szCs w:val="22"/>
        </w:rPr>
        <w:t>There were large differences in the predicted prevalences (number of cells occupied) of the models (</w:t>
      </w:r>
      <w:r w:rsidRPr="00B16E19">
        <w:rPr>
          <w:rFonts w:ascii="Times New Roman" w:hAnsi="Times New Roman" w:cs="Times New Roman"/>
          <w:sz w:val="22"/>
          <w:szCs w:val="22"/>
        </w:rPr>
        <w:t>Table 4.8).</w:t>
      </w:r>
      <w:r>
        <w:rPr>
          <w:rFonts w:ascii="Times New Roman" w:hAnsi="Times New Roman" w:cs="Times New Roman"/>
          <w:sz w:val="22"/>
          <w:szCs w:val="22"/>
        </w:rPr>
        <w:t xml:space="preserve"> Models </w:t>
      </w:r>
      <w:proofErr w:type="spellStart"/>
      <w:r>
        <w:rPr>
          <w:rFonts w:ascii="Times New Roman" w:hAnsi="Times New Roman" w:cs="Times New Roman"/>
          <w:sz w:val="22"/>
          <w:szCs w:val="22"/>
        </w:rPr>
        <w:t>thresholded</w:t>
      </w:r>
      <w:proofErr w:type="spellEnd"/>
      <w:r>
        <w:rPr>
          <w:rFonts w:ascii="Times New Roman" w:hAnsi="Times New Roman" w:cs="Times New Roman"/>
          <w:sz w:val="22"/>
          <w:szCs w:val="22"/>
        </w:rPr>
        <w:t xml:space="preserve"> according to fine-scale accuracy predicted prevalences an order of magnitude larger than those constrained by the downscaling model (e.g. </w:t>
      </w:r>
      <w:r w:rsidRPr="000A0CEF">
        <w:rPr>
          <w:rFonts w:ascii="Times New Roman" w:hAnsi="Times New Roman" w:cs="Times New Roman"/>
          <w:i/>
          <w:iCs/>
          <w:sz w:val="22"/>
          <w:szCs w:val="22"/>
        </w:rPr>
        <w:t>SDM</w:t>
      </w:r>
      <w:r>
        <w:rPr>
          <w:rFonts w:ascii="Times New Roman" w:hAnsi="Times New Roman" w:cs="Times New Roman"/>
          <w:sz w:val="22"/>
          <w:szCs w:val="22"/>
        </w:rPr>
        <w:t xml:space="preserve"> = 5587 cells; </w:t>
      </w:r>
      <w:r w:rsidRPr="000A0CEF">
        <w:rPr>
          <w:rFonts w:ascii="Times New Roman" w:hAnsi="Times New Roman" w:cs="Times New Roman"/>
          <w:i/>
          <w:iCs/>
          <w:sz w:val="22"/>
          <w:szCs w:val="22"/>
        </w:rPr>
        <w:t>Top X</w:t>
      </w:r>
      <w:r>
        <w:rPr>
          <w:rFonts w:ascii="Times New Roman" w:hAnsi="Times New Roman" w:cs="Times New Roman"/>
          <w:sz w:val="22"/>
          <w:szCs w:val="22"/>
        </w:rPr>
        <w:t xml:space="preserve"> = 537 cells; both unmasked). The </w:t>
      </w:r>
      <w:proofErr w:type="spellStart"/>
      <w:r w:rsidRPr="00CC46E8">
        <w:rPr>
          <w:rFonts w:ascii="Times New Roman" w:hAnsi="Times New Roman" w:cs="Times New Roman"/>
          <w:i/>
          <w:iCs/>
          <w:sz w:val="22"/>
          <w:szCs w:val="22"/>
        </w:rPr>
        <w:t>SpaNiche</w:t>
      </w:r>
      <w:proofErr w:type="spellEnd"/>
      <w:r>
        <w:rPr>
          <w:rFonts w:ascii="Times New Roman" w:hAnsi="Times New Roman" w:cs="Times New Roman"/>
          <w:sz w:val="22"/>
          <w:szCs w:val="22"/>
        </w:rPr>
        <w:t xml:space="preserve"> model falls between the two extremes (unmasked = 3710 cells; masked = 3189 cells). In fact, if the prevalence within the transect data (0.206) were to be extrapolated across the entire extent then we would expect 3428 cells, very close to that predicted by the </w:t>
      </w:r>
      <w:proofErr w:type="spellStart"/>
      <w:r w:rsidRPr="00CC46E8">
        <w:rPr>
          <w:rFonts w:ascii="Times New Roman" w:hAnsi="Times New Roman" w:cs="Times New Roman"/>
          <w:i/>
          <w:iCs/>
          <w:sz w:val="22"/>
          <w:szCs w:val="22"/>
        </w:rPr>
        <w:t>SpaNiche</w:t>
      </w:r>
      <w:proofErr w:type="spellEnd"/>
      <w:r>
        <w:rPr>
          <w:rFonts w:ascii="Times New Roman" w:hAnsi="Times New Roman" w:cs="Times New Roman"/>
          <w:sz w:val="22"/>
          <w:szCs w:val="22"/>
        </w:rPr>
        <w:t xml:space="preserve"> model.</w:t>
      </w:r>
    </w:p>
    <w:p w14:paraId="2C3BE35D" w14:textId="77777777" w:rsidR="00CC46E8" w:rsidRPr="00C82DFB" w:rsidRDefault="00CC46E8" w:rsidP="00CC46E8">
      <w:pPr>
        <w:spacing w:line="360" w:lineRule="auto"/>
        <w:rPr>
          <w:rFonts w:ascii="Times New Roman" w:hAnsi="Times New Roman" w:cs="Times New Roman"/>
          <w:sz w:val="22"/>
          <w:szCs w:val="22"/>
        </w:rPr>
      </w:pPr>
    </w:p>
    <w:p w14:paraId="34449438" w14:textId="77777777" w:rsidR="00CC46E8" w:rsidRPr="00C82DFB" w:rsidRDefault="00CC46E8" w:rsidP="00CC46E8">
      <w:pPr>
        <w:tabs>
          <w:tab w:val="left" w:pos="1134"/>
        </w:tabs>
        <w:spacing w:line="360" w:lineRule="auto"/>
        <w:jc w:val="center"/>
        <w:rPr>
          <w:rFonts w:ascii="Times New Roman" w:hAnsi="Times New Roman" w:cs="Times New Roman"/>
          <w:i/>
          <w:sz w:val="22"/>
          <w:szCs w:val="22"/>
        </w:rPr>
      </w:pPr>
      <w:proofErr w:type="gramStart"/>
      <w:r w:rsidRPr="00C82DFB">
        <w:rPr>
          <w:rFonts w:ascii="Times New Roman" w:hAnsi="Times New Roman" w:cs="Times New Roman"/>
          <w:i/>
          <w:sz w:val="22"/>
          <w:szCs w:val="22"/>
        </w:rPr>
        <w:t>4.i.</w:t>
      </w:r>
      <w:r>
        <w:rPr>
          <w:rFonts w:ascii="Times New Roman" w:hAnsi="Times New Roman" w:cs="Times New Roman"/>
          <w:i/>
          <w:sz w:val="22"/>
          <w:szCs w:val="22"/>
        </w:rPr>
        <w:t>3</w:t>
      </w:r>
      <w:proofErr w:type="gramEnd"/>
      <w:r w:rsidRPr="00C82DFB">
        <w:rPr>
          <w:rFonts w:ascii="Times New Roman" w:hAnsi="Times New Roman" w:cs="Times New Roman"/>
          <w:i/>
          <w:sz w:val="22"/>
          <w:szCs w:val="22"/>
        </w:rPr>
        <w:t>: Fine-scale and coarse-scale accuracy</w:t>
      </w:r>
    </w:p>
    <w:p w14:paraId="22E5CD3B" w14:textId="10EE0BA1" w:rsidR="00CC46E8" w:rsidRDefault="00CC46E8" w:rsidP="00B16E19">
      <w:pPr>
        <w:tabs>
          <w:tab w:val="left" w:pos="1134"/>
        </w:tabs>
        <w:spacing w:line="360" w:lineRule="auto"/>
        <w:rPr>
          <w:rFonts w:ascii="Times New Roman" w:hAnsi="Times New Roman" w:cs="Times New Roman"/>
          <w:sz w:val="22"/>
          <w:szCs w:val="22"/>
        </w:rPr>
      </w:pPr>
      <w:r>
        <w:rPr>
          <w:rFonts w:ascii="Times New Roman" w:hAnsi="Times New Roman" w:cs="Times New Roman"/>
          <w:sz w:val="22"/>
          <w:szCs w:val="22"/>
        </w:rPr>
        <w:t xml:space="preserve">Unsurprisingly, fine-scale accuracy when measured using TSS is highest in the original SDM (which finds the threshold that maximises TSS) and the two </w:t>
      </w:r>
      <w:r w:rsidRPr="00CC46E8">
        <w:rPr>
          <w:rFonts w:ascii="Times New Roman" w:hAnsi="Times New Roman" w:cs="Times New Roman"/>
          <w:i/>
          <w:iCs/>
          <w:sz w:val="22"/>
          <w:szCs w:val="22"/>
        </w:rPr>
        <w:t>Moving Window</w:t>
      </w:r>
      <w:r>
        <w:rPr>
          <w:rFonts w:ascii="Times New Roman" w:hAnsi="Times New Roman" w:cs="Times New Roman"/>
          <w:sz w:val="22"/>
          <w:szCs w:val="22"/>
        </w:rPr>
        <w:t xml:space="preserve"> </w:t>
      </w:r>
      <w:r w:rsidRPr="00B16E19">
        <w:rPr>
          <w:rFonts w:ascii="Times New Roman" w:hAnsi="Times New Roman" w:cs="Times New Roman"/>
          <w:sz w:val="22"/>
          <w:szCs w:val="22"/>
        </w:rPr>
        <w:t xml:space="preserve">approaches (Table 4.8, </w:t>
      </w:r>
      <w:r w:rsidR="00B16E19" w:rsidRPr="00B16E19">
        <w:rPr>
          <w:rFonts w:ascii="Times New Roman" w:hAnsi="Times New Roman" w:cs="Times New Roman"/>
          <w:sz w:val="22"/>
          <w:szCs w:val="22"/>
        </w:rPr>
        <w:t>F</w:t>
      </w:r>
      <w:r w:rsidRPr="00B16E19">
        <w:rPr>
          <w:rFonts w:ascii="Times New Roman" w:hAnsi="Times New Roman" w:cs="Times New Roman"/>
          <w:sz w:val="22"/>
          <w:szCs w:val="22"/>
        </w:rPr>
        <w:t xml:space="preserve">ig. 4.15). </w:t>
      </w:r>
      <w:proofErr w:type="spellStart"/>
      <w:r w:rsidRPr="00B16E19">
        <w:rPr>
          <w:rFonts w:ascii="Times New Roman" w:hAnsi="Times New Roman" w:cs="Times New Roman"/>
          <w:i/>
          <w:iCs/>
          <w:sz w:val="22"/>
          <w:szCs w:val="22"/>
        </w:rPr>
        <w:t>TopDown</w:t>
      </w:r>
      <w:proofErr w:type="spellEnd"/>
      <w:r w:rsidRPr="00B16E19">
        <w:rPr>
          <w:rFonts w:ascii="Times New Roman" w:hAnsi="Times New Roman" w:cs="Times New Roman"/>
          <w:i/>
          <w:iCs/>
          <w:sz w:val="22"/>
          <w:szCs w:val="22"/>
        </w:rPr>
        <w:t xml:space="preserve"> </w:t>
      </w:r>
      <w:proofErr w:type="spellStart"/>
      <w:r w:rsidRPr="00B16E19">
        <w:rPr>
          <w:rFonts w:ascii="Times New Roman" w:hAnsi="Times New Roman" w:cs="Times New Roman"/>
          <w:i/>
          <w:iCs/>
          <w:sz w:val="22"/>
          <w:szCs w:val="22"/>
        </w:rPr>
        <w:t>PoO</w:t>
      </w:r>
      <w:proofErr w:type="spellEnd"/>
      <w:r w:rsidRPr="00B16E19">
        <w:rPr>
          <w:rFonts w:ascii="Times New Roman" w:hAnsi="Times New Roman" w:cs="Times New Roman"/>
          <w:sz w:val="22"/>
          <w:szCs w:val="22"/>
        </w:rPr>
        <w:t xml:space="preserve"> and </w:t>
      </w:r>
      <w:r w:rsidRPr="00B16E19">
        <w:rPr>
          <w:rFonts w:ascii="Times New Roman" w:hAnsi="Times New Roman" w:cs="Times New Roman"/>
          <w:i/>
          <w:iCs/>
          <w:sz w:val="22"/>
          <w:szCs w:val="22"/>
        </w:rPr>
        <w:t>Top X</w:t>
      </w:r>
      <w:r w:rsidRPr="00B16E19">
        <w:rPr>
          <w:rFonts w:ascii="Times New Roman" w:hAnsi="Times New Roman" w:cs="Times New Roman"/>
          <w:sz w:val="22"/>
          <w:szCs w:val="22"/>
        </w:rPr>
        <w:t xml:space="preserve"> both perform poorly due to the low prevalence predicted in the downscaling models. If accuracy is measured using Kappa then the </w:t>
      </w:r>
      <w:proofErr w:type="spellStart"/>
      <w:r w:rsidRPr="00B16E19">
        <w:rPr>
          <w:rFonts w:ascii="Times New Roman" w:hAnsi="Times New Roman" w:cs="Times New Roman"/>
          <w:i/>
          <w:iCs/>
          <w:sz w:val="22"/>
          <w:szCs w:val="22"/>
        </w:rPr>
        <w:t>SpaNiche</w:t>
      </w:r>
      <w:proofErr w:type="spellEnd"/>
      <w:r w:rsidRPr="00B16E19">
        <w:rPr>
          <w:rFonts w:ascii="Times New Roman" w:hAnsi="Times New Roman" w:cs="Times New Roman"/>
          <w:sz w:val="22"/>
          <w:szCs w:val="22"/>
        </w:rPr>
        <w:t xml:space="preserve"> model performs best (</w:t>
      </w:r>
      <w:r w:rsidR="00B16E19" w:rsidRPr="00B16E19">
        <w:rPr>
          <w:rFonts w:ascii="Times New Roman" w:hAnsi="Times New Roman" w:cs="Times New Roman"/>
          <w:sz w:val="22"/>
          <w:szCs w:val="22"/>
        </w:rPr>
        <w:t>F</w:t>
      </w:r>
      <w:r w:rsidRPr="00B16E19">
        <w:rPr>
          <w:rFonts w:ascii="Times New Roman" w:hAnsi="Times New Roman" w:cs="Times New Roman"/>
          <w:sz w:val="22"/>
          <w:szCs w:val="22"/>
        </w:rPr>
        <w:t xml:space="preserve">ig. 4.15). At coarse-scales the two moving window approaches and the </w:t>
      </w:r>
      <w:proofErr w:type="spellStart"/>
      <w:r w:rsidRPr="00B16E19">
        <w:rPr>
          <w:rFonts w:ascii="Times New Roman" w:hAnsi="Times New Roman" w:cs="Times New Roman"/>
          <w:i/>
          <w:iCs/>
          <w:sz w:val="22"/>
          <w:szCs w:val="22"/>
        </w:rPr>
        <w:t>SpaNiche</w:t>
      </w:r>
      <w:proofErr w:type="spellEnd"/>
      <w:r w:rsidRPr="00B16E19">
        <w:rPr>
          <w:rFonts w:ascii="Times New Roman" w:hAnsi="Times New Roman" w:cs="Times New Roman"/>
          <w:sz w:val="22"/>
          <w:szCs w:val="22"/>
        </w:rPr>
        <w:t xml:space="preserve"> model all outperform the traditional SDM approach. Simple masking of</w:t>
      </w:r>
      <w:r>
        <w:rPr>
          <w:rFonts w:ascii="Times New Roman" w:hAnsi="Times New Roman" w:cs="Times New Roman"/>
          <w:sz w:val="22"/>
          <w:szCs w:val="22"/>
        </w:rPr>
        <w:t xml:space="preserve"> all models to the coarse-scale atlas data, including the original SDM, can provide significant increases in fine-scale accuracy but only if atlas data is reliable, in this case where sample size is &gt;2000 transects. If atlas data is inaccurate accuracy is greatly decreased.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113" w:type="dxa"/>
        </w:tblCellMar>
        <w:tblLook w:val="04A0" w:firstRow="1" w:lastRow="0" w:firstColumn="1" w:lastColumn="0" w:noHBand="0" w:noVBand="1"/>
      </w:tblPr>
      <w:tblGrid>
        <w:gridCol w:w="2494"/>
        <w:gridCol w:w="6533"/>
      </w:tblGrid>
      <w:tr w:rsidR="008711A8" w14:paraId="6C140BD6" w14:textId="77777777" w:rsidTr="008711A8">
        <w:tc>
          <w:tcPr>
            <w:tcW w:w="4508" w:type="dxa"/>
          </w:tcPr>
          <w:p w14:paraId="51B3C1D1" w14:textId="0DE8F8B4" w:rsidR="008711A8" w:rsidRPr="00CC46E8" w:rsidRDefault="008711A8" w:rsidP="008711A8">
            <w:pPr>
              <w:tabs>
                <w:tab w:val="left" w:pos="1134"/>
              </w:tabs>
              <w:spacing w:line="276" w:lineRule="auto"/>
              <w:rPr>
                <w:rFonts w:asciiTheme="minorBidi" w:hAnsiTheme="minorBidi" w:cstheme="minorBidi"/>
              </w:rPr>
            </w:pPr>
            <w:r w:rsidRPr="00CC46E8">
              <w:rPr>
                <w:rFonts w:asciiTheme="minorBidi" w:hAnsiTheme="minorBidi" w:cstheme="minorBidi"/>
                <w:b/>
                <w:bCs/>
              </w:rPr>
              <w:lastRenderedPageBreak/>
              <w:t>Figure 4.14:</w:t>
            </w:r>
            <w:r w:rsidRPr="00CC46E8">
              <w:rPr>
                <w:rFonts w:asciiTheme="minorBidi" w:hAnsiTheme="minorBidi" w:cstheme="minorBidi"/>
              </w:rPr>
              <w:t xml:space="preserve"> The predicted presence (green) / absence (white) map at the 1×1 km </w:t>
            </w:r>
            <w:r>
              <w:rPr>
                <w:rFonts w:asciiTheme="minorBidi" w:hAnsiTheme="minorBidi" w:cstheme="minorBidi"/>
              </w:rPr>
              <w:t xml:space="preserve">(left panels) </w:t>
            </w:r>
            <w:r w:rsidRPr="00CC46E8">
              <w:rPr>
                <w:rFonts w:asciiTheme="minorBidi" w:hAnsiTheme="minorBidi" w:cstheme="minorBidi"/>
              </w:rPr>
              <w:t>and the 5×8 km</w:t>
            </w:r>
            <w:r>
              <w:rPr>
                <w:rFonts w:asciiTheme="minorBidi" w:hAnsiTheme="minorBidi" w:cstheme="minorBidi"/>
              </w:rPr>
              <w:t xml:space="preserve"> (right panels)</w:t>
            </w:r>
            <w:r w:rsidRPr="00CC46E8">
              <w:rPr>
                <w:rFonts w:asciiTheme="minorBidi" w:hAnsiTheme="minorBidi" w:cstheme="minorBidi"/>
              </w:rPr>
              <w:t xml:space="preserve"> resolution</w:t>
            </w:r>
            <w:r>
              <w:rPr>
                <w:rFonts w:asciiTheme="minorBidi" w:hAnsiTheme="minorBidi" w:cstheme="minorBidi"/>
              </w:rPr>
              <w:t>s</w:t>
            </w:r>
            <w:r w:rsidRPr="00CC46E8">
              <w:rPr>
                <w:rFonts w:asciiTheme="minorBidi" w:hAnsiTheme="minorBidi" w:cstheme="minorBidi"/>
              </w:rPr>
              <w:t xml:space="preserve"> for all unmasked models</w:t>
            </w:r>
            <w:r>
              <w:rPr>
                <w:rFonts w:asciiTheme="minorBidi" w:hAnsiTheme="minorBidi" w:cstheme="minorBidi"/>
              </w:rPr>
              <w:t>,</w:t>
            </w:r>
            <w:r w:rsidRPr="00CC46E8">
              <w:rPr>
                <w:rFonts w:asciiTheme="minorBidi" w:hAnsiTheme="minorBidi" w:cstheme="minorBidi"/>
              </w:rPr>
              <w:t xml:space="preserve"> the transect data (red = presence, black = absence) and independent atlas data. Results from the S1250_R1 dataset.</w:t>
            </w:r>
          </w:p>
          <w:p w14:paraId="64B3C793" w14:textId="77777777" w:rsidR="008711A8" w:rsidRDefault="008711A8" w:rsidP="00B16E19">
            <w:pPr>
              <w:tabs>
                <w:tab w:val="left" w:pos="1134"/>
              </w:tabs>
              <w:spacing w:line="360" w:lineRule="auto"/>
              <w:rPr>
                <w:rFonts w:ascii="Times New Roman" w:hAnsi="Times New Roman" w:cs="Times New Roman"/>
                <w:sz w:val="22"/>
                <w:szCs w:val="22"/>
              </w:rPr>
            </w:pPr>
          </w:p>
        </w:tc>
        <w:tc>
          <w:tcPr>
            <w:tcW w:w="4509" w:type="dxa"/>
          </w:tcPr>
          <w:p w14:paraId="5FFC45F1" w14:textId="2DBA196A" w:rsidR="008711A8" w:rsidRDefault="008711A8" w:rsidP="00B16E19">
            <w:pPr>
              <w:tabs>
                <w:tab w:val="left" w:pos="1134"/>
              </w:tabs>
              <w:spacing w:line="360" w:lineRule="auto"/>
              <w:rPr>
                <w:rFonts w:ascii="Times New Roman" w:hAnsi="Times New Roman" w:cs="Times New Roman"/>
                <w:sz w:val="22"/>
                <w:szCs w:val="22"/>
              </w:rPr>
            </w:pPr>
            <w:r w:rsidRPr="00B16E19">
              <w:rPr>
                <w:rFonts w:ascii="Times New Roman" w:hAnsi="Times New Roman" w:cs="Times New Roman"/>
                <w:noProof/>
                <w:sz w:val="22"/>
                <w:szCs w:val="22"/>
                <w:lang w:eastAsia="en-GB" w:bidi="he-IL"/>
              </w:rPr>
              <w:drawing>
                <wp:inline distT="0" distB="0" distL="0" distR="0" wp14:anchorId="576DC881" wp14:editId="29B1E444">
                  <wp:extent cx="4070980" cy="8424000"/>
                  <wp:effectExtent l="0" t="0" r="6350" b="0"/>
                  <wp:docPr id="9" name="Picture 9" descr="C:\Users\Yoni Gavish\Dropbox\Hybrid figures\Final figures\All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ni Gavish\Dropbox\Hybrid figures\Final figures\All map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70980" cy="8424000"/>
                          </a:xfrm>
                          <a:prstGeom prst="rect">
                            <a:avLst/>
                          </a:prstGeom>
                          <a:noFill/>
                          <a:ln>
                            <a:noFill/>
                          </a:ln>
                        </pic:spPr>
                      </pic:pic>
                    </a:graphicData>
                  </a:graphic>
                </wp:inline>
              </w:drawing>
            </w:r>
          </w:p>
        </w:tc>
      </w:tr>
    </w:tbl>
    <w:p w14:paraId="05EE7B5E" w14:textId="77777777" w:rsidR="008711A8" w:rsidRDefault="008711A8" w:rsidP="00B16E19">
      <w:pPr>
        <w:tabs>
          <w:tab w:val="left" w:pos="1134"/>
        </w:tabs>
        <w:spacing w:line="360" w:lineRule="auto"/>
        <w:rPr>
          <w:rFonts w:ascii="Times New Roman" w:hAnsi="Times New Roman" w:cs="Times New Roman"/>
          <w:sz w:val="22"/>
          <w:szCs w:val="22"/>
        </w:rPr>
      </w:pPr>
    </w:p>
    <w:p w14:paraId="5A0FA74F" w14:textId="64FC70A8" w:rsidR="005C6C72" w:rsidRDefault="005C6C72" w:rsidP="008A70A8">
      <w:pPr>
        <w:tabs>
          <w:tab w:val="left" w:pos="1134"/>
        </w:tabs>
        <w:spacing w:line="276" w:lineRule="auto"/>
        <w:rPr>
          <w:rFonts w:asciiTheme="minorBidi" w:hAnsiTheme="minorBidi" w:cstheme="minorBidi"/>
        </w:rPr>
      </w:pPr>
      <w:r w:rsidRPr="0008493E">
        <w:rPr>
          <w:rFonts w:asciiTheme="minorBidi" w:hAnsiTheme="minorBidi" w:cstheme="minorBidi"/>
          <w:b/>
          <w:bCs/>
        </w:rPr>
        <w:lastRenderedPageBreak/>
        <w:t>Table 4.</w:t>
      </w:r>
      <w:r w:rsidR="008A70A8">
        <w:rPr>
          <w:rFonts w:asciiTheme="minorBidi" w:hAnsiTheme="minorBidi" w:cstheme="minorBidi"/>
          <w:b/>
          <w:bCs/>
        </w:rPr>
        <w:t>8</w:t>
      </w:r>
      <w:r w:rsidRPr="0008493E">
        <w:rPr>
          <w:rFonts w:asciiTheme="minorBidi" w:hAnsiTheme="minorBidi" w:cstheme="minorBidi"/>
          <w:b/>
          <w:bCs/>
        </w:rPr>
        <w:t>:</w:t>
      </w:r>
      <w:r w:rsidRPr="0008493E">
        <w:rPr>
          <w:rFonts w:asciiTheme="minorBidi" w:hAnsiTheme="minorBidi" w:cstheme="minorBidi"/>
        </w:rPr>
        <w:t xml:space="preserve"> </w:t>
      </w:r>
      <w:r w:rsidR="008A70A8">
        <w:rPr>
          <w:rFonts w:asciiTheme="minorBidi" w:hAnsiTheme="minorBidi" w:cstheme="minorBidi"/>
        </w:rPr>
        <w:t xml:space="preserve">The performance of the SDM and hybrid model in fine (1×1 km) and coarse (5×8 km) resolutions. True Skills Statistic (TSS) is given at fine resolution against both the training data (where the threshold was selected) and the testing data.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392"/>
        <w:gridCol w:w="851"/>
        <w:gridCol w:w="679"/>
        <w:gridCol w:w="1261"/>
        <w:gridCol w:w="1344"/>
        <w:gridCol w:w="1030"/>
        <w:gridCol w:w="1044"/>
        <w:gridCol w:w="962"/>
        <w:gridCol w:w="993"/>
      </w:tblGrid>
      <w:tr w:rsidR="008A70A8" w:rsidRPr="008A70A8" w14:paraId="0C4EA99F" w14:textId="77777777" w:rsidTr="001B53AB">
        <w:tc>
          <w:tcPr>
            <w:tcW w:w="1243" w:type="dxa"/>
            <w:gridSpan w:val="2"/>
          </w:tcPr>
          <w:p w14:paraId="28B4A03B" w14:textId="77777777" w:rsidR="008A70A8" w:rsidRPr="008A70A8" w:rsidRDefault="008A70A8">
            <w:pPr>
              <w:rPr>
                <w:rFonts w:asciiTheme="minorBidi" w:hAnsiTheme="minorBidi" w:cstheme="minorBidi"/>
                <w:lang w:eastAsia="en-US"/>
              </w:rPr>
            </w:pPr>
          </w:p>
        </w:tc>
        <w:tc>
          <w:tcPr>
            <w:tcW w:w="679" w:type="dxa"/>
            <w:tcBorders>
              <w:right w:val="single" w:sz="4" w:space="0" w:color="auto"/>
            </w:tcBorders>
          </w:tcPr>
          <w:p w14:paraId="3473C25D" w14:textId="77777777" w:rsidR="008A70A8" w:rsidRPr="008A70A8" w:rsidRDefault="008A70A8">
            <w:pPr>
              <w:rPr>
                <w:rFonts w:asciiTheme="minorBidi" w:hAnsiTheme="minorBidi" w:cstheme="minorBidi"/>
              </w:rPr>
            </w:pPr>
          </w:p>
        </w:tc>
        <w:tc>
          <w:tcPr>
            <w:tcW w:w="4679" w:type="dxa"/>
            <w:gridSpan w:val="4"/>
            <w:tcBorders>
              <w:left w:val="single" w:sz="4" w:space="0" w:color="auto"/>
              <w:bottom w:val="single" w:sz="4" w:space="0" w:color="auto"/>
              <w:right w:val="single" w:sz="4" w:space="0" w:color="auto"/>
            </w:tcBorders>
            <w:shd w:val="clear" w:color="auto" w:fill="808080" w:themeFill="background1" w:themeFillShade="80"/>
            <w:vAlign w:val="center"/>
            <w:hideMark/>
          </w:tcPr>
          <w:p w14:paraId="57F435D6" w14:textId="77777777" w:rsidR="008A70A8" w:rsidRPr="001B53AB" w:rsidRDefault="008A70A8">
            <w:pPr>
              <w:jc w:val="center"/>
              <w:rPr>
                <w:rFonts w:asciiTheme="minorBidi" w:hAnsiTheme="minorBidi" w:cstheme="minorBidi"/>
                <w:color w:val="FFFFFF" w:themeColor="background1"/>
              </w:rPr>
            </w:pPr>
            <w:r w:rsidRPr="001B53AB">
              <w:rPr>
                <w:rFonts w:asciiTheme="minorBidi" w:hAnsiTheme="minorBidi" w:cstheme="minorBidi"/>
                <w:color w:val="FFFFFF" w:themeColor="background1"/>
              </w:rPr>
              <w:t>Fine-scale</w:t>
            </w:r>
          </w:p>
        </w:tc>
        <w:tc>
          <w:tcPr>
            <w:tcW w:w="1955" w:type="dxa"/>
            <w:gridSpan w:val="2"/>
            <w:tcBorders>
              <w:left w:val="single" w:sz="4" w:space="0" w:color="auto"/>
              <w:bottom w:val="single" w:sz="4" w:space="0" w:color="auto"/>
            </w:tcBorders>
            <w:shd w:val="clear" w:color="auto" w:fill="808080" w:themeFill="background1" w:themeFillShade="80"/>
            <w:vAlign w:val="center"/>
            <w:hideMark/>
          </w:tcPr>
          <w:p w14:paraId="4EC23A98" w14:textId="77777777" w:rsidR="008A70A8" w:rsidRPr="001B53AB" w:rsidRDefault="008A70A8">
            <w:pPr>
              <w:jc w:val="center"/>
              <w:rPr>
                <w:rFonts w:asciiTheme="minorBidi" w:hAnsiTheme="minorBidi" w:cstheme="minorBidi"/>
                <w:color w:val="FFFFFF" w:themeColor="background1"/>
              </w:rPr>
            </w:pPr>
            <w:r w:rsidRPr="001B53AB">
              <w:rPr>
                <w:rFonts w:asciiTheme="minorBidi" w:hAnsiTheme="minorBidi" w:cstheme="minorBidi"/>
                <w:color w:val="FFFFFF" w:themeColor="background1"/>
              </w:rPr>
              <w:t>Coarse scale</w:t>
            </w:r>
          </w:p>
        </w:tc>
      </w:tr>
      <w:tr w:rsidR="008A70A8" w:rsidRPr="008A70A8" w14:paraId="1FAEFEE5" w14:textId="77777777" w:rsidTr="001B53AB">
        <w:tc>
          <w:tcPr>
            <w:tcW w:w="1243" w:type="dxa"/>
            <w:gridSpan w:val="2"/>
            <w:tcBorders>
              <w:bottom w:val="single" w:sz="4" w:space="0" w:color="auto"/>
            </w:tcBorders>
          </w:tcPr>
          <w:p w14:paraId="40CDE86B" w14:textId="77777777" w:rsidR="008A70A8" w:rsidRPr="008A70A8" w:rsidRDefault="008A70A8">
            <w:pPr>
              <w:rPr>
                <w:rFonts w:asciiTheme="minorBidi" w:hAnsiTheme="minorBidi" w:cstheme="minorBidi"/>
              </w:rPr>
            </w:pPr>
          </w:p>
        </w:tc>
        <w:tc>
          <w:tcPr>
            <w:tcW w:w="679" w:type="dxa"/>
            <w:tcBorders>
              <w:bottom w:val="single" w:sz="4" w:space="0" w:color="auto"/>
              <w:right w:val="single" w:sz="4" w:space="0" w:color="auto"/>
            </w:tcBorders>
          </w:tcPr>
          <w:p w14:paraId="365A186E" w14:textId="77777777" w:rsidR="008A70A8" w:rsidRPr="008A70A8" w:rsidRDefault="008A70A8">
            <w:pPr>
              <w:rPr>
                <w:rFonts w:asciiTheme="minorBidi" w:hAnsiTheme="minorBidi" w:cstheme="minorBidi"/>
              </w:rPr>
            </w:pPr>
          </w:p>
        </w:tc>
        <w:tc>
          <w:tcPr>
            <w:tcW w:w="1261" w:type="dxa"/>
            <w:tcBorders>
              <w:top w:val="single" w:sz="4" w:space="0" w:color="auto"/>
              <w:left w:val="single" w:sz="4" w:space="0" w:color="auto"/>
              <w:bottom w:val="single" w:sz="4" w:space="0" w:color="auto"/>
            </w:tcBorders>
            <w:shd w:val="clear" w:color="auto" w:fill="BFBFBF" w:themeFill="background1" w:themeFillShade="BF"/>
            <w:vAlign w:val="center"/>
            <w:hideMark/>
          </w:tcPr>
          <w:p w14:paraId="3967F958" w14:textId="77777777" w:rsidR="008A70A8" w:rsidRPr="008A70A8" w:rsidRDefault="008A70A8">
            <w:pPr>
              <w:jc w:val="center"/>
              <w:rPr>
                <w:rFonts w:asciiTheme="minorBidi" w:hAnsiTheme="minorBidi" w:cstheme="minorBidi"/>
              </w:rPr>
            </w:pPr>
            <w:r w:rsidRPr="008A70A8">
              <w:rPr>
                <w:rFonts w:asciiTheme="minorBidi" w:hAnsiTheme="minorBidi" w:cstheme="minorBidi"/>
              </w:rPr>
              <w:t>TSS</w:t>
            </w:r>
          </w:p>
          <w:p w14:paraId="64D58673" w14:textId="77777777" w:rsidR="008A70A8" w:rsidRPr="008A70A8" w:rsidRDefault="008A70A8">
            <w:pPr>
              <w:jc w:val="center"/>
              <w:rPr>
                <w:rFonts w:asciiTheme="minorBidi" w:hAnsiTheme="minorBidi" w:cstheme="minorBidi"/>
              </w:rPr>
            </w:pPr>
            <w:r w:rsidRPr="008A70A8">
              <w:rPr>
                <w:rFonts w:asciiTheme="minorBidi" w:hAnsiTheme="minorBidi" w:cstheme="minorBidi"/>
              </w:rPr>
              <w:t>Training data</w:t>
            </w:r>
          </w:p>
        </w:tc>
        <w:tc>
          <w:tcPr>
            <w:tcW w:w="1344" w:type="dxa"/>
            <w:tcBorders>
              <w:top w:val="single" w:sz="4" w:space="0" w:color="auto"/>
              <w:bottom w:val="single" w:sz="4" w:space="0" w:color="auto"/>
            </w:tcBorders>
            <w:shd w:val="clear" w:color="auto" w:fill="BFBFBF" w:themeFill="background1" w:themeFillShade="BF"/>
            <w:vAlign w:val="center"/>
            <w:hideMark/>
          </w:tcPr>
          <w:p w14:paraId="6E93CFAD" w14:textId="77777777" w:rsidR="008A70A8" w:rsidRPr="008A70A8" w:rsidRDefault="008A70A8">
            <w:pPr>
              <w:jc w:val="center"/>
              <w:rPr>
                <w:rFonts w:asciiTheme="minorBidi" w:hAnsiTheme="minorBidi" w:cstheme="minorBidi"/>
              </w:rPr>
            </w:pPr>
            <w:r w:rsidRPr="008A70A8">
              <w:rPr>
                <w:rFonts w:asciiTheme="minorBidi" w:hAnsiTheme="minorBidi" w:cstheme="minorBidi"/>
              </w:rPr>
              <w:t>Threshold</w:t>
            </w:r>
          </w:p>
        </w:tc>
        <w:tc>
          <w:tcPr>
            <w:tcW w:w="1030" w:type="dxa"/>
            <w:tcBorders>
              <w:top w:val="single" w:sz="4" w:space="0" w:color="auto"/>
              <w:bottom w:val="single" w:sz="4" w:space="0" w:color="auto"/>
            </w:tcBorders>
            <w:shd w:val="clear" w:color="auto" w:fill="BFBFBF" w:themeFill="background1" w:themeFillShade="BF"/>
            <w:vAlign w:val="center"/>
            <w:hideMark/>
          </w:tcPr>
          <w:p w14:paraId="37932140" w14:textId="77777777" w:rsidR="008A70A8" w:rsidRPr="008A70A8" w:rsidRDefault="008A70A8">
            <w:pPr>
              <w:jc w:val="center"/>
              <w:rPr>
                <w:rFonts w:asciiTheme="minorBidi" w:hAnsiTheme="minorBidi" w:cstheme="minorBidi"/>
              </w:rPr>
            </w:pPr>
            <w:r w:rsidRPr="008A70A8">
              <w:rPr>
                <w:rFonts w:asciiTheme="minorBidi" w:hAnsiTheme="minorBidi" w:cstheme="minorBidi"/>
              </w:rPr>
              <w:t>TSS</w:t>
            </w:r>
          </w:p>
          <w:p w14:paraId="226F6267" w14:textId="77777777" w:rsidR="008A70A8" w:rsidRPr="008A70A8" w:rsidRDefault="008A70A8">
            <w:pPr>
              <w:jc w:val="center"/>
              <w:rPr>
                <w:rFonts w:asciiTheme="minorBidi" w:hAnsiTheme="minorBidi" w:cstheme="minorBidi"/>
              </w:rPr>
            </w:pPr>
            <w:r w:rsidRPr="008A70A8">
              <w:rPr>
                <w:rFonts w:asciiTheme="minorBidi" w:hAnsiTheme="minorBidi" w:cstheme="minorBidi"/>
              </w:rPr>
              <w:t>Test data</w:t>
            </w:r>
          </w:p>
        </w:tc>
        <w:tc>
          <w:tcPr>
            <w:tcW w:w="1044" w:type="dxa"/>
            <w:tcBorders>
              <w:top w:val="single" w:sz="4" w:space="0" w:color="auto"/>
              <w:bottom w:val="single" w:sz="4" w:space="0" w:color="auto"/>
              <w:right w:val="single" w:sz="4" w:space="0" w:color="auto"/>
            </w:tcBorders>
            <w:shd w:val="clear" w:color="auto" w:fill="BFBFBF" w:themeFill="background1" w:themeFillShade="BF"/>
            <w:vAlign w:val="center"/>
            <w:hideMark/>
          </w:tcPr>
          <w:p w14:paraId="261ECE34" w14:textId="77777777" w:rsidR="008A70A8" w:rsidRPr="008A70A8" w:rsidRDefault="008A70A8">
            <w:pPr>
              <w:jc w:val="center"/>
              <w:rPr>
                <w:rFonts w:asciiTheme="minorBidi" w:hAnsiTheme="minorBidi" w:cstheme="minorBidi"/>
              </w:rPr>
            </w:pPr>
            <w:r w:rsidRPr="008A70A8">
              <w:rPr>
                <w:rFonts w:asciiTheme="minorBidi" w:hAnsiTheme="minorBidi" w:cstheme="minorBidi"/>
              </w:rPr>
              <w:t>No. cells (n = 16635)</w:t>
            </w:r>
          </w:p>
        </w:tc>
        <w:tc>
          <w:tcPr>
            <w:tcW w:w="962" w:type="dxa"/>
            <w:tcBorders>
              <w:top w:val="single" w:sz="4" w:space="0" w:color="auto"/>
              <w:left w:val="single" w:sz="4" w:space="0" w:color="auto"/>
              <w:bottom w:val="single" w:sz="4" w:space="0" w:color="auto"/>
            </w:tcBorders>
            <w:shd w:val="clear" w:color="auto" w:fill="D9D9D9" w:themeFill="background1" w:themeFillShade="D9"/>
            <w:vAlign w:val="center"/>
            <w:hideMark/>
          </w:tcPr>
          <w:p w14:paraId="06D970FE" w14:textId="77777777" w:rsidR="008A70A8" w:rsidRPr="008A70A8" w:rsidRDefault="008A70A8">
            <w:pPr>
              <w:jc w:val="center"/>
              <w:rPr>
                <w:rFonts w:asciiTheme="minorBidi" w:hAnsiTheme="minorBidi" w:cstheme="minorBidi"/>
              </w:rPr>
            </w:pPr>
            <w:r w:rsidRPr="008A70A8">
              <w:rPr>
                <w:rFonts w:asciiTheme="minorBidi" w:hAnsiTheme="minorBidi" w:cstheme="minorBidi"/>
              </w:rPr>
              <w:t>TSS</w:t>
            </w:r>
          </w:p>
        </w:tc>
        <w:tc>
          <w:tcPr>
            <w:tcW w:w="993" w:type="dxa"/>
            <w:tcBorders>
              <w:top w:val="single" w:sz="4" w:space="0" w:color="auto"/>
              <w:bottom w:val="single" w:sz="4" w:space="0" w:color="auto"/>
            </w:tcBorders>
            <w:shd w:val="clear" w:color="auto" w:fill="D9D9D9" w:themeFill="background1" w:themeFillShade="D9"/>
            <w:vAlign w:val="center"/>
            <w:hideMark/>
          </w:tcPr>
          <w:p w14:paraId="5ED07A6B" w14:textId="77777777" w:rsidR="008A70A8" w:rsidRPr="008A70A8" w:rsidRDefault="008A70A8">
            <w:pPr>
              <w:jc w:val="center"/>
              <w:rPr>
                <w:rFonts w:asciiTheme="minorBidi" w:hAnsiTheme="minorBidi" w:cstheme="minorBidi"/>
              </w:rPr>
            </w:pPr>
            <w:r w:rsidRPr="008A70A8">
              <w:rPr>
                <w:rFonts w:asciiTheme="minorBidi" w:hAnsiTheme="minorBidi" w:cstheme="minorBidi"/>
              </w:rPr>
              <w:t>No. Cells</w:t>
            </w:r>
          </w:p>
          <w:p w14:paraId="7EF532E9" w14:textId="77777777" w:rsidR="008A70A8" w:rsidRPr="008A70A8" w:rsidRDefault="008A70A8">
            <w:pPr>
              <w:jc w:val="center"/>
              <w:rPr>
                <w:rFonts w:asciiTheme="minorBidi" w:hAnsiTheme="minorBidi" w:cstheme="minorBidi"/>
              </w:rPr>
            </w:pPr>
            <w:r w:rsidRPr="008A70A8">
              <w:rPr>
                <w:rFonts w:asciiTheme="minorBidi" w:hAnsiTheme="minorBidi" w:cstheme="minorBidi"/>
              </w:rPr>
              <w:t>(n = 490)</w:t>
            </w:r>
          </w:p>
        </w:tc>
      </w:tr>
      <w:tr w:rsidR="008A70A8" w:rsidRPr="008A70A8" w14:paraId="4EFB500E" w14:textId="77777777" w:rsidTr="001B53AB">
        <w:tc>
          <w:tcPr>
            <w:tcW w:w="1922" w:type="dxa"/>
            <w:gridSpan w:val="3"/>
            <w:tcBorders>
              <w:top w:val="single" w:sz="4" w:space="0" w:color="auto"/>
              <w:right w:val="single" w:sz="4" w:space="0" w:color="auto"/>
            </w:tcBorders>
            <w:hideMark/>
          </w:tcPr>
          <w:p w14:paraId="1775608D" w14:textId="77777777" w:rsidR="008A70A8" w:rsidRPr="008A70A8" w:rsidRDefault="008A70A8">
            <w:pPr>
              <w:rPr>
                <w:rFonts w:asciiTheme="minorBidi" w:hAnsiTheme="minorBidi" w:cstheme="minorBidi"/>
              </w:rPr>
            </w:pPr>
            <w:r w:rsidRPr="008A70A8">
              <w:rPr>
                <w:rFonts w:asciiTheme="minorBidi" w:hAnsiTheme="minorBidi" w:cstheme="minorBidi"/>
              </w:rPr>
              <w:t>Unmasked</w:t>
            </w:r>
          </w:p>
        </w:tc>
        <w:tc>
          <w:tcPr>
            <w:tcW w:w="1261" w:type="dxa"/>
            <w:tcBorders>
              <w:top w:val="single" w:sz="4" w:space="0" w:color="auto"/>
              <w:left w:val="single" w:sz="4" w:space="0" w:color="auto"/>
            </w:tcBorders>
            <w:vAlign w:val="center"/>
          </w:tcPr>
          <w:p w14:paraId="0D05AE09" w14:textId="77777777" w:rsidR="008A70A8" w:rsidRPr="008A70A8" w:rsidRDefault="008A70A8">
            <w:pPr>
              <w:jc w:val="center"/>
              <w:rPr>
                <w:rFonts w:asciiTheme="minorBidi" w:hAnsiTheme="minorBidi" w:cstheme="minorBidi"/>
              </w:rPr>
            </w:pPr>
          </w:p>
        </w:tc>
        <w:tc>
          <w:tcPr>
            <w:tcW w:w="1344" w:type="dxa"/>
            <w:tcBorders>
              <w:top w:val="single" w:sz="4" w:space="0" w:color="auto"/>
            </w:tcBorders>
            <w:vAlign w:val="center"/>
          </w:tcPr>
          <w:p w14:paraId="2DF23436" w14:textId="77777777" w:rsidR="008A70A8" w:rsidRPr="008A70A8" w:rsidRDefault="008A70A8">
            <w:pPr>
              <w:jc w:val="center"/>
              <w:rPr>
                <w:rFonts w:asciiTheme="minorBidi" w:hAnsiTheme="minorBidi" w:cstheme="minorBidi"/>
              </w:rPr>
            </w:pPr>
          </w:p>
        </w:tc>
        <w:tc>
          <w:tcPr>
            <w:tcW w:w="1030" w:type="dxa"/>
            <w:tcBorders>
              <w:top w:val="single" w:sz="4" w:space="0" w:color="auto"/>
            </w:tcBorders>
            <w:vAlign w:val="center"/>
          </w:tcPr>
          <w:p w14:paraId="3FC9C426" w14:textId="77777777" w:rsidR="008A70A8" w:rsidRPr="008A70A8" w:rsidRDefault="008A70A8">
            <w:pPr>
              <w:jc w:val="center"/>
              <w:rPr>
                <w:rFonts w:asciiTheme="minorBidi" w:hAnsiTheme="minorBidi" w:cstheme="minorBidi"/>
              </w:rPr>
            </w:pPr>
          </w:p>
        </w:tc>
        <w:tc>
          <w:tcPr>
            <w:tcW w:w="1044" w:type="dxa"/>
            <w:tcBorders>
              <w:top w:val="single" w:sz="4" w:space="0" w:color="auto"/>
              <w:right w:val="single" w:sz="4" w:space="0" w:color="auto"/>
            </w:tcBorders>
            <w:vAlign w:val="center"/>
          </w:tcPr>
          <w:p w14:paraId="3A76B90D" w14:textId="77777777" w:rsidR="008A70A8" w:rsidRPr="008A70A8" w:rsidRDefault="008A70A8">
            <w:pPr>
              <w:jc w:val="center"/>
              <w:rPr>
                <w:rFonts w:asciiTheme="minorBidi" w:hAnsiTheme="minorBidi" w:cstheme="minorBidi"/>
              </w:rPr>
            </w:pPr>
          </w:p>
        </w:tc>
        <w:tc>
          <w:tcPr>
            <w:tcW w:w="962" w:type="dxa"/>
            <w:tcBorders>
              <w:top w:val="single" w:sz="4" w:space="0" w:color="auto"/>
              <w:left w:val="single" w:sz="4" w:space="0" w:color="auto"/>
            </w:tcBorders>
            <w:vAlign w:val="center"/>
          </w:tcPr>
          <w:p w14:paraId="77A5F9FE" w14:textId="77777777" w:rsidR="008A70A8" w:rsidRPr="008A70A8" w:rsidRDefault="008A70A8">
            <w:pPr>
              <w:jc w:val="center"/>
              <w:rPr>
                <w:rFonts w:asciiTheme="minorBidi" w:hAnsiTheme="minorBidi" w:cstheme="minorBidi"/>
              </w:rPr>
            </w:pPr>
          </w:p>
        </w:tc>
        <w:tc>
          <w:tcPr>
            <w:tcW w:w="993" w:type="dxa"/>
            <w:tcBorders>
              <w:top w:val="single" w:sz="4" w:space="0" w:color="auto"/>
            </w:tcBorders>
            <w:vAlign w:val="center"/>
          </w:tcPr>
          <w:p w14:paraId="3574700C" w14:textId="77777777" w:rsidR="008A70A8" w:rsidRPr="008A70A8" w:rsidRDefault="008A70A8">
            <w:pPr>
              <w:jc w:val="center"/>
              <w:rPr>
                <w:rFonts w:asciiTheme="minorBidi" w:hAnsiTheme="minorBidi" w:cstheme="minorBidi"/>
              </w:rPr>
            </w:pPr>
          </w:p>
        </w:tc>
      </w:tr>
      <w:tr w:rsidR="008A70A8" w:rsidRPr="008A70A8" w14:paraId="330F3498" w14:textId="77777777" w:rsidTr="001B53AB">
        <w:tc>
          <w:tcPr>
            <w:tcW w:w="392" w:type="dxa"/>
            <w:shd w:val="clear" w:color="auto" w:fill="BFBFBF" w:themeFill="background1" w:themeFillShade="BF"/>
          </w:tcPr>
          <w:p w14:paraId="1A3AFECE"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BFBFBF" w:themeFill="background1" w:themeFillShade="BF"/>
            <w:hideMark/>
          </w:tcPr>
          <w:p w14:paraId="644DF6E1"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SDM</w:t>
            </w:r>
          </w:p>
        </w:tc>
        <w:tc>
          <w:tcPr>
            <w:tcW w:w="1261" w:type="dxa"/>
            <w:tcBorders>
              <w:left w:val="single" w:sz="4" w:space="0" w:color="auto"/>
            </w:tcBorders>
            <w:shd w:val="clear" w:color="auto" w:fill="D9D9D9" w:themeFill="background1" w:themeFillShade="D9"/>
            <w:vAlign w:val="center"/>
            <w:hideMark/>
          </w:tcPr>
          <w:p w14:paraId="1E0511F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0.731</w:t>
            </w:r>
          </w:p>
        </w:tc>
        <w:tc>
          <w:tcPr>
            <w:tcW w:w="1344" w:type="dxa"/>
            <w:shd w:val="clear" w:color="auto" w:fill="D9D9D9" w:themeFill="background1" w:themeFillShade="D9"/>
            <w:vAlign w:val="center"/>
            <w:hideMark/>
          </w:tcPr>
          <w:p w14:paraId="438F3714"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0.20</w:t>
            </w:r>
          </w:p>
        </w:tc>
        <w:tc>
          <w:tcPr>
            <w:tcW w:w="1030" w:type="dxa"/>
            <w:shd w:val="clear" w:color="auto" w:fill="D9D9D9" w:themeFill="background1" w:themeFillShade="D9"/>
            <w:vAlign w:val="center"/>
            <w:hideMark/>
          </w:tcPr>
          <w:p w14:paraId="6840C7E4"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0.696</w:t>
            </w:r>
          </w:p>
        </w:tc>
        <w:tc>
          <w:tcPr>
            <w:tcW w:w="1044" w:type="dxa"/>
            <w:tcBorders>
              <w:right w:val="single" w:sz="4" w:space="0" w:color="auto"/>
            </w:tcBorders>
            <w:shd w:val="clear" w:color="auto" w:fill="D9D9D9" w:themeFill="background1" w:themeFillShade="D9"/>
            <w:vAlign w:val="center"/>
            <w:hideMark/>
          </w:tcPr>
          <w:p w14:paraId="18415690"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5587</w:t>
            </w:r>
          </w:p>
        </w:tc>
        <w:tc>
          <w:tcPr>
            <w:tcW w:w="962" w:type="dxa"/>
            <w:tcBorders>
              <w:left w:val="single" w:sz="4" w:space="0" w:color="auto"/>
            </w:tcBorders>
            <w:shd w:val="clear" w:color="auto" w:fill="BFBFBF" w:themeFill="background1" w:themeFillShade="BF"/>
            <w:vAlign w:val="center"/>
            <w:hideMark/>
          </w:tcPr>
          <w:p w14:paraId="1DA298E6"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0.735</w:t>
            </w:r>
          </w:p>
        </w:tc>
        <w:tc>
          <w:tcPr>
            <w:tcW w:w="993" w:type="dxa"/>
            <w:shd w:val="clear" w:color="auto" w:fill="BFBFBF" w:themeFill="background1" w:themeFillShade="BF"/>
            <w:vAlign w:val="center"/>
            <w:hideMark/>
          </w:tcPr>
          <w:p w14:paraId="01D06715"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277</w:t>
            </w:r>
          </w:p>
        </w:tc>
      </w:tr>
      <w:tr w:rsidR="008A70A8" w:rsidRPr="008A70A8" w14:paraId="2E4E254C" w14:textId="77777777" w:rsidTr="001B53AB">
        <w:tc>
          <w:tcPr>
            <w:tcW w:w="392" w:type="dxa"/>
            <w:shd w:val="clear" w:color="auto" w:fill="BFBFBF" w:themeFill="background1" w:themeFillShade="BF"/>
          </w:tcPr>
          <w:p w14:paraId="69618C40"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BFBFBF" w:themeFill="background1" w:themeFillShade="BF"/>
            <w:hideMark/>
          </w:tcPr>
          <w:p w14:paraId="5E4E6CB5"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MW – Add.</w:t>
            </w:r>
          </w:p>
        </w:tc>
        <w:tc>
          <w:tcPr>
            <w:tcW w:w="1261" w:type="dxa"/>
            <w:tcBorders>
              <w:left w:val="single" w:sz="4" w:space="0" w:color="auto"/>
            </w:tcBorders>
            <w:shd w:val="clear" w:color="auto" w:fill="D9D9D9" w:themeFill="background1" w:themeFillShade="D9"/>
            <w:vAlign w:val="center"/>
            <w:hideMark/>
          </w:tcPr>
          <w:p w14:paraId="01AD4675"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0.704</w:t>
            </w:r>
          </w:p>
        </w:tc>
        <w:tc>
          <w:tcPr>
            <w:tcW w:w="1344" w:type="dxa"/>
            <w:shd w:val="clear" w:color="auto" w:fill="D9D9D9" w:themeFill="background1" w:themeFillShade="D9"/>
            <w:vAlign w:val="center"/>
            <w:hideMark/>
          </w:tcPr>
          <w:p w14:paraId="6F749CC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0.196</w:t>
            </w:r>
          </w:p>
        </w:tc>
        <w:tc>
          <w:tcPr>
            <w:tcW w:w="1030" w:type="dxa"/>
            <w:shd w:val="clear" w:color="auto" w:fill="D9D9D9" w:themeFill="background1" w:themeFillShade="D9"/>
            <w:vAlign w:val="center"/>
            <w:hideMark/>
          </w:tcPr>
          <w:p w14:paraId="67AFEA9E"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0.687</w:t>
            </w:r>
          </w:p>
        </w:tc>
        <w:tc>
          <w:tcPr>
            <w:tcW w:w="1044" w:type="dxa"/>
            <w:tcBorders>
              <w:right w:val="single" w:sz="4" w:space="0" w:color="auto"/>
            </w:tcBorders>
            <w:shd w:val="clear" w:color="auto" w:fill="D9D9D9" w:themeFill="background1" w:themeFillShade="D9"/>
            <w:vAlign w:val="center"/>
            <w:hideMark/>
          </w:tcPr>
          <w:p w14:paraId="62C89C44"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5596</w:t>
            </w:r>
          </w:p>
        </w:tc>
        <w:tc>
          <w:tcPr>
            <w:tcW w:w="962" w:type="dxa"/>
            <w:tcBorders>
              <w:left w:val="single" w:sz="4" w:space="0" w:color="auto"/>
            </w:tcBorders>
            <w:shd w:val="clear" w:color="auto" w:fill="BFBFBF" w:themeFill="background1" w:themeFillShade="BF"/>
            <w:vAlign w:val="center"/>
            <w:hideMark/>
          </w:tcPr>
          <w:p w14:paraId="451FD9FC"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0.727</w:t>
            </w:r>
          </w:p>
        </w:tc>
        <w:tc>
          <w:tcPr>
            <w:tcW w:w="993" w:type="dxa"/>
            <w:shd w:val="clear" w:color="auto" w:fill="BFBFBF" w:themeFill="background1" w:themeFillShade="BF"/>
            <w:vAlign w:val="center"/>
            <w:hideMark/>
          </w:tcPr>
          <w:p w14:paraId="71FA66FE"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275</w:t>
            </w:r>
          </w:p>
        </w:tc>
      </w:tr>
      <w:tr w:rsidR="008A70A8" w:rsidRPr="008A70A8" w14:paraId="70F5211A" w14:textId="77777777" w:rsidTr="001B53AB">
        <w:tc>
          <w:tcPr>
            <w:tcW w:w="392" w:type="dxa"/>
            <w:shd w:val="clear" w:color="auto" w:fill="BFBFBF" w:themeFill="background1" w:themeFillShade="BF"/>
          </w:tcPr>
          <w:p w14:paraId="06F99461"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BFBFBF" w:themeFill="background1" w:themeFillShade="BF"/>
            <w:hideMark/>
          </w:tcPr>
          <w:p w14:paraId="2FBDF075"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 xml:space="preserve">MW – </w:t>
            </w:r>
            <w:proofErr w:type="spellStart"/>
            <w:r w:rsidRPr="008A70A8">
              <w:rPr>
                <w:rFonts w:asciiTheme="minorBidi" w:hAnsiTheme="minorBidi" w:cstheme="minorBidi"/>
                <w:sz w:val="18"/>
                <w:szCs w:val="18"/>
              </w:rPr>
              <w:t>Expl</w:t>
            </w:r>
            <w:proofErr w:type="spellEnd"/>
            <w:r w:rsidRPr="008A70A8">
              <w:rPr>
                <w:rFonts w:asciiTheme="minorBidi" w:hAnsiTheme="minorBidi" w:cstheme="minorBidi"/>
                <w:sz w:val="18"/>
                <w:szCs w:val="18"/>
              </w:rPr>
              <w:t>.</w:t>
            </w:r>
          </w:p>
        </w:tc>
        <w:tc>
          <w:tcPr>
            <w:tcW w:w="1261" w:type="dxa"/>
            <w:tcBorders>
              <w:left w:val="single" w:sz="4" w:space="0" w:color="auto"/>
            </w:tcBorders>
            <w:shd w:val="clear" w:color="auto" w:fill="D9D9D9" w:themeFill="background1" w:themeFillShade="D9"/>
            <w:vAlign w:val="center"/>
            <w:hideMark/>
          </w:tcPr>
          <w:p w14:paraId="24BE7A3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0.714</w:t>
            </w:r>
          </w:p>
        </w:tc>
        <w:tc>
          <w:tcPr>
            <w:tcW w:w="1344" w:type="dxa"/>
            <w:shd w:val="clear" w:color="auto" w:fill="D9D9D9" w:themeFill="background1" w:themeFillShade="D9"/>
            <w:vAlign w:val="center"/>
            <w:hideMark/>
          </w:tcPr>
          <w:p w14:paraId="3A63754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0.261</w:t>
            </w:r>
          </w:p>
        </w:tc>
        <w:tc>
          <w:tcPr>
            <w:tcW w:w="1030" w:type="dxa"/>
            <w:shd w:val="clear" w:color="auto" w:fill="D9D9D9" w:themeFill="background1" w:themeFillShade="D9"/>
            <w:vAlign w:val="center"/>
            <w:hideMark/>
          </w:tcPr>
          <w:p w14:paraId="14973B2D"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0.699</w:t>
            </w:r>
          </w:p>
        </w:tc>
        <w:tc>
          <w:tcPr>
            <w:tcW w:w="1044" w:type="dxa"/>
            <w:tcBorders>
              <w:right w:val="single" w:sz="4" w:space="0" w:color="auto"/>
            </w:tcBorders>
            <w:shd w:val="clear" w:color="auto" w:fill="D9D9D9" w:themeFill="background1" w:themeFillShade="D9"/>
            <w:vAlign w:val="center"/>
            <w:hideMark/>
          </w:tcPr>
          <w:p w14:paraId="08C5F60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5067</w:t>
            </w:r>
          </w:p>
        </w:tc>
        <w:tc>
          <w:tcPr>
            <w:tcW w:w="962" w:type="dxa"/>
            <w:tcBorders>
              <w:left w:val="single" w:sz="4" w:space="0" w:color="auto"/>
            </w:tcBorders>
            <w:shd w:val="clear" w:color="auto" w:fill="BFBFBF" w:themeFill="background1" w:themeFillShade="BF"/>
            <w:vAlign w:val="center"/>
            <w:hideMark/>
          </w:tcPr>
          <w:p w14:paraId="2D7C4BB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0.810</w:t>
            </w:r>
          </w:p>
        </w:tc>
        <w:tc>
          <w:tcPr>
            <w:tcW w:w="993" w:type="dxa"/>
            <w:shd w:val="clear" w:color="auto" w:fill="BFBFBF" w:themeFill="background1" w:themeFillShade="BF"/>
            <w:vAlign w:val="center"/>
            <w:hideMark/>
          </w:tcPr>
          <w:p w14:paraId="1471E89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244</w:t>
            </w:r>
          </w:p>
        </w:tc>
      </w:tr>
      <w:tr w:rsidR="008A70A8" w:rsidRPr="008A70A8" w14:paraId="4252D675" w14:textId="77777777" w:rsidTr="001B53AB">
        <w:tc>
          <w:tcPr>
            <w:tcW w:w="392" w:type="dxa"/>
            <w:shd w:val="clear" w:color="auto" w:fill="BFBFBF" w:themeFill="background1" w:themeFillShade="BF"/>
          </w:tcPr>
          <w:p w14:paraId="0703D564"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BFBFBF" w:themeFill="background1" w:themeFillShade="BF"/>
            <w:hideMark/>
          </w:tcPr>
          <w:p w14:paraId="391E0305" w14:textId="77777777" w:rsidR="008A70A8" w:rsidRPr="008A70A8" w:rsidRDefault="008A70A8">
            <w:pPr>
              <w:rPr>
                <w:rFonts w:asciiTheme="minorBidi" w:hAnsiTheme="minorBidi" w:cstheme="minorBidi"/>
                <w:sz w:val="18"/>
                <w:szCs w:val="18"/>
              </w:rPr>
            </w:pPr>
            <w:proofErr w:type="spellStart"/>
            <w:r w:rsidRPr="008A70A8">
              <w:rPr>
                <w:rFonts w:asciiTheme="minorBidi" w:hAnsiTheme="minorBidi" w:cstheme="minorBidi"/>
                <w:sz w:val="18"/>
                <w:szCs w:val="18"/>
              </w:rPr>
              <w:t>SpaNiche</w:t>
            </w:r>
            <w:proofErr w:type="spellEnd"/>
          </w:p>
        </w:tc>
        <w:tc>
          <w:tcPr>
            <w:tcW w:w="1261" w:type="dxa"/>
            <w:tcBorders>
              <w:left w:val="single" w:sz="4" w:space="0" w:color="auto"/>
            </w:tcBorders>
            <w:shd w:val="clear" w:color="auto" w:fill="D9D9D9" w:themeFill="background1" w:themeFillShade="D9"/>
            <w:vAlign w:val="center"/>
            <w:hideMark/>
          </w:tcPr>
          <w:p w14:paraId="4F66984E"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0.662</w:t>
            </w:r>
          </w:p>
        </w:tc>
        <w:tc>
          <w:tcPr>
            <w:tcW w:w="1344" w:type="dxa"/>
            <w:shd w:val="clear" w:color="auto" w:fill="D9D9D9" w:themeFill="background1" w:themeFillShade="D9"/>
            <w:vAlign w:val="center"/>
            <w:hideMark/>
          </w:tcPr>
          <w:p w14:paraId="2DEDB8BC"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0.41</w:t>
            </w:r>
          </w:p>
        </w:tc>
        <w:tc>
          <w:tcPr>
            <w:tcW w:w="1030" w:type="dxa"/>
            <w:shd w:val="clear" w:color="auto" w:fill="D9D9D9" w:themeFill="background1" w:themeFillShade="D9"/>
            <w:vAlign w:val="center"/>
            <w:hideMark/>
          </w:tcPr>
          <w:p w14:paraId="13D4DA51"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0.650</w:t>
            </w:r>
          </w:p>
        </w:tc>
        <w:tc>
          <w:tcPr>
            <w:tcW w:w="1044" w:type="dxa"/>
            <w:tcBorders>
              <w:right w:val="single" w:sz="4" w:space="0" w:color="auto"/>
            </w:tcBorders>
            <w:shd w:val="clear" w:color="auto" w:fill="D9D9D9" w:themeFill="background1" w:themeFillShade="D9"/>
            <w:vAlign w:val="center"/>
            <w:hideMark/>
          </w:tcPr>
          <w:p w14:paraId="67C81CFB"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3710</w:t>
            </w:r>
          </w:p>
        </w:tc>
        <w:tc>
          <w:tcPr>
            <w:tcW w:w="962" w:type="dxa"/>
            <w:tcBorders>
              <w:left w:val="single" w:sz="4" w:space="0" w:color="auto"/>
            </w:tcBorders>
            <w:shd w:val="clear" w:color="auto" w:fill="BFBFBF" w:themeFill="background1" w:themeFillShade="BF"/>
            <w:vAlign w:val="center"/>
            <w:hideMark/>
          </w:tcPr>
          <w:p w14:paraId="030CB4EF"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0.792</w:t>
            </w:r>
          </w:p>
        </w:tc>
        <w:tc>
          <w:tcPr>
            <w:tcW w:w="993" w:type="dxa"/>
            <w:shd w:val="clear" w:color="auto" w:fill="BFBFBF" w:themeFill="background1" w:themeFillShade="BF"/>
            <w:vAlign w:val="center"/>
            <w:hideMark/>
          </w:tcPr>
          <w:p w14:paraId="1985EFF2"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225</w:t>
            </w:r>
          </w:p>
        </w:tc>
      </w:tr>
      <w:tr w:rsidR="008A70A8" w:rsidRPr="008A70A8" w14:paraId="164A27CA" w14:textId="77777777" w:rsidTr="001B53AB">
        <w:tc>
          <w:tcPr>
            <w:tcW w:w="392" w:type="dxa"/>
            <w:shd w:val="clear" w:color="auto" w:fill="BFBFBF" w:themeFill="background1" w:themeFillShade="BF"/>
          </w:tcPr>
          <w:p w14:paraId="7EFA122E"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BFBFBF" w:themeFill="background1" w:themeFillShade="BF"/>
            <w:hideMark/>
          </w:tcPr>
          <w:p w14:paraId="5A985A15"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Top Down</w:t>
            </w:r>
          </w:p>
        </w:tc>
        <w:tc>
          <w:tcPr>
            <w:tcW w:w="1261" w:type="dxa"/>
            <w:tcBorders>
              <w:left w:val="single" w:sz="4" w:space="0" w:color="auto"/>
            </w:tcBorders>
            <w:shd w:val="clear" w:color="auto" w:fill="D9D9D9" w:themeFill="background1" w:themeFillShade="D9"/>
            <w:vAlign w:val="center"/>
            <w:hideMark/>
          </w:tcPr>
          <w:p w14:paraId="21C4BCB6"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0.109</w:t>
            </w:r>
          </w:p>
        </w:tc>
        <w:tc>
          <w:tcPr>
            <w:tcW w:w="1344" w:type="dxa"/>
            <w:shd w:val="clear" w:color="auto" w:fill="D9D9D9" w:themeFill="background1" w:themeFillShade="D9"/>
            <w:vAlign w:val="center"/>
            <w:hideMark/>
          </w:tcPr>
          <w:p w14:paraId="138846DF"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w:t>
            </w:r>
          </w:p>
        </w:tc>
        <w:tc>
          <w:tcPr>
            <w:tcW w:w="1030" w:type="dxa"/>
            <w:shd w:val="clear" w:color="auto" w:fill="D9D9D9" w:themeFill="background1" w:themeFillShade="D9"/>
            <w:vAlign w:val="center"/>
            <w:hideMark/>
          </w:tcPr>
          <w:p w14:paraId="6E1387B1"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0.129</w:t>
            </w:r>
          </w:p>
        </w:tc>
        <w:tc>
          <w:tcPr>
            <w:tcW w:w="1044" w:type="dxa"/>
            <w:tcBorders>
              <w:right w:val="single" w:sz="4" w:space="0" w:color="auto"/>
            </w:tcBorders>
            <w:shd w:val="clear" w:color="auto" w:fill="D9D9D9" w:themeFill="background1" w:themeFillShade="D9"/>
            <w:vAlign w:val="center"/>
            <w:hideMark/>
          </w:tcPr>
          <w:p w14:paraId="7E49715B"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586</w:t>
            </w:r>
          </w:p>
        </w:tc>
        <w:tc>
          <w:tcPr>
            <w:tcW w:w="962" w:type="dxa"/>
            <w:tcBorders>
              <w:left w:val="single" w:sz="4" w:space="0" w:color="auto"/>
            </w:tcBorders>
            <w:shd w:val="clear" w:color="auto" w:fill="BFBFBF" w:themeFill="background1" w:themeFillShade="BF"/>
            <w:vAlign w:val="center"/>
            <w:hideMark/>
          </w:tcPr>
          <w:p w14:paraId="628EAB2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0.495</w:t>
            </w:r>
          </w:p>
        </w:tc>
        <w:tc>
          <w:tcPr>
            <w:tcW w:w="993" w:type="dxa"/>
            <w:shd w:val="clear" w:color="auto" w:fill="BFBFBF" w:themeFill="background1" w:themeFillShade="BF"/>
            <w:vAlign w:val="center"/>
            <w:hideMark/>
          </w:tcPr>
          <w:p w14:paraId="164954E2"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143</w:t>
            </w:r>
          </w:p>
        </w:tc>
      </w:tr>
      <w:tr w:rsidR="008A70A8" w:rsidRPr="008A70A8" w14:paraId="1FB5C47E" w14:textId="77777777" w:rsidTr="001B53AB">
        <w:tc>
          <w:tcPr>
            <w:tcW w:w="392" w:type="dxa"/>
            <w:tcBorders>
              <w:bottom w:val="single" w:sz="4" w:space="0" w:color="auto"/>
            </w:tcBorders>
            <w:shd w:val="clear" w:color="auto" w:fill="BFBFBF" w:themeFill="background1" w:themeFillShade="BF"/>
          </w:tcPr>
          <w:p w14:paraId="35E52103" w14:textId="77777777" w:rsidR="008A70A8" w:rsidRPr="008A70A8" w:rsidRDefault="008A70A8">
            <w:pPr>
              <w:rPr>
                <w:rFonts w:asciiTheme="minorBidi" w:hAnsiTheme="minorBidi" w:cstheme="minorBidi"/>
                <w:sz w:val="18"/>
                <w:szCs w:val="18"/>
              </w:rPr>
            </w:pPr>
          </w:p>
        </w:tc>
        <w:tc>
          <w:tcPr>
            <w:tcW w:w="1530" w:type="dxa"/>
            <w:gridSpan w:val="2"/>
            <w:tcBorders>
              <w:bottom w:val="single" w:sz="4" w:space="0" w:color="auto"/>
              <w:right w:val="single" w:sz="4" w:space="0" w:color="auto"/>
            </w:tcBorders>
            <w:shd w:val="clear" w:color="auto" w:fill="BFBFBF" w:themeFill="background1" w:themeFillShade="BF"/>
            <w:hideMark/>
          </w:tcPr>
          <w:p w14:paraId="32304582"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Top X</w:t>
            </w:r>
          </w:p>
        </w:tc>
        <w:tc>
          <w:tcPr>
            <w:tcW w:w="1261" w:type="dxa"/>
            <w:tcBorders>
              <w:left w:val="single" w:sz="4" w:space="0" w:color="auto"/>
              <w:bottom w:val="single" w:sz="4" w:space="0" w:color="auto"/>
            </w:tcBorders>
            <w:shd w:val="clear" w:color="auto" w:fill="D9D9D9" w:themeFill="background1" w:themeFillShade="D9"/>
            <w:vAlign w:val="center"/>
            <w:hideMark/>
          </w:tcPr>
          <w:p w14:paraId="00E768C4"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0.100</w:t>
            </w:r>
          </w:p>
        </w:tc>
        <w:tc>
          <w:tcPr>
            <w:tcW w:w="1344" w:type="dxa"/>
            <w:tcBorders>
              <w:bottom w:val="single" w:sz="4" w:space="0" w:color="auto"/>
            </w:tcBorders>
            <w:shd w:val="clear" w:color="auto" w:fill="D9D9D9" w:themeFill="background1" w:themeFillShade="D9"/>
            <w:vAlign w:val="center"/>
            <w:hideMark/>
          </w:tcPr>
          <w:p w14:paraId="48AAE731"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0.80</w:t>
            </w:r>
          </w:p>
        </w:tc>
        <w:tc>
          <w:tcPr>
            <w:tcW w:w="1030" w:type="dxa"/>
            <w:tcBorders>
              <w:bottom w:val="single" w:sz="4" w:space="0" w:color="auto"/>
            </w:tcBorders>
            <w:shd w:val="clear" w:color="auto" w:fill="D9D9D9" w:themeFill="background1" w:themeFillShade="D9"/>
            <w:vAlign w:val="center"/>
            <w:hideMark/>
          </w:tcPr>
          <w:p w14:paraId="5F74214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0.119</w:t>
            </w:r>
          </w:p>
        </w:tc>
        <w:tc>
          <w:tcPr>
            <w:tcW w:w="1044" w:type="dxa"/>
            <w:tcBorders>
              <w:bottom w:val="single" w:sz="4" w:space="0" w:color="auto"/>
              <w:right w:val="single" w:sz="4" w:space="0" w:color="auto"/>
            </w:tcBorders>
            <w:shd w:val="clear" w:color="auto" w:fill="D9D9D9" w:themeFill="background1" w:themeFillShade="D9"/>
            <w:vAlign w:val="center"/>
            <w:hideMark/>
          </w:tcPr>
          <w:p w14:paraId="052DD4B3"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537</w:t>
            </w:r>
          </w:p>
        </w:tc>
        <w:tc>
          <w:tcPr>
            <w:tcW w:w="962" w:type="dxa"/>
            <w:tcBorders>
              <w:left w:val="single" w:sz="4" w:space="0" w:color="auto"/>
              <w:bottom w:val="single" w:sz="4" w:space="0" w:color="auto"/>
            </w:tcBorders>
            <w:shd w:val="clear" w:color="auto" w:fill="BFBFBF" w:themeFill="background1" w:themeFillShade="BF"/>
            <w:vAlign w:val="center"/>
            <w:hideMark/>
          </w:tcPr>
          <w:p w14:paraId="4A458F13"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0.427</w:t>
            </w:r>
          </w:p>
        </w:tc>
        <w:tc>
          <w:tcPr>
            <w:tcW w:w="993" w:type="dxa"/>
            <w:tcBorders>
              <w:bottom w:val="single" w:sz="4" w:space="0" w:color="auto"/>
            </w:tcBorders>
            <w:shd w:val="clear" w:color="auto" w:fill="BFBFBF" w:themeFill="background1" w:themeFillShade="BF"/>
            <w:vAlign w:val="center"/>
            <w:hideMark/>
          </w:tcPr>
          <w:p w14:paraId="698EA0A5"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113</w:t>
            </w:r>
          </w:p>
        </w:tc>
      </w:tr>
      <w:tr w:rsidR="008A70A8" w:rsidRPr="008A70A8" w14:paraId="08BA0FC9" w14:textId="77777777" w:rsidTr="001B53AB">
        <w:trPr>
          <w:trHeight w:val="38"/>
        </w:trPr>
        <w:tc>
          <w:tcPr>
            <w:tcW w:w="1922" w:type="dxa"/>
            <w:gridSpan w:val="3"/>
            <w:tcBorders>
              <w:right w:val="single" w:sz="4" w:space="0" w:color="auto"/>
            </w:tcBorders>
            <w:hideMark/>
          </w:tcPr>
          <w:p w14:paraId="23E456A5" w14:textId="77777777" w:rsidR="008A70A8" w:rsidRPr="008A70A8" w:rsidRDefault="008A70A8">
            <w:pPr>
              <w:rPr>
                <w:rFonts w:asciiTheme="minorBidi" w:hAnsiTheme="minorBidi" w:cstheme="minorBidi"/>
              </w:rPr>
            </w:pPr>
            <w:r w:rsidRPr="008A70A8">
              <w:rPr>
                <w:rFonts w:asciiTheme="minorBidi" w:hAnsiTheme="minorBidi" w:cstheme="minorBidi"/>
              </w:rPr>
              <w:t>Masked</w:t>
            </w:r>
          </w:p>
        </w:tc>
        <w:tc>
          <w:tcPr>
            <w:tcW w:w="1261" w:type="dxa"/>
            <w:tcBorders>
              <w:left w:val="single" w:sz="4" w:space="0" w:color="auto"/>
            </w:tcBorders>
            <w:vAlign w:val="center"/>
          </w:tcPr>
          <w:p w14:paraId="09DCB037" w14:textId="77777777" w:rsidR="008A70A8" w:rsidRPr="008A70A8" w:rsidRDefault="008A70A8">
            <w:pPr>
              <w:jc w:val="center"/>
              <w:rPr>
                <w:rFonts w:asciiTheme="minorBidi" w:hAnsiTheme="minorBidi" w:cstheme="minorBidi"/>
              </w:rPr>
            </w:pPr>
          </w:p>
        </w:tc>
        <w:tc>
          <w:tcPr>
            <w:tcW w:w="1344" w:type="dxa"/>
            <w:vAlign w:val="center"/>
          </w:tcPr>
          <w:p w14:paraId="7260F143" w14:textId="77777777" w:rsidR="008A70A8" w:rsidRPr="008A70A8" w:rsidRDefault="008A70A8">
            <w:pPr>
              <w:jc w:val="center"/>
              <w:rPr>
                <w:rFonts w:asciiTheme="minorBidi" w:hAnsiTheme="minorBidi" w:cstheme="minorBidi"/>
              </w:rPr>
            </w:pPr>
          </w:p>
        </w:tc>
        <w:tc>
          <w:tcPr>
            <w:tcW w:w="1030" w:type="dxa"/>
            <w:vAlign w:val="center"/>
          </w:tcPr>
          <w:p w14:paraId="0C149BE4" w14:textId="77777777" w:rsidR="008A70A8" w:rsidRPr="008A70A8" w:rsidRDefault="008A70A8">
            <w:pPr>
              <w:jc w:val="center"/>
              <w:rPr>
                <w:rFonts w:asciiTheme="minorBidi" w:hAnsiTheme="minorBidi" w:cstheme="minorBidi"/>
              </w:rPr>
            </w:pPr>
          </w:p>
        </w:tc>
        <w:tc>
          <w:tcPr>
            <w:tcW w:w="1044" w:type="dxa"/>
            <w:tcBorders>
              <w:right w:val="single" w:sz="4" w:space="0" w:color="auto"/>
            </w:tcBorders>
            <w:vAlign w:val="center"/>
          </w:tcPr>
          <w:p w14:paraId="0DAD39BF" w14:textId="77777777" w:rsidR="008A70A8" w:rsidRPr="008A70A8" w:rsidRDefault="008A70A8">
            <w:pPr>
              <w:jc w:val="center"/>
              <w:rPr>
                <w:rFonts w:asciiTheme="minorBidi" w:hAnsiTheme="minorBidi" w:cstheme="minorBidi"/>
              </w:rPr>
            </w:pPr>
          </w:p>
        </w:tc>
        <w:tc>
          <w:tcPr>
            <w:tcW w:w="962" w:type="dxa"/>
            <w:tcBorders>
              <w:left w:val="single" w:sz="4" w:space="0" w:color="auto"/>
            </w:tcBorders>
            <w:vAlign w:val="center"/>
          </w:tcPr>
          <w:p w14:paraId="498D058A" w14:textId="77777777" w:rsidR="008A70A8" w:rsidRPr="008A70A8" w:rsidRDefault="008A70A8">
            <w:pPr>
              <w:jc w:val="center"/>
              <w:rPr>
                <w:rFonts w:asciiTheme="minorBidi" w:hAnsiTheme="minorBidi" w:cstheme="minorBidi"/>
              </w:rPr>
            </w:pPr>
          </w:p>
        </w:tc>
        <w:tc>
          <w:tcPr>
            <w:tcW w:w="993" w:type="dxa"/>
            <w:vAlign w:val="center"/>
          </w:tcPr>
          <w:p w14:paraId="421A5EF7" w14:textId="77777777" w:rsidR="008A70A8" w:rsidRPr="008A70A8" w:rsidRDefault="008A70A8">
            <w:pPr>
              <w:jc w:val="center"/>
              <w:rPr>
                <w:rFonts w:asciiTheme="minorBidi" w:hAnsiTheme="minorBidi" w:cstheme="minorBidi"/>
              </w:rPr>
            </w:pPr>
          </w:p>
        </w:tc>
      </w:tr>
      <w:tr w:rsidR="008A70A8" w:rsidRPr="008A70A8" w14:paraId="0EC9F49C" w14:textId="77777777" w:rsidTr="001B53AB">
        <w:tc>
          <w:tcPr>
            <w:tcW w:w="392" w:type="dxa"/>
            <w:shd w:val="clear" w:color="auto" w:fill="D9D9D9" w:themeFill="background1" w:themeFillShade="D9"/>
          </w:tcPr>
          <w:p w14:paraId="64FC54A1"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3F4790AF"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SDM</w:t>
            </w:r>
          </w:p>
        </w:tc>
        <w:tc>
          <w:tcPr>
            <w:tcW w:w="1261" w:type="dxa"/>
            <w:tcBorders>
              <w:left w:val="single" w:sz="4" w:space="0" w:color="auto"/>
            </w:tcBorders>
            <w:shd w:val="clear" w:color="auto" w:fill="BFBFBF" w:themeFill="background1" w:themeFillShade="BF"/>
            <w:vAlign w:val="center"/>
            <w:hideMark/>
          </w:tcPr>
          <w:p w14:paraId="37866E81"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0.785</w:t>
            </w:r>
          </w:p>
        </w:tc>
        <w:tc>
          <w:tcPr>
            <w:tcW w:w="1344" w:type="dxa"/>
            <w:shd w:val="clear" w:color="auto" w:fill="BFBFBF" w:themeFill="background1" w:themeFillShade="BF"/>
            <w:vAlign w:val="center"/>
            <w:hideMark/>
          </w:tcPr>
          <w:p w14:paraId="3B4A180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0.20</w:t>
            </w:r>
          </w:p>
        </w:tc>
        <w:tc>
          <w:tcPr>
            <w:tcW w:w="1030" w:type="dxa"/>
            <w:shd w:val="clear" w:color="auto" w:fill="BFBFBF" w:themeFill="background1" w:themeFillShade="BF"/>
            <w:vAlign w:val="center"/>
            <w:hideMark/>
          </w:tcPr>
          <w:p w14:paraId="248914EC"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0.651</w:t>
            </w:r>
          </w:p>
        </w:tc>
        <w:tc>
          <w:tcPr>
            <w:tcW w:w="1044" w:type="dxa"/>
            <w:tcBorders>
              <w:right w:val="single" w:sz="4" w:space="0" w:color="auto"/>
            </w:tcBorders>
            <w:shd w:val="clear" w:color="auto" w:fill="BFBFBF" w:themeFill="background1" w:themeFillShade="BF"/>
            <w:vAlign w:val="center"/>
            <w:hideMark/>
          </w:tcPr>
          <w:p w14:paraId="39F45AAE"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4489</w:t>
            </w:r>
          </w:p>
        </w:tc>
        <w:tc>
          <w:tcPr>
            <w:tcW w:w="962" w:type="dxa"/>
            <w:tcBorders>
              <w:left w:val="single" w:sz="4" w:space="0" w:color="auto"/>
            </w:tcBorders>
            <w:shd w:val="clear" w:color="auto" w:fill="D9D9D9" w:themeFill="background1" w:themeFillShade="D9"/>
            <w:vAlign w:val="center"/>
            <w:hideMark/>
          </w:tcPr>
          <w:p w14:paraId="6E47A0D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0.707</w:t>
            </w:r>
          </w:p>
        </w:tc>
        <w:tc>
          <w:tcPr>
            <w:tcW w:w="993" w:type="dxa"/>
            <w:shd w:val="clear" w:color="auto" w:fill="D9D9D9" w:themeFill="background1" w:themeFillShade="D9"/>
            <w:vAlign w:val="center"/>
            <w:hideMark/>
          </w:tcPr>
          <w:p w14:paraId="4CF2844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224</w:t>
            </w:r>
          </w:p>
        </w:tc>
      </w:tr>
      <w:tr w:rsidR="008A70A8" w:rsidRPr="008A70A8" w14:paraId="034DEFF4" w14:textId="77777777" w:rsidTr="001B53AB">
        <w:tc>
          <w:tcPr>
            <w:tcW w:w="392" w:type="dxa"/>
            <w:shd w:val="clear" w:color="auto" w:fill="D9D9D9" w:themeFill="background1" w:themeFillShade="D9"/>
          </w:tcPr>
          <w:p w14:paraId="74B9C375"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158C67F4"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MW – Add.</w:t>
            </w:r>
          </w:p>
        </w:tc>
        <w:tc>
          <w:tcPr>
            <w:tcW w:w="1261" w:type="dxa"/>
            <w:tcBorders>
              <w:left w:val="single" w:sz="4" w:space="0" w:color="auto"/>
            </w:tcBorders>
            <w:shd w:val="clear" w:color="auto" w:fill="BFBFBF" w:themeFill="background1" w:themeFillShade="BF"/>
            <w:vAlign w:val="center"/>
            <w:hideMark/>
          </w:tcPr>
          <w:p w14:paraId="467CA646"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0.758</w:t>
            </w:r>
          </w:p>
        </w:tc>
        <w:tc>
          <w:tcPr>
            <w:tcW w:w="1344" w:type="dxa"/>
            <w:shd w:val="clear" w:color="auto" w:fill="BFBFBF" w:themeFill="background1" w:themeFillShade="BF"/>
            <w:vAlign w:val="center"/>
            <w:hideMark/>
          </w:tcPr>
          <w:p w14:paraId="3703B2D5"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0.156</w:t>
            </w:r>
          </w:p>
        </w:tc>
        <w:tc>
          <w:tcPr>
            <w:tcW w:w="1030" w:type="dxa"/>
            <w:shd w:val="clear" w:color="auto" w:fill="BFBFBF" w:themeFill="background1" w:themeFillShade="BF"/>
            <w:vAlign w:val="center"/>
            <w:hideMark/>
          </w:tcPr>
          <w:p w14:paraId="23F06255"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0.654</w:t>
            </w:r>
          </w:p>
        </w:tc>
        <w:tc>
          <w:tcPr>
            <w:tcW w:w="1044" w:type="dxa"/>
            <w:tcBorders>
              <w:right w:val="single" w:sz="4" w:space="0" w:color="auto"/>
            </w:tcBorders>
            <w:shd w:val="clear" w:color="auto" w:fill="BFBFBF" w:themeFill="background1" w:themeFillShade="BF"/>
            <w:vAlign w:val="center"/>
            <w:hideMark/>
          </w:tcPr>
          <w:p w14:paraId="57F91F42"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4768</w:t>
            </w:r>
          </w:p>
        </w:tc>
        <w:tc>
          <w:tcPr>
            <w:tcW w:w="962" w:type="dxa"/>
            <w:tcBorders>
              <w:left w:val="single" w:sz="4" w:space="0" w:color="auto"/>
            </w:tcBorders>
            <w:shd w:val="clear" w:color="auto" w:fill="D9D9D9" w:themeFill="background1" w:themeFillShade="D9"/>
            <w:vAlign w:val="center"/>
            <w:hideMark/>
          </w:tcPr>
          <w:p w14:paraId="0B3112A7"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0.680</w:t>
            </w:r>
          </w:p>
        </w:tc>
        <w:tc>
          <w:tcPr>
            <w:tcW w:w="993" w:type="dxa"/>
            <w:shd w:val="clear" w:color="auto" w:fill="D9D9D9" w:themeFill="background1" w:themeFillShade="D9"/>
            <w:vAlign w:val="center"/>
            <w:hideMark/>
          </w:tcPr>
          <w:p w14:paraId="74A544D1"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238</w:t>
            </w:r>
          </w:p>
        </w:tc>
      </w:tr>
      <w:tr w:rsidR="008A70A8" w:rsidRPr="008A70A8" w14:paraId="78361C8D" w14:textId="77777777" w:rsidTr="001B53AB">
        <w:tc>
          <w:tcPr>
            <w:tcW w:w="392" w:type="dxa"/>
            <w:shd w:val="clear" w:color="auto" w:fill="D9D9D9" w:themeFill="background1" w:themeFillShade="D9"/>
          </w:tcPr>
          <w:p w14:paraId="5FFB1804"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3ED52A05"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 xml:space="preserve">MW – </w:t>
            </w:r>
            <w:proofErr w:type="spellStart"/>
            <w:r w:rsidRPr="008A70A8">
              <w:rPr>
                <w:rFonts w:asciiTheme="minorBidi" w:hAnsiTheme="minorBidi" w:cstheme="minorBidi"/>
                <w:sz w:val="18"/>
                <w:szCs w:val="18"/>
              </w:rPr>
              <w:t>Expl</w:t>
            </w:r>
            <w:proofErr w:type="spellEnd"/>
            <w:r w:rsidRPr="008A70A8">
              <w:rPr>
                <w:rFonts w:asciiTheme="minorBidi" w:hAnsiTheme="minorBidi" w:cstheme="minorBidi"/>
                <w:sz w:val="18"/>
                <w:szCs w:val="18"/>
              </w:rPr>
              <w:t>.</w:t>
            </w:r>
          </w:p>
        </w:tc>
        <w:tc>
          <w:tcPr>
            <w:tcW w:w="1261" w:type="dxa"/>
            <w:tcBorders>
              <w:left w:val="single" w:sz="4" w:space="0" w:color="auto"/>
            </w:tcBorders>
            <w:shd w:val="clear" w:color="auto" w:fill="BFBFBF" w:themeFill="background1" w:themeFillShade="BF"/>
            <w:vAlign w:val="center"/>
            <w:hideMark/>
          </w:tcPr>
          <w:p w14:paraId="12B9E71F"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0.757</w:t>
            </w:r>
          </w:p>
        </w:tc>
        <w:tc>
          <w:tcPr>
            <w:tcW w:w="1344" w:type="dxa"/>
            <w:shd w:val="clear" w:color="auto" w:fill="BFBFBF" w:themeFill="background1" w:themeFillShade="BF"/>
            <w:vAlign w:val="center"/>
            <w:hideMark/>
          </w:tcPr>
          <w:p w14:paraId="00E459EC"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0.142</w:t>
            </w:r>
          </w:p>
        </w:tc>
        <w:tc>
          <w:tcPr>
            <w:tcW w:w="1030" w:type="dxa"/>
            <w:shd w:val="clear" w:color="auto" w:fill="BFBFBF" w:themeFill="background1" w:themeFillShade="BF"/>
            <w:vAlign w:val="center"/>
            <w:hideMark/>
          </w:tcPr>
          <w:p w14:paraId="535A550D"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0.647</w:t>
            </w:r>
          </w:p>
        </w:tc>
        <w:tc>
          <w:tcPr>
            <w:tcW w:w="1044" w:type="dxa"/>
            <w:tcBorders>
              <w:right w:val="single" w:sz="4" w:space="0" w:color="auto"/>
            </w:tcBorders>
            <w:shd w:val="clear" w:color="auto" w:fill="BFBFBF" w:themeFill="background1" w:themeFillShade="BF"/>
            <w:vAlign w:val="center"/>
            <w:hideMark/>
          </w:tcPr>
          <w:p w14:paraId="4B7DB4E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5010</w:t>
            </w:r>
          </w:p>
        </w:tc>
        <w:tc>
          <w:tcPr>
            <w:tcW w:w="962" w:type="dxa"/>
            <w:tcBorders>
              <w:left w:val="single" w:sz="4" w:space="0" w:color="auto"/>
            </w:tcBorders>
            <w:shd w:val="clear" w:color="auto" w:fill="D9D9D9" w:themeFill="background1" w:themeFillShade="D9"/>
            <w:vAlign w:val="center"/>
            <w:hideMark/>
          </w:tcPr>
          <w:p w14:paraId="3091FDC7"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0.709</w:t>
            </w:r>
          </w:p>
        </w:tc>
        <w:tc>
          <w:tcPr>
            <w:tcW w:w="993" w:type="dxa"/>
            <w:shd w:val="clear" w:color="auto" w:fill="D9D9D9" w:themeFill="background1" w:themeFillShade="D9"/>
            <w:vAlign w:val="center"/>
            <w:hideMark/>
          </w:tcPr>
          <w:p w14:paraId="6BC1786F"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237</w:t>
            </w:r>
          </w:p>
        </w:tc>
      </w:tr>
      <w:tr w:rsidR="008A70A8" w:rsidRPr="008A70A8" w14:paraId="55AC6EE9" w14:textId="77777777" w:rsidTr="001B53AB">
        <w:tc>
          <w:tcPr>
            <w:tcW w:w="392" w:type="dxa"/>
            <w:shd w:val="clear" w:color="auto" w:fill="D9D9D9" w:themeFill="background1" w:themeFillShade="D9"/>
          </w:tcPr>
          <w:p w14:paraId="4EF25285"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4154978D" w14:textId="77777777" w:rsidR="008A70A8" w:rsidRPr="008A70A8" w:rsidRDefault="008A70A8">
            <w:pPr>
              <w:rPr>
                <w:rFonts w:asciiTheme="minorBidi" w:hAnsiTheme="minorBidi" w:cstheme="minorBidi"/>
                <w:sz w:val="18"/>
                <w:szCs w:val="18"/>
              </w:rPr>
            </w:pPr>
            <w:proofErr w:type="spellStart"/>
            <w:r w:rsidRPr="008A70A8">
              <w:rPr>
                <w:rFonts w:asciiTheme="minorBidi" w:hAnsiTheme="minorBidi" w:cstheme="minorBidi"/>
                <w:sz w:val="18"/>
                <w:szCs w:val="18"/>
              </w:rPr>
              <w:t>SpaNiche</w:t>
            </w:r>
            <w:proofErr w:type="spellEnd"/>
          </w:p>
        </w:tc>
        <w:tc>
          <w:tcPr>
            <w:tcW w:w="1261" w:type="dxa"/>
            <w:tcBorders>
              <w:left w:val="single" w:sz="4" w:space="0" w:color="auto"/>
            </w:tcBorders>
            <w:shd w:val="clear" w:color="auto" w:fill="BFBFBF" w:themeFill="background1" w:themeFillShade="BF"/>
            <w:vAlign w:val="center"/>
            <w:hideMark/>
          </w:tcPr>
          <w:p w14:paraId="6546D0E4"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0.681</w:t>
            </w:r>
          </w:p>
        </w:tc>
        <w:tc>
          <w:tcPr>
            <w:tcW w:w="1344" w:type="dxa"/>
            <w:shd w:val="clear" w:color="auto" w:fill="BFBFBF" w:themeFill="background1" w:themeFillShade="BF"/>
            <w:vAlign w:val="center"/>
            <w:hideMark/>
          </w:tcPr>
          <w:p w14:paraId="68C89E6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0.41</w:t>
            </w:r>
          </w:p>
        </w:tc>
        <w:tc>
          <w:tcPr>
            <w:tcW w:w="1030" w:type="dxa"/>
            <w:shd w:val="clear" w:color="auto" w:fill="BFBFBF" w:themeFill="background1" w:themeFillShade="BF"/>
            <w:vAlign w:val="center"/>
            <w:hideMark/>
          </w:tcPr>
          <w:p w14:paraId="7371E4FA"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0.606</w:t>
            </w:r>
          </w:p>
        </w:tc>
        <w:tc>
          <w:tcPr>
            <w:tcW w:w="1044" w:type="dxa"/>
            <w:tcBorders>
              <w:right w:val="single" w:sz="4" w:space="0" w:color="auto"/>
            </w:tcBorders>
            <w:shd w:val="clear" w:color="auto" w:fill="BFBFBF" w:themeFill="background1" w:themeFillShade="BF"/>
            <w:vAlign w:val="center"/>
            <w:hideMark/>
          </w:tcPr>
          <w:p w14:paraId="736A4BEB"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3189</w:t>
            </w:r>
          </w:p>
        </w:tc>
        <w:tc>
          <w:tcPr>
            <w:tcW w:w="962" w:type="dxa"/>
            <w:tcBorders>
              <w:left w:val="single" w:sz="4" w:space="0" w:color="auto"/>
            </w:tcBorders>
            <w:shd w:val="clear" w:color="auto" w:fill="D9D9D9" w:themeFill="background1" w:themeFillShade="D9"/>
            <w:vAlign w:val="center"/>
            <w:hideMark/>
          </w:tcPr>
          <w:p w14:paraId="4FEF7560"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0.700</w:t>
            </w:r>
          </w:p>
        </w:tc>
        <w:tc>
          <w:tcPr>
            <w:tcW w:w="993" w:type="dxa"/>
            <w:shd w:val="clear" w:color="auto" w:fill="D9D9D9" w:themeFill="background1" w:themeFillShade="D9"/>
            <w:vAlign w:val="center"/>
            <w:hideMark/>
          </w:tcPr>
          <w:p w14:paraId="3076B93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191</w:t>
            </w:r>
          </w:p>
        </w:tc>
      </w:tr>
      <w:tr w:rsidR="008A70A8" w:rsidRPr="008A70A8" w14:paraId="390AF387" w14:textId="77777777" w:rsidTr="001B53AB">
        <w:tc>
          <w:tcPr>
            <w:tcW w:w="392" w:type="dxa"/>
            <w:shd w:val="clear" w:color="auto" w:fill="D9D9D9" w:themeFill="background1" w:themeFillShade="D9"/>
          </w:tcPr>
          <w:p w14:paraId="5327CB1E"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38A81C02"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Top Down</w:t>
            </w:r>
          </w:p>
        </w:tc>
        <w:tc>
          <w:tcPr>
            <w:tcW w:w="1261" w:type="dxa"/>
            <w:tcBorders>
              <w:left w:val="single" w:sz="4" w:space="0" w:color="auto"/>
            </w:tcBorders>
            <w:shd w:val="clear" w:color="auto" w:fill="BFBFBF" w:themeFill="background1" w:themeFillShade="BF"/>
            <w:vAlign w:val="center"/>
            <w:hideMark/>
          </w:tcPr>
          <w:p w14:paraId="244757F6"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0.122</w:t>
            </w:r>
          </w:p>
        </w:tc>
        <w:tc>
          <w:tcPr>
            <w:tcW w:w="1344" w:type="dxa"/>
            <w:shd w:val="clear" w:color="auto" w:fill="BFBFBF" w:themeFill="background1" w:themeFillShade="BF"/>
            <w:vAlign w:val="center"/>
            <w:hideMark/>
          </w:tcPr>
          <w:p w14:paraId="60064D0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w:t>
            </w:r>
          </w:p>
        </w:tc>
        <w:tc>
          <w:tcPr>
            <w:tcW w:w="1030" w:type="dxa"/>
            <w:shd w:val="clear" w:color="auto" w:fill="BFBFBF" w:themeFill="background1" w:themeFillShade="BF"/>
            <w:vAlign w:val="center"/>
            <w:hideMark/>
          </w:tcPr>
          <w:p w14:paraId="6CC635D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0.136</w:t>
            </w:r>
          </w:p>
        </w:tc>
        <w:tc>
          <w:tcPr>
            <w:tcW w:w="1044" w:type="dxa"/>
            <w:tcBorders>
              <w:right w:val="single" w:sz="4" w:space="0" w:color="auto"/>
            </w:tcBorders>
            <w:shd w:val="clear" w:color="auto" w:fill="BFBFBF" w:themeFill="background1" w:themeFillShade="BF"/>
            <w:vAlign w:val="center"/>
            <w:hideMark/>
          </w:tcPr>
          <w:p w14:paraId="0B0CAF09"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586</w:t>
            </w:r>
          </w:p>
        </w:tc>
        <w:tc>
          <w:tcPr>
            <w:tcW w:w="962" w:type="dxa"/>
            <w:tcBorders>
              <w:left w:val="single" w:sz="4" w:space="0" w:color="auto"/>
            </w:tcBorders>
            <w:shd w:val="clear" w:color="auto" w:fill="D9D9D9" w:themeFill="background1" w:themeFillShade="D9"/>
            <w:vAlign w:val="center"/>
            <w:hideMark/>
          </w:tcPr>
          <w:p w14:paraId="00A3A0A6"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0.475</w:t>
            </w:r>
          </w:p>
        </w:tc>
        <w:tc>
          <w:tcPr>
            <w:tcW w:w="993" w:type="dxa"/>
            <w:shd w:val="clear" w:color="auto" w:fill="D9D9D9" w:themeFill="background1" w:themeFillShade="D9"/>
            <w:vAlign w:val="center"/>
            <w:hideMark/>
          </w:tcPr>
          <w:p w14:paraId="2056B282"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140</w:t>
            </w:r>
          </w:p>
        </w:tc>
      </w:tr>
      <w:tr w:rsidR="008A70A8" w:rsidRPr="008A70A8" w14:paraId="35866A94" w14:textId="77777777" w:rsidTr="001B53AB">
        <w:tc>
          <w:tcPr>
            <w:tcW w:w="392" w:type="dxa"/>
            <w:shd w:val="clear" w:color="auto" w:fill="D9D9D9" w:themeFill="background1" w:themeFillShade="D9"/>
          </w:tcPr>
          <w:p w14:paraId="742D6043" w14:textId="77777777" w:rsidR="008A70A8" w:rsidRPr="008A70A8" w:rsidRDefault="008A70A8">
            <w:pPr>
              <w:rPr>
                <w:rFonts w:asciiTheme="minorBidi" w:hAnsiTheme="minorBidi" w:cstheme="minorBidi"/>
                <w:sz w:val="18"/>
                <w:szCs w:val="18"/>
              </w:rPr>
            </w:pPr>
          </w:p>
        </w:tc>
        <w:tc>
          <w:tcPr>
            <w:tcW w:w="1530" w:type="dxa"/>
            <w:gridSpan w:val="2"/>
            <w:tcBorders>
              <w:right w:val="single" w:sz="4" w:space="0" w:color="auto"/>
            </w:tcBorders>
            <w:shd w:val="clear" w:color="auto" w:fill="D9D9D9" w:themeFill="background1" w:themeFillShade="D9"/>
            <w:hideMark/>
          </w:tcPr>
          <w:p w14:paraId="0BD2E72D" w14:textId="77777777" w:rsidR="008A70A8" w:rsidRPr="008A70A8" w:rsidRDefault="008A70A8">
            <w:pPr>
              <w:rPr>
                <w:rFonts w:asciiTheme="minorBidi" w:hAnsiTheme="minorBidi" w:cstheme="minorBidi"/>
                <w:sz w:val="18"/>
                <w:szCs w:val="18"/>
              </w:rPr>
            </w:pPr>
            <w:r w:rsidRPr="008A70A8">
              <w:rPr>
                <w:rFonts w:asciiTheme="minorBidi" w:hAnsiTheme="minorBidi" w:cstheme="minorBidi"/>
                <w:sz w:val="18"/>
                <w:szCs w:val="18"/>
              </w:rPr>
              <w:t>Top X</w:t>
            </w:r>
          </w:p>
        </w:tc>
        <w:tc>
          <w:tcPr>
            <w:tcW w:w="1261" w:type="dxa"/>
            <w:tcBorders>
              <w:left w:val="single" w:sz="4" w:space="0" w:color="auto"/>
            </w:tcBorders>
            <w:shd w:val="clear" w:color="auto" w:fill="BFBFBF" w:themeFill="background1" w:themeFillShade="BF"/>
            <w:vAlign w:val="center"/>
            <w:hideMark/>
          </w:tcPr>
          <w:p w14:paraId="34FB4E23"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0.122</w:t>
            </w:r>
          </w:p>
        </w:tc>
        <w:tc>
          <w:tcPr>
            <w:tcW w:w="1344" w:type="dxa"/>
            <w:shd w:val="clear" w:color="auto" w:fill="BFBFBF" w:themeFill="background1" w:themeFillShade="BF"/>
            <w:vAlign w:val="center"/>
            <w:hideMark/>
          </w:tcPr>
          <w:p w14:paraId="27F175AD"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0.79</w:t>
            </w:r>
          </w:p>
        </w:tc>
        <w:tc>
          <w:tcPr>
            <w:tcW w:w="1030" w:type="dxa"/>
            <w:shd w:val="clear" w:color="auto" w:fill="BFBFBF" w:themeFill="background1" w:themeFillShade="BF"/>
            <w:vAlign w:val="center"/>
            <w:hideMark/>
          </w:tcPr>
          <w:p w14:paraId="753C22F8"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0.143</w:t>
            </w:r>
          </w:p>
        </w:tc>
        <w:tc>
          <w:tcPr>
            <w:tcW w:w="1044" w:type="dxa"/>
            <w:tcBorders>
              <w:right w:val="single" w:sz="4" w:space="0" w:color="auto"/>
            </w:tcBorders>
            <w:shd w:val="clear" w:color="auto" w:fill="BFBFBF" w:themeFill="background1" w:themeFillShade="BF"/>
            <w:vAlign w:val="center"/>
            <w:hideMark/>
          </w:tcPr>
          <w:p w14:paraId="1F167BFB"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592</w:t>
            </w:r>
          </w:p>
        </w:tc>
        <w:tc>
          <w:tcPr>
            <w:tcW w:w="962" w:type="dxa"/>
            <w:tcBorders>
              <w:left w:val="single" w:sz="4" w:space="0" w:color="auto"/>
            </w:tcBorders>
            <w:shd w:val="clear" w:color="auto" w:fill="D9D9D9" w:themeFill="background1" w:themeFillShade="D9"/>
            <w:vAlign w:val="center"/>
            <w:hideMark/>
          </w:tcPr>
          <w:p w14:paraId="3C9F17A3"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0.400</w:t>
            </w:r>
          </w:p>
        </w:tc>
        <w:tc>
          <w:tcPr>
            <w:tcW w:w="993" w:type="dxa"/>
            <w:shd w:val="clear" w:color="auto" w:fill="D9D9D9" w:themeFill="background1" w:themeFillShade="D9"/>
            <w:vAlign w:val="center"/>
            <w:hideMark/>
          </w:tcPr>
          <w:p w14:paraId="3E5A9EAF" w14:textId="77777777" w:rsidR="008A70A8" w:rsidRPr="008A70A8" w:rsidRDefault="008A70A8">
            <w:pPr>
              <w:jc w:val="center"/>
              <w:rPr>
                <w:rFonts w:asciiTheme="minorBidi" w:hAnsiTheme="minorBidi" w:cstheme="minorBidi"/>
                <w:sz w:val="18"/>
                <w:szCs w:val="18"/>
              </w:rPr>
            </w:pPr>
            <w:r w:rsidRPr="008A70A8">
              <w:rPr>
                <w:rFonts w:asciiTheme="minorBidi" w:hAnsiTheme="minorBidi" w:cstheme="minorBidi"/>
                <w:sz w:val="18"/>
                <w:szCs w:val="18"/>
              </w:rPr>
              <w:t>106</w:t>
            </w:r>
          </w:p>
        </w:tc>
      </w:tr>
    </w:tbl>
    <w:p w14:paraId="65D3EBE4" w14:textId="77777777" w:rsidR="008A70A8" w:rsidRDefault="008A70A8" w:rsidP="005C6C72">
      <w:pPr>
        <w:tabs>
          <w:tab w:val="left" w:pos="1134"/>
        </w:tabs>
        <w:spacing w:line="276" w:lineRule="auto"/>
        <w:rPr>
          <w:rFonts w:asciiTheme="minorBidi" w:hAnsiTheme="minorBidi" w:cstheme="minorBidi"/>
        </w:rPr>
      </w:pPr>
    </w:p>
    <w:p w14:paraId="1904C51E" w14:textId="77777777" w:rsidR="005C6C72" w:rsidRPr="0008493E" w:rsidRDefault="005C6C72" w:rsidP="005C6C72">
      <w:pPr>
        <w:tabs>
          <w:tab w:val="left" w:pos="1134"/>
        </w:tabs>
        <w:spacing w:line="276" w:lineRule="auto"/>
        <w:rPr>
          <w:rFonts w:asciiTheme="minorBidi" w:hAnsiTheme="minorBidi" w:cstheme="minorBidi"/>
        </w:rPr>
      </w:pPr>
      <w:r w:rsidRPr="0008493E">
        <w:rPr>
          <w:rFonts w:asciiTheme="minorBidi" w:hAnsiTheme="minorBidi" w:cstheme="minorBidi"/>
        </w:rPr>
        <w:t xml:space="preserve"> </w:t>
      </w:r>
    </w:p>
    <w:p w14:paraId="69E0BEAF" w14:textId="77777777" w:rsidR="003F352F" w:rsidRDefault="003F352F" w:rsidP="00282F42">
      <w:pPr>
        <w:tabs>
          <w:tab w:val="left" w:pos="1134"/>
        </w:tabs>
        <w:spacing w:line="360" w:lineRule="auto"/>
        <w:rPr>
          <w:rFonts w:ascii="Times New Roman" w:hAnsi="Times New Roman" w:cs="Times New Roman"/>
          <w:sz w:val="22"/>
          <w:szCs w:val="22"/>
        </w:rPr>
      </w:pPr>
      <w:r>
        <w:rPr>
          <w:rFonts w:ascii="Times New Roman" w:hAnsi="Times New Roman" w:cs="Times New Roman"/>
          <w:noProof/>
          <w:sz w:val="22"/>
          <w:szCs w:val="22"/>
          <w:lang w:eastAsia="en-GB" w:bidi="he-IL"/>
        </w:rPr>
        <w:drawing>
          <wp:inline distT="0" distB="0" distL="0" distR="0" wp14:anchorId="696C6C4B" wp14:editId="764774EF">
            <wp:extent cx="5729605" cy="4188460"/>
            <wp:effectExtent l="0" t="0" r="4445" b="2540"/>
            <wp:docPr id="44" name="Picture 44" descr="C:\Users\Yoni Gavish\Dropbox\Hybrid figures\Final figures\Accuracy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ni Gavish\Dropbox\Hybrid figures\Final figures\Accuracy result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9605" cy="4188460"/>
                    </a:xfrm>
                    <a:prstGeom prst="rect">
                      <a:avLst/>
                    </a:prstGeom>
                    <a:noFill/>
                    <a:ln>
                      <a:noFill/>
                    </a:ln>
                  </pic:spPr>
                </pic:pic>
              </a:graphicData>
            </a:graphic>
          </wp:inline>
        </w:drawing>
      </w:r>
    </w:p>
    <w:p w14:paraId="6E003AFB" w14:textId="77777777" w:rsidR="00585240" w:rsidRDefault="00585240" w:rsidP="00282F42">
      <w:pPr>
        <w:tabs>
          <w:tab w:val="left" w:pos="1134"/>
        </w:tabs>
        <w:spacing w:line="360" w:lineRule="auto"/>
        <w:rPr>
          <w:rFonts w:ascii="Times New Roman" w:hAnsi="Times New Roman" w:cs="Times New Roman"/>
          <w:sz w:val="22"/>
          <w:szCs w:val="22"/>
        </w:rPr>
      </w:pPr>
    </w:p>
    <w:p w14:paraId="19E38F3F" w14:textId="7A9C47E1" w:rsidR="00585240" w:rsidRPr="007804FC" w:rsidRDefault="007804FC" w:rsidP="007804FC">
      <w:pPr>
        <w:tabs>
          <w:tab w:val="left" w:pos="1134"/>
        </w:tabs>
        <w:spacing w:line="360" w:lineRule="auto"/>
        <w:rPr>
          <w:rFonts w:asciiTheme="minorBidi" w:hAnsiTheme="minorBidi" w:cstheme="minorBidi"/>
        </w:rPr>
      </w:pPr>
      <w:r w:rsidRPr="008711A8">
        <w:rPr>
          <w:rFonts w:asciiTheme="minorBidi" w:hAnsiTheme="minorBidi" w:cstheme="minorBidi"/>
          <w:b/>
          <w:bCs/>
        </w:rPr>
        <w:lastRenderedPageBreak/>
        <w:t>Figure 4.</w:t>
      </w:r>
      <w:r w:rsidR="00CC46E8" w:rsidRPr="008711A8">
        <w:rPr>
          <w:rFonts w:asciiTheme="minorBidi" w:hAnsiTheme="minorBidi" w:cstheme="minorBidi"/>
          <w:b/>
          <w:bCs/>
        </w:rPr>
        <w:t>15</w:t>
      </w:r>
      <w:r w:rsidRPr="008711A8">
        <w:rPr>
          <w:rFonts w:asciiTheme="minorBidi" w:hAnsiTheme="minorBidi" w:cstheme="minorBidi"/>
          <w:b/>
          <w:bCs/>
        </w:rPr>
        <w:t>:</w:t>
      </w:r>
      <w:r w:rsidRPr="008711A8">
        <w:rPr>
          <w:rFonts w:asciiTheme="minorBidi" w:hAnsiTheme="minorBidi" w:cstheme="minorBidi"/>
        </w:rPr>
        <w:t xml:space="preserve"> Comparison</w:t>
      </w:r>
      <w:r>
        <w:rPr>
          <w:rFonts w:asciiTheme="minorBidi" w:hAnsiTheme="minorBidi" w:cstheme="minorBidi"/>
        </w:rPr>
        <w:t xml:space="preserve"> of the fine scale (</w:t>
      </w:r>
      <w:r w:rsidRPr="007804FC">
        <w:rPr>
          <w:rFonts w:asciiTheme="minorBidi" w:hAnsiTheme="minorBidi" w:cstheme="minorBidi"/>
          <w:b/>
          <w:bCs/>
          <w:i/>
          <w:iCs/>
        </w:rPr>
        <w:t>a</w:t>
      </w:r>
      <w:r>
        <w:rPr>
          <w:rFonts w:asciiTheme="minorBidi" w:hAnsiTheme="minorBidi" w:cstheme="minorBidi"/>
        </w:rPr>
        <w:t xml:space="preserve">, </w:t>
      </w:r>
      <w:r w:rsidRPr="007804FC">
        <w:rPr>
          <w:rFonts w:asciiTheme="minorBidi" w:hAnsiTheme="minorBidi" w:cstheme="minorBidi"/>
          <w:b/>
          <w:bCs/>
          <w:i/>
          <w:iCs/>
        </w:rPr>
        <w:t>c</w:t>
      </w:r>
      <w:r>
        <w:rPr>
          <w:rFonts w:asciiTheme="minorBidi" w:hAnsiTheme="minorBidi" w:cstheme="minorBidi"/>
        </w:rPr>
        <w:t>) and coarse scale (</w:t>
      </w:r>
      <w:r w:rsidRPr="007804FC">
        <w:rPr>
          <w:rFonts w:asciiTheme="minorBidi" w:hAnsiTheme="minorBidi" w:cstheme="minorBidi"/>
          <w:b/>
          <w:bCs/>
          <w:i/>
          <w:iCs/>
        </w:rPr>
        <w:t>b</w:t>
      </w:r>
      <w:r>
        <w:rPr>
          <w:rFonts w:asciiTheme="minorBidi" w:hAnsiTheme="minorBidi" w:cstheme="minorBidi"/>
        </w:rPr>
        <w:t xml:space="preserve">, </w:t>
      </w:r>
      <w:r w:rsidRPr="007804FC">
        <w:rPr>
          <w:rFonts w:asciiTheme="minorBidi" w:hAnsiTheme="minorBidi" w:cstheme="minorBidi"/>
          <w:b/>
          <w:bCs/>
          <w:i/>
          <w:iCs/>
        </w:rPr>
        <w:t>d</w:t>
      </w:r>
      <w:r>
        <w:rPr>
          <w:rFonts w:asciiTheme="minorBidi" w:hAnsiTheme="minorBidi" w:cstheme="minorBidi"/>
        </w:rPr>
        <w:t xml:space="preserve">) performance of all models based on the True Skills </w:t>
      </w:r>
      <w:proofErr w:type="spellStart"/>
      <w:r>
        <w:rPr>
          <w:rFonts w:asciiTheme="minorBidi" w:hAnsiTheme="minorBidi" w:cstheme="minorBidi"/>
        </w:rPr>
        <w:t>Statsitics</w:t>
      </w:r>
      <w:proofErr w:type="spellEnd"/>
      <w:r>
        <w:rPr>
          <w:rFonts w:asciiTheme="minorBidi" w:hAnsiTheme="minorBidi" w:cstheme="minorBidi"/>
        </w:rPr>
        <w:t xml:space="preserve"> (TSS, </w:t>
      </w:r>
      <w:r w:rsidRPr="007804FC">
        <w:rPr>
          <w:rFonts w:asciiTheme="minorBidi" w:hAnsiTheme="minorBidi" w:cstheme="minorBidi"/>
          <w:b/>
          <w:bCs/>
          <w:i/>
          <w:iCs/>
        </w:rPr>
        <w:t>a</w:t>
      </w:r>
      <w:r>
        <w:rPr>
          <w:rFonts w:asciiTheme="minorBidi" w:hAnsiTheme="minorBidi" w:cstheme="minorBidi"/>
        </w:rPr>
        <w:t xml:space="preserve">, </w:t>
      </w:r>
      <w:r w:rsidRPr="007804FC">
        <w:rPr>
          <w:rFonts w:asciiTheme="minorBidi" w:hAnsiTheme="minorBidi" w:cstheme="minorBidi"/>
          <w:b/>
          <w:bCs/>
          <w:i/>
          <w:iCs/>
        </w:rPr>
        <w:t>b</w:t>
      </w:r>
      <w:r>
        <w:rPr>
          <w:rFonts w:asciiTheme="minorBidi" w:hAnsiTheme="minorBidi" w:cstheme="minorBidi"/>
        </w:rPr>
        <w:t xml:space="preserve">) and Kappa </w:t>
      </w:r>
      <w:proofErr w:type="spellStart"/>
      <w:r>
        <w:rPr>
          <w:rFonts w:asciiTheme="minorBidi" w:hAnsiTheme="minorBidi" w:cstheme="minorBidi"/>
        </w:rPr>
        <w:t>statisics</w:t>
      </w:r>
      <w:proofErr w:type="spellEnd"/>
      <w:r>
        <w:rPr>
          <w:rFonts w:asciiTheme="minorBidi" w:hAnsiTheme="minorBidi" w:cstheme="minorBidi"/>
        </w:rPr>
        <w:t xml:space="preserve"> (</w:t>
      </w:r>
      <w:r>
        <w:rPr>
          <w:rFonts w:asciiTheme="minorBidi" w:hAnsiTheme="minorBidi" w:cstheme="minorBidi"/>
          <w:b/>
          <w:bCs/>
          <w:i/>
          <w:iCs/>
        </w:rPr>
        <w:t>c</w:t>
      </w:r>
      <w:r>
        <w:rPr>
          <w:rFonts w:asciiTheme="minorBidi" w:hAnsiTheme="minorBidi" w:cstheme="minorBidi"/>
        </w:rPr>
        <w:t xml:space="preserve">, </w:t>
      </w:r>
      <w:r>
        <w:rPr>
          <w:rFonts w:asciiTheme="minorBidi" w:hAnsiTheme="minorBidi" w:cstheme="minorBidi"/>
          <w:b/>
          <w:bCs/>
          <w:i/>
          <w:iCs/>
        </w:rPr>
        <w:t>d</w:t>
      </w:r>
      <w:r>
        <w:rPr>
          <w:rFonts w:asciiTheme="minorBidi" w:hAnsiTheme="minorBidi" w:cstheme="minorBidi"/>
        </w:rPr>
        <w:t xml:space="preserve">).  SDM: the original SDM; MW – Add: the </w:t>
      </w:r>
      <w:r w:rsidRPr="007804FC">
        <w:rPr>
          <w:rFonts w:asciiTheme="minorBidi" w:hAnsiTheme="minorBidi" w:cstheme="minorBidi"/>
          <w:i/>
          <w:iCs/>
        </w:rPr>
        <w:t>Moving Window SDM</w:t>
      </w:r>
      <w:r>
        <w:rPr>
          <w:rFonts w:asciiTheme="minorBidi" w:hAnsiTheme="minorBidi" w:cstheme="minorBidi"/>
        </w:rPr>
        <w:t xml:space="preserve"> when adding the windows </w:t>
      </w:r>
      <w:proofErr w:type="spellStart"/>
      <w:r>
        <w:rPr>
          <w:rFonts w:asciiTheme="minorBidi" w:hAnsiTheme="minorBidi" w:cstheme="minorBidi"/>
        </w:rPr>
        <w:t>PoO</w:t>
      </w:r>
      <w:proofErr w:type="spellEnd"/>
      <w:r>
        <w:rPr>
          <w:rFonts w:asciiTheme="minorBidi" w:hAnsiTheme="minorBidi" w:cstheme="minorBidi"/>
        </w:rPr>
        <w:t xml:space="preserve"> to the original </w:t>
      </w:r>
      <w:proofErr w:type="spellStart"/>
      <w:r>
        <w:rPr>
          <w:rFonts w:asciiTheme="minorBidi" w:hAnsiTheme="minorBidi" w:cstheme="minorBidi"/>
        </w:rPr>
        <w:t>PoO</w:t>
      </w:r>
      <w:proofErr w:type="spellEnd"/>
      <w:r>
        <w:rPr>
          <w:rFonts w:asciiTheme="minorBidi" w:hAnsiTheme="minorBidi" w:cstheme="minorBidi"/>
        </w:rPr>
        <w:t xml:space="preserve">, MW – </w:t>
      </w:r>
      <w:proofErr w:type="spellStart"/>
      <w:r>
        <w:rPr>
          <w:rFonts w:asciiTheme="minorBidi" w:hAnsiTheme="minorBidi" w:cstheme="minorBidi"/>
        </w:rPr>
        <w:t>Expl</w:t>
      </w:r>
      <w:proofErr w:type="spellEnd"/>
      <w:r>
        <w:rPr>
          <w:rFonts w:asciiTheme="minorBidi" w:hAnsiTheme="minorBidi" w:cstheme="minorBidi"/>
        </w:rPr>
        <w:t xml:space="preserve">: the </w:t>
      </w:r>
      <w:r w:rsidRPr="007804FC">
        <w:rPr>
          <w:rFonts w:asciiTheme="minorBidi" w:hAnsiTheme="minorBidi" w:cstheme="minorBidi"/>
          <w:i/>
          <w:iCs/>
        </w:rPr>
        <w:t>Moving Window SDM</w:t>
      </w:r>
      <w:r>
        <w:rPr>
          <w:rFonts w:asciiTheme="minorBidi" w:hAnsiTheme="minorBidi" w:cstheme="minorBidi"/>
        </w:rPr>
        <w:t xml:space="preserve"> when adding the windows </w:t>
      </w:r>
      <w:proofErr w:type="spellStart"/>
      <w:r>
        <w:rPr>
          <w:rFonts w:asciiTheme="minorBidi" w:hAnsiTheme="minorBidi" w:cstheme="minorBidi"/>
        </w:rPr>
        <w:t>PoO</w:t>
      </w:r>
      <w:proofErr w:type="spellEnd"/>
      <w:r>
        <w:rPr>
          <w:rFonts w:asciiTheme="minorBidi" w:hAnsiTheme="minorBidi" w:cstheme="minorBidi"/>
        </w:rPr>
        <w:t xml:space="preserve"> to the raw explanatory variables. Results for the </w:t>
      </w:r>
      <w:r w:rsidRPr="003A2B13">
        <w:rPr>
          <w:rFonts w:asciiTheme="minorBidi" w:hAnsiTheme="minorBidi" w:cstheme="minorBidi"/>
        </w:rPr>
        <w:t>S1250_R1 dataset</w:t>
      </w:r>
      <w:r>
        <w:rPr>
          <w:rFonts w:asciiTheme="minorBidi" w:hAnsiTheme="minorBidi" w:cstheme="minorBidi"/>
        </w:rPr>
        <w:t xml:space="preserve">.  </w:t>
      </w:r>
    </w:p>
    <w:p w14:paraId="49FB1244" w14:textId="77777777" w:rsidR="00585240" w:rsidRDefault="00585240" w:rsidP="00282F42">
      <w:pPr>
        <w:tabs>
          <w:tab w:val="left" w:pos="1134"/>
        </w:tabs>
        <w:spacing w:line="360" w:lineRule="auto"/>
        <w:rPr>
          <w:rFonts w:ascii="Times New Roman" w:hAnsi="Times New Roman" w:cs="Times New Roman"/>
          <w:sz w:val="22"/>
          <w:szCs w:val="22"/>
        </w:rPr>
      </w:pPr>
    </w:p>
    <w:p w14:paraId="2FB70AA1" w14:textId="77777777" w:rsidR="00282F42" w:rsidRPr="00282F42" w:rsidRDefault="00282F42" w:rsidP="00282F42">
      <w:pPr>
        <w:tabs>
          <w:tab w:val="left" w:pos="1134"/>
        </w:tabs>
        <w:spacing w:line="360" w:lineRule="auto"/>
        <w:rPr>
          <w:rFonts w:ascii="Times New Roman" w:hAnsi="Times New Roman" w:cs="Times New Roman"/>
          <w:sz w:val="22"/>
          <w:szCs w:val="22"/>
        </w:rPr>
      </w:pPr>
    </w:p>
    <w:p w14:paraId="1C1F9789" w14:textId="77777777" w:rsidR="00282F42" w:rsidRDefault="00282F42" w:rsidP="00282F42">
      <w:pPr>
        <w:tabs>
          <w:tab w:val="left" w:pos="1134"/>
        </w:tabs>
        <w:spacing w:line="360" w:lineRule="auto"/>
        <w:rPr>
          <w:rFonts w:ascii="Times New Roman" w:hAnsi="Times New Roman" w:cs="Times New Roman"/>
          <w:sz w:val="22"/>
          <w:szCs w:val="22"/>
        </w:rPr>
      </w:pPr>
    </w:p>
    <w:p w14:paraId="03051C78" w14:textId="77777777" w:rsidR="00585240" w:rsidRDefault="00585240" w:rsidP="00282F42">
      <w:pPr>
        <w:tabs>
          <w:tab w:val="left" w:pos="1134"/>
        </w:tabs>
        <w:spacing w:line="360" w:lineRule="auto"/>
        <w:rPr>
          <w:rFonts w:ascii="Times New Roman" w:hAnsi="Times New Roman" w:cs="Times New Roman"/>
          <w:sz w:val="22"/>
          <w:szCs w:val="22"/>
        </w:rPr>
      </w:pPr>
    </w:p>
    <w:p w14:paraId="7621D5D2" w14:textId="77777777" w:rsidR="00585240" w:rsidRDefault="00585240" w:rsidP="00282F42">
      <w:pPr>
        <w:tabs>
          <w:tab w:val="left" w:pos="1134"/>
        </w:tabs>
        <w:spacing w:line="360" w:lineRule="auto"/>
        <w:rPr>
          <w:rFonts w:ascii="Times New Roman" w:hAnsi="Times New Roman" w:cs="Times New Roman"/>
          <w:sz w:val="22"/>
          <w:szCs w:val="22"/>
        </w:rPr>
      </w:pPr>
    </w:p>
    <w:p w14:paraId="0B14DC45" w14:textId="77777777" w:rsidR="00585240" w:rsidRPr="00282F42" w:rsidRDefault="00585240" w:rsidP="00282F42">
      <w:pPr>
        <w:tabs>
          <w:tab w:val="left" w:pos="1134"/>
        </w:tabs>
        <w:spacing w:line="360" w:lineRule="auto"/>
        <w:rPr>
          <w:rFonts w:ascii="Times New Roman" w:hAnsi="Times New Roman" w:cs="Times New Roman"/>
          <w:sz w:val="22"/>
          <w:szCs w:val="22"/>
        </w:rPr>
      </w:pPr>
    </w:p>
    <w:p w14:paraId="3A52FABD" w14:textId="77777777" w:rsidR="00282F42" w:rsidRDefault="00282F42" w:rsidP="00282F42">
      <w:pPr>
        <w:spacing w:line="360" w:lineRule="auto"/>
        <w:rPr>
          <w:rFonts w:ascii="Times New Roman" w:hAnsi="Times New Roman" w:cs="Times New Roman"/>
          <w:b/>
          <w:sz w:val="32"/>
          <w:szCs w:val="32"/>
        </w:rPr>
        <w:sectPr w:rsidR="00282F42">
          <w:pgSz w:w="11907" w:h="16840" w:code="9"/>
          <w:pgMar w:top="1440" w:right="1440" w:bottom="1440" w:left="1440" w:header="720" w:footer="720" w:gutter="0"/>
          <w:cols w:space="708"/>
          <w:docGrid w:linePitch="272"/>
        </w:sectPr>
      </w:pPr>
    </w:p>
    <w:p w14:paraId="1C69FCEE" w14:textId="368F1260" w:rsidR="00282F42" w:rsidRDefault="003C209B" w:rsidP="00282F42">
      <w:pPr>
        <w:pStyle w:val="Style1"/>
      </w:pPr>
      <w:bookmarkStart w:id="116" w:name="_Toc445210680"/>
      <w:r>
        <w:lastRenderedPageBreak/>
        <w:t>5</w:t>
      </w:r>
      <w:r w:rsidR="00282F42">
        <w:t>:</w:t>
      </w:r>
      <w:r w:rsidR="00282F42">
        <w:tab/>
      </w:r>
      <w:r w:rsidR="00282F42" w:rsidRPr="00E0623F">
        <w:t>Improved</w:t>
      </w:r>
      <w:r w:rsidR="00824383">
        <w:t>, high resolution</w:t>
      </w:r>
      <w:r w:rsidR="00282F42" w:rsidRPr="00E0623F">
        <w:t xml:space="preserve"> freshwater SDMs</w:t>
      </w:r>
      <w:bookmarkEnd w:id="116"/>
    </w:p>
    <w:p w14:paraId="2918E8E4" w14:textId="77777777" w:rsidR="00282F42" w:rsidRDefault="003C209B" w:rsidP="00282F42">
      <w:pPr>
        <w:pStyle w:val="Style2"/>
      </w:pPr>
      <w:bookmarkStart w:id="117" w:name="_Toc445210681"/>
      <w:proofErr w:type="gramStart"/>
      <w:r>
        <w:t>5</w:t>
      </w:r>
      <w:r w:rsidR="00282F42">
        <w:t>.a</w:t>
      </w:r>
      <w:proofErr w:type="gramEnd"/>
      <w:r w:rsidR="00282F42">
        <w:t>:</w:t>
      </w:r>
      <w:r w:rsidR="00282F42">
        <w:tab/>
        <w:t>Aim</w:t>
      </w:r>
      <w:bookmarkEnd w:id="117"/>
      <w:r w:rsidR="00282F42">
        <w:t xml:space="preserve"> </w:t>
      </w:r>
      <w:r w:rsidR="00282F42">
        <w:tab/>
      </w:r>
    </w:p>
    <w:p w14:paraId="7AD5F3A1" w14:textId="77777777" w:rsidR="00824383" w:rsidRDefault="00824383" w:rsidP="00824383">
      <w:pPr>
        <w:spacing w:line="360" w:lineRule="auto"/>
        <w:rPr>
          <w:rFonts w:ascii="Times New Roman" w:hAnsi="Times New Roman" w:cs="Times New Roman"/>
          <w:sz w:val="32"/>
          <w:szCs w:val="32"/>
        </w:rPr>
      </w:pPr>
      <w:r>
        <w:rPr>
          <w:rFonts w:ascii="Times New Roman" w:hAnsi="Times New Roman" w:cs="Times New Roman"/>
          <w:sz w:val="22"/>
          <w:szCs w:val="22"/>
        </w:rPr>
        <w:t xml:space="preserve">To adapt SDM models to freshwater ecosystems based on high resolution monitoring data. </w:t>
      </w:r>
    </w:p>
    <w:p w14:paraId="31509FD8" w14:textId="77777777" w:rsidR="00282F42" w:rsidRPr="00282F42" w:rsidRDefault="00282F42" w:rsidP="00282F42">
      <w:pPr>
        <w:spacing w:line="360" w:lineRule="auto"/>
        <w:rPr>
          <w:rFonts w:ascii="Times New Roman" w:hAnsi="Times New Roman" w:cs="Times New Roman"/>
          <w:sz w:val="22"/>
          <w:szCs w:val="22"/>
        </w:rPr>
      </w:pPr>
    </w:p>
    <w:p w14:paraId="7D10EA72" w14:textId="77777777" w:rsidR="00282F42" w:rsidRPr="005245D0" w:rsidRDefault="003C209B" w:rsidP="00282F42">
      <w:pPr>
        <w:pStyle w:val="Style2"/>
      </w:pPr>
      <w:bookmarkStart w:id="118" w:name="_Toc445210682"/>
      <w:proofErr w:type="gramStart"/>
      <w:r>
        <w:t>5</w:t>
      </w:r>
      <w:r w:rsidR="00282F42">
        <w:t>.b</w:t>
      </w:r>
      <w:proofErr w:type="gramEnd"/>
      <w:r w:rsidR="00282F42">
        <w:t>:</w:t>
      </w:r>
      <w:r w:rsidR="00282F42">
        <w:tab/>
        <w:t>Introduction</w:t>
      </w:r>
      <w:bookmarkEnd w:id="118"/>
    </w:p>
    <w:p w14:paraId="14A8DFBD" w14:textId="32F92616" w:rsidR="00824383" w:rsidRDefault="00824383" w:rsidP="00E123C7">
      <w:pPr>
        <w:tabs>
          <w:tab w:val="left" w:pos="1134"/>
        </w:tabs>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Species distribution models are mainly applied to terrestrial ecosystems where their calibration is straightforward and easy to replicate. However, freshwater ecosystems are structurally different: the habitat is arranged hierarchically along dendritic stream networks, which is influenced by the surrounding landscape within a catchment</w:t>
      </w:r>
      <w:r w:rsidR="008F0174" w:rsidRPr="008F0174">
        <w:t xml:space="preserve"> </w:t>
      </w:r>
      <w:r w:rsidR="008F0174">
        <w:rPr>
          <w:rFonts w:ascii="Times New Roman" w:hAnsi="Times New Roman" w:cs="Times New Roman"/>
          <w:sz w:val="22"/>
          <w:szCs w:val="22"/>
          <w:lang w:val="en-US"/>
        </w:rPr>
        <w:fldChar w:fldCharType="begin"/>
      </w:r>
      <w:r w:rsidR="008F0174">
        <w:rPr>
          <w:rFonts w:ascii="Times New Roman" w:hAnsi="Times New Roman" w:cs="Times New Roman"/>
          <w:sz w:val="22"/>
          <w:szCs w:val="22"/>
          <w:lang w:val="en-US"/>
        </w:rPr>
        <w:instrText xml:space="preserve"> ADDIN EN.CITE &lt;EndNote&gt;&lt;Cite&gt;&lt;Author&gt;Domisch&lt;/Author&gt;&lt;Year&gt;2015&lt;/Year&gt;&lt;RecNum&gt;1627&lt;/RecNum&gt;&lt;DisplayText&gt;(Domisch et al. 2015)&lt;/DisplayText&gt;&lt;record&gt;&lt;rec-number&gt;1627&lt;/rec-number&gt;&lt;foreign-keys&gt;&lt;key app="EN" db-id="2pz9xze02x9awte9pxsvv02fr290paparpvt"&gt;1627&lt;/key&gt;&lt;/foreign-keys&gt;&lt;ref-type name="Journal Article"&gt;17&lt;/ref-type&gt;&lt;contributors&gt;&lt;authors&gt;&lt;author&gt;Domisch, Sami&lt;/author&gt;&lt;author&gt;Jaehnig, Sonja C.&lt;/author&gt;&lt;author&gt;Simaika, John P.&lt;/author&gt;&lt;author&gt;Kuemmerlen, Mathias&lt;/author&gt;&lt;author&gt;Stoll, Stefan&lt;/author&gt;&lt;/authors&gt;&lt;/contributors&gt;&lt;titles&gt;&lt;title&gt;Application of species distribution models in stream ecosystems: the challenges of spatial and temporal scale, environmental predictors and species occurrence data&lt;/title&gt;&lt;secondary-title&gt;Fundamental and Applied Limnology&lt;/secondary-title&gt;&lt;/titles&gt;&lt;periodical&gt;&lt;full-title&gt;Fundamental and Applied Limnology&lt;/full-title&gt;&lt;/periodical&gt;&lt;pages&gt;45-61&lt;/pages&gt;&lt;volume&gt;186&lt;/volume&gt;&lt;number&gt;1-2&lt;/number&gt;&lt;dates&gt;&lt;year&gt;2015&lt;/year&gt;&lt;pub-dates&gt;&lt;date&gt;Feb&lt;/date&gt;&lt;/pub-dates&gt;&lt;/dates&gt;&lt;isbn&gt;1863-9135&lt;/isbn&gt;&lt;accession-num&gt;WOS:000352100400004&lt;/accession-num&gt;&lt;label&gt;+ / -&lt;/label&gt;&lt;urls&gt;&lt;related-urls&gt;&lt;url&gt;&amp;lt;Go to ISI&amp;gt;://WOS:000352100400004&lt;/url&gt;&lt;/related-urls&gt;&lt;/urls&gt;&lt;electronic-resource-num&gt;10.1127/fal/2015/0627&lt;/electronic-resource-num&gt;&lt;research-notes&gt;sdm&lt;/research-notes&gt;&lt;/record&gt;&lt;/Cite&gt;&lt;/EndNote&gt;</w:instrText>
      </w:r>
      <w:r w:rsidR="008F0174">
        <w:rPr>
          <w:rFonts w:ascii="Times New Roman" w:hAnsi="Times New Roman" w:cs="Times New Roman"/>
          <w:sz w:val="22"/>
          <w:szCs w:val="22"/>
          <w:lang w:val="en-US"/>
        </w:rPr>
        <w:fldChar w:fldCharType="separate"/>
      </w:r>
      <w:r w:rsidR="008F0174">
        <w:rPr>
          <w:rFonts w:ascii="Times New Roman" w:hAnsi="Times New Roman" w:cs="Times New Roman"/>
          <w:noProof/>
          <w:sz w:val="22"/>
          <w:szCs w:val="22"/>
          <w:lang w:val="en-US"/>
        </w:rPr>
        <w:t>(</w:t>
      </w:r>
      <w:hyperlink w:anchor="_ENREF_11" w:tooltip="Domisch, 2015 #1627" w:history="1">
        <w:r w:rsidR="00E123C7">
          <w:rPr>
            <w:rFonts w:ascii="Times New Roman" w:hAnsi="Times New Roman" w:cs="Times New Roman"/>
            <w:noProof/>
            <w:sz w:val="22"/>
            <w:szCs w:val="22"/>
            <w:lang w:val="en-US"/>
          </w:rPr>
          <w:t>Domisch et al. 2015</w:t>
        </w:r>
      </w:hyperlink>
      <w:r w:rsidR="008F0174">
        <w:rPr>
          <w:rFonts w:ascii="Times New Roman" w:hAnsi="Times New Roman" w:cs="Times New Roman"/>
          <w:noProof/>
          <w:sz w:val="22"/>
          <w:szCs w:val="22"/>
          <w:lang w:val="en-US"/>
        </w:rPr>
        <w:t>)</w:t>
      </w:r>
      <w:r w:rsidR="008F0174">
        <w:rPr>
          <w:rFonts w:ascii="Times New Roman" w:hAnsi="Times New Roman" w:cs="Times New Roman"/>
          <w:sz w:val="22"/>
          <w:szCs w:val="22"/>
          <w:lang w:val="en-US"/>
        </w:rPr>
        <w:fldChar w:fldCharType="end"/>
      </w:r>
      <w:r w:rsidR="008F0174">
        <w:rPr>
          <w:rFonts w:ascii="Times New Roman" w:hAnsi="Times New Roman" w:cs="Times New Roman"/>
          <w:sz w:val="22"/>
          <w:szCs w:val="22"/>
          <w:lang w:val="en-US"/>
        </w:rPr>
        <w:t xml:space="preserve"> </w:t>
      </w:r>
      <w:r>
        <w:rPr>
          <w:rFonts w:ascii="Times New Roman" w:hAnsi="Times New Roman" w:cs="Times New Roman"/>
          <w:sz w:val="22"/>
          <w:szCs w:val="22"/>
          <w:lang w:val="en-US"/>
        </w:rPr>
        <w:t xml:space="preserve"> </w:t>
      </w:r>
      <w:r>
        <w:rPr>
          <w:rFonts w:ascii="Times New Roman" w:hAnsi="Times New Roman" w:cs="Times New Roman"/>
          <w:noProof/>
          <w:sz w:val="22"/>
          <w:szCs w:val="22"/>
          <w:lang w:val="en-US"/>
        </w:rPr>
        <w:t>(</w:t>
      </w:r>
      <w:r w:rsidR="008711A8" w:rsidRPr="008711A8">
        <w:rPr>
          <w:rFonts w:ascii="Times New Roman" w:hAnsi="Times New Roman" w:cs="Times New Roman"/>
          <w:noProof/>
          <w:sz w:val="22"/>
          <w:szCs w:val="22"/>
          <w:highlight w:val="yellow"/>
          <w:lang w:val="en-US"/>
        </w:rPr>
        <w:t>#1627</w:t>
      </w:r>
      <w:r>
        <w:rPr>
          <w:rFonts w:ascii="Times New Roman" w:hAnsi="Times New Roman" w:cs="Times New Roman"/>
          <w:noProof/>
          <w:sz w:val="22"/>
          <w:szCs w:val="22"/>
          <w:lang w:val="en-US"/>
        </w:rPr>
        <w:t>)</w:t>
      </w:r>
      <w:r>
        <w:rPr>
          <w:rFonts w:ascii="Times New Roman" w:hAnsi="Times New Roman" w:cs="Times New Roman"/>
          <w:sz w:val="22"/>
          <w:szCs w:val="22"/>
          <w:lang w:val="en-US"/>
        </w:rPr>
        <w:t>. These properties need to be considered in freshwater SDMs, in order to produce predictions which truly represent freshwater biota and which can have applications in conservation and management. Applying such a stream-specific, high-resolution SDM approach to individual catchments yields results with a very high spatial resolution, particularly useful for local implementation in regional planning, global change forecasting or biodiversity conservation.</w:t>
      </w:r>
    </w:p>
    <w:p w14:paraId="30C11F94" w14:textId="77777777" w:rsidR="00282F42" w:rsidRPr="00282F42" w:rsidRDefault="00282F42" w:rsidP="00282F42">
      <w:pPr>
        <w:tabs>
          <w:tab w:val="left" w:pos="1134"/>
        </w:tabs>
        <w:spacing w:line="360" w:lineRule="auto"/>
        <w:rPr>
          <w:rFonts w:ascii="Times New Roman" w:hAnsi="Times New Roman" w:cs="Times New Roman"/>
          <w:sz w:val="22"/>
          <w:szCs w:val="22"/>
        </w:rPr>
      </w:pPr>
    </w:p>
    <w:p w14:paraId="7BE53E63" w14:textId="77777777" w:rsidR="00282F42" w:rsidRPr="005245D0" w:rsidRDefault="003C209B" w:rsidP="00282F42">
      <w:pPr>
        <w:pStyle w:val="Style2"/>
      </w:pPr>
      <w:bookmarkStart w:id="119" w:name="_Toc445210683"/>
      <w:proofErr w:type="gramStart"/>
      <w:r>
        <w:t>5</w:t>
      </w:r>
      <w:r w:rsidR="00282F42" w:rsidRPr="005245D0">
        <w:t>.c</w:t>
      </w:r>
      <w:proofErr w:type="gramEnd"/>
      <w:r w:rsidR="00282F42" w:rsidRPr="005245D0">
        <w:t>:</w:t>
      </w:r>
      <w:r w:rsidR="00282F42" w:rsidRPr="005245D0">
        <w:tab/>
        <w:t>Approach</w:t>
      </w:r>
      <w:bookmarkEnd w:id="119"/>
    </w:p>
    <w:p w14:paraId="60AC7435" w14:textId="77777777" w:rsidR="00824383" w:rsidRDefault="00824383" w:rsidP="00824383">
      <w:p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sz w:val="22"/>
          <w:szCs w:val="22"/>
          <w:lang w:val="en-US"/>
        </w:rPr>
        <w:t>This tool modifies existing SDM to suit common stream biodiversity monitoring data</w:t>
      </w:r>
      <w:r>
        <w:rPr>
          <w:rFonts w:ascii="Times New Roman" w:hAnsi="Times New Roman" w:cs="Times New Roman"/>
          <w:iCs/>
          <w:sz w:val="22"/>
          <w:szCs w:val="22"/>
          <w:lang w:val="en-US"/>
        </w:rPr>
        <w:t xml:space="preserve"> by: </w:t>
      </w:r>
    </w:p>
    <w:p w14:paraId="52F31049" w14:textId="77777777" w:rsidR="00824383" w:rsidRDefault="00824383" w:rsidP="000B0A46">
      <w:pPr>
        <w:pStyle w:val="ListParagraph"/>
        <w:numPr>
          <w:ilvl w:val="0"/>
          <w:numId w:val="29"/>
        </w:num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iCs/>
          <w:sz w:val="22"/>
          <w:szCs w:val="22"/>
          <w:lang w:val="en-US"/>
        </w:rPr>
        <w:t>Including freshwater specific predictors (e.g., hydrology)</w:t>
      </w:r>
    </w:p>
    <w:p w14:paraId="51C4A419" w14:textId="77777777" w:rsidR="00824383" w:rsidRDefault="00824383" w:rsidP="000B0A46">
      <w:pPr>
        <w:pStyle w:val="ListParagraph"/>
        <w:numPr>
          <w:ilvl w:val="0"/>
          <w:numId w:val="29"/>
        </w:num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iCs/>
          <w:sz w:val="22"/>
          <w:szCs w:val="22"/>
          <w:lang w:val="en-US"/>
        </w:rPr>
        <w:t xml:space="preserve">Considering the effect of the upper </w:t>
      </w:r>
      <w:proofErr w:type="spellStart"/>
      <w:r>
        <w:rPr>
          <w:rFonts w:ascii="Times New Roman" w:hAnsi="Times New Roman" w:cs="Times New Roman"/>
          <w:iCs/>
          <w:sz w:val="22"/>
          <w:szCs w:val="22"/>
          <w:lang w:val="en-US"/>
        </w:rPr>
        <w:t>subcatchment</w:t>
      </w:r>
      <w:proofErr w:type="spellEnd"/>
      <w:r>
        <w:rPr>
          <w:rFonts w:ascii="Times New Roman" w:hAnsi="Times New Roman" w:cs="Times New Roman"/>
          <w:iCs/>
          <w:sz w:val="22"/>
          <w:szCs w:val="22"/>
          <w:lang w:val="en-US"/>
        </w:rPr>
        <w:t xml:space="preserve"> for predictors in the landscape (e.g., land use and geology). </w:t>
      </w:r>
    </w:p>
    <w:p w14:paraId="7FD83C47" w14:textId="77777777" w:rsidR="00824383" w:rsidRDefault="00824383" w:rsidP="000B0A46">
      <w:pPr>
        <w:pStyle w:val="ListParagraph"/>
        <w:numPr>
          <w:ilvl w:val="0"/>
          <w:numId w:val="29"/>
        </w:num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iCs/>
          <w:sz w:val="22"/>
          <w:szCs w:val="22"/>
          <w:lang w:val="en-US"/>
        </w:rPr>
        <w:t>Projecting the predictions on the stream network.</w:t>
      </w:r>
    </w:p>
    <w:p w14:paraId="258D70E5" w14:textId="77777777" w:rsidR="00824383" w:rsidRDefault="00824383" w:rsidP="00824383">
      <w:p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iCs/>
          <w:sz w:val="22"/>
          <w:szCs w:val="22"/>
          <w:lang w:val="en-US"/>
        </w:rPr>
        <w:t xml:space="preserve">Such models can give accurate predictions of where a species can be expected to occur in the catchment of interest (Fig. 5.1). The tool relies on the R package </w:t>
      </w:r>
      <w:r>
        <w:rPr>
          <w:rFonts w:ascii="Times New Roman" w:hAnsi="Times New Roman" w:cs="Times New Roman"/>
          <w:i/>
          <w:iCs/>
          <w:sz w:val="22"/>
          <w:szCs w:val="22"/>
          <w:lang w:val="en-US"/>
        </w:rPr>
        <w:t>biomod2</w:t>
      </w:r>
      <w:r>
        <w:rPr>
          <w:rFonts w:ascii="Times New Roman" w:hAnsi="Times New Roman" w:cs="Times New Roman"/>
          <w:iCs/>
          <w:sz w:val="22"/>
          <w:szCs w:val="22"/>
          <w:lang w:val="en-US"/>
        </w:rPr>
        <w:t xml:space="preserve"> for the ensemble modelling procedure.</w:t>
      </w:r>
    </w:p>
    <w:p w14:paraId="3E30D9D5" w14:textId="77777777" w:rsidR="00824383" w:rsidRDefault="00824383" w:rsidP="00824383">
      <w:pPr>
        <w:tabs>
          <w:tab w:val="left" w:pos="1134"/>
        </w:tabs>
        <w:spacing w:line="360" w:lineRule="auto"/>
        <w:rPr>
          <w:rFonts w:ascii="Times New Roman" w:hAnsi="Times New Roman" w:cs="Times New Roman"/>
          <w:iCs/>
          <w:sz w:val="22"/>
          <w:szCs w:val="22"/>
          <w:lang w:val="en-US"/>
        </w:rPr>
      </w:pPr>
    </w:p>
    <w:p w14:paraId="732195A5" w14:textId="292FA5AA" w:rsidR="00824383" w:rsidRDefault="00824383" w:rsidP="00824383">
      <w:pPr>
        <w:tabs>
          <w:tab w:val="left" w:pos="1134"/>
        </w:tabs>
        <w:spacing w:line="360" w:lineRule="auto"/>
        <w:rPr>
          <w:rFonts w:ascii="Times New Roman" w:hAnsi="Times New Roman" w:cs="Times New Roman"/>
          <w:iCs/>
          <w:sz w:val="24"/>
          <w:szCs w:val="24"/>
          <w:u w:val="single"/>
          <w:lang w:val="en-US"/>
        </w:rPr>
      </w:pPr>
      <w:r>
        <w:rPr>
          <w:noProof/>
          <w:lang w:eastAsia="en-GB" w:bidi="he-IL"/>
        </w:rPr>
        <w:lastRenderedPageBreak/>
        <w:drawing>
          <wp:inline distT="0" distB="0" distL="0" distR="0" wp14:anchorId="630F6542" wp14:editId="0290AE8F">
            <wp:extent cx="4763934" cy="334733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l="6850" t="1408" r="6654" b="1373"/>
                    <a:stretch>
                      <a:fillRect/>
                    </a:stretch>
                  </pic:blipFill>
                  <pic:spPr bwMode="auto">
                    <a:xfrm>
                      <a:off x="0" y="0"/>
                      <a:ext cx="4765734" cy="3348599"/>
                    </a:xfrm>
                    <a:prstGeom prst="rect">
                      <a:avLst/>
                    </a:prstGeom>
                    <a:noFill/>
                    <a:ln>
                      <a:noFill/>
                    </a:ln>
                  </pic:spPr>
                </pic:pic>
              </a:graphicData>
            </a:graphic>
          </wp:inline>
        </w:drawing>
      </w:r>
    </w:p>
    <w:p w14:paraId="6A76CFE7" w14:textId="77777777" w:rsidR="00824383" w:rsidRDefault="00824383" w:rsidP="00824383">
      <w:pPr>
        <w:tabs>
          <w:tab w:val="left" w:pos="1134"/>
        </w:tabs>
        <w:spacing w:line="360" w:lineRule="auto"/>
        <w:rPr>
          <w:iCs/>
          <w:lang w:val="en-US"/>
        </w:rPr>
      </w:pPr>
      <w:r>
        <w:rPr>
          <w:b/>
          <w:iCs/>
          <w:lang w:val="en-US"/>
        </w:rPr>
        <w:t>Figure 5.1</w:t>
      </w:r>
      <w:r>
        <w:rPr>
          <w:iCs/>
          <w:lang w:val="en-US"/>
        </w:rPr>
        <w:t xml:space="preserve">: Predicted distribution of the stonefly </w:t>
      </w:r>
      <w:proofErr w:type="spellStart"/>
      <w:r>
        <w:rPr>
          <w:i/>
          <w:iCs/>
          <w:lang w:val="en-US"/>
        </w:rPr>
        <w:t>Brachyptera</w:t>
      </w:r>
      <w:proofErr w:type="spellEnd"/>
      <w:r>
        <w:rPr>
          <w:i/>
          <w:iCs/>
          <w:lang w:val="en-US"/>
        </w:rPr>
        <w:t xml:space="preserve"> </w:t>
      </w:r>
      <w:proofErr w:type="spellStart"/>
      <w:r>
        <w:rPr>
          <w:i/>
          <w:iCs/>
          <w:lang w:val="en-US"/>
        </w:rPr>
        <w:t>risi</w:t>
      </w:r>
      <w:proofErr w:type="spellEnd"/>
      <w:r>
        <w:rPr>
          <w:iCs/>
          <w:lang w:val="en-US"/>
        </w:rPr>
        <w:t xml:space="preserve"> in the </w:t>
      </w:r>
      <w:proofErr w:type="spellStart"/>
      <w:r>
        <w:rPr>
          <w:iCs/>
          <w:lang w:val="en-US"/>
        </w:rPr>
        <w:t>Rhein</w:t>
      </w:r>
      <w:proofErr w:type="spellEnd"/>
      <w:r>
        <w:rPr>
          <w:iCs/>
          <w:lang w:val="en-US"/>
        </w:rPr>
        <w:t>-Main-Observatory (</w:t>
      </w:r>
      <w:proofErr w:type="spellStart"/>
      <w:r>
        <w:rPr>
          <w:iCs/>
          <w:lang w:val="en-US"/>
        </w:rPr>
        <w:t>Kinzig</w:t>
      </w:r>
      <w:proofErr w:type="spellEnd"/>
      <w:r>
        <w:rPr>
          <w:iCs/>
          <w:lang w:val="en-US"/>
        </w:rPr>
        <w:t xml:space="preserve"> catchment).</w:t>
      </w:r>
    </w:p>
    <w:p w14:paraId="61ABBB25" w14:textId="77777777" w:rsidR="00282F42" w:rsidRPr="00F777A1" w:rsidRDefault="00282F42" w:rsidP="00282F42">
      <w:pPr>
        <w:tabs>
          <w:tab w:val="left" w:pos="1134"/>
        </w:tabs>
        <w:spacing w:line="360" w:lineRule="auto"/>
        <w:rPr>
          <w:iCs/>
          <w:lang w:val="en-US"/>
        </w:rPr>
      </w:pPr>
    </w:p>
    <w:p w14:paraId="14375BC7" w14:textId="77777777" w:rsidR="00282F42" w:rsidRDefault="003C209B" w:rsidP="00282F42">
      <w:pPr>
        <w:pStyle w:val="Style2"/>
        <w:rPr>
          <w:lang w:val="en-US"/>
        </w:rPr>
      </w:pPr>
      <w:bookmarkStart w:id="120" w:name="_Toc445210684"/>
      <w:proofErr w:type="gramStart"/>
      <w:r>
        <w:rPr>
          <w:lang w:val="en-US"/>
        </w:rPr>
        <w:t>5</w:t>
      </w:r>
      <w:r w:rsidR="00282F42" w:rsidRPr="0066747D">
        <w:rPr>
          <w:lang w:val="en-US"/>
        </w:rPr>
        <w:t>.d</w:t>
      </w:r>
      <w:proofErr w:type="gramEnd"/>
      <w:r w:rsidR="00282F42" w:rsidRPr="0066747D">
        <w:rPr>
          <w:lang w:val="en-US"/>
        </w:rPr>
        <w:t>:</w:t>
      </w:r>
      <w:r w:rsidR="00282F42" w:rsidRPr="0066747D">
        <w:rPr>
          <w:lang w:val="en-US"/>
        </w:rPr>
        <w:tab/>
      </w:r>
      <w:r w:rsidR="00282F42">
        <w:rPr>
          <w:lang w:val="en-US"/>
        </w:rPr>
        <w:t>The freshwater SDM framework</w:t>
      </w:r>
      <w:bookmarkEnd w:id="120"/>
    </w:p>
    <w:p w14:paraId="0CCA5585" w14:textId="7922978D"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d.1</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General instructions</w:t>
      </w:r>
    </w:p>
    <w:p w14:paraId="37C953C8" w14:textId="53588936" w:rsidR="00CF0B09" w:rsidRPr="00CF0B09" w:rsidRDefault="00CF0B09" w:rsidP="00E123C7">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High-resolution freshwater SDMs are species distribution models (SDMs) adapted to the specific conditions of freshwater ecosystems and have a strong focus on small scale applications. While the procedure is similar to terrestrial SDM applications, there are specific considerations that are key to accurate predictions of freshwater biodiversity</w:t>
      </w:r>
      <w:r w:rsidR="008F0174" w:rsidRPr="008F0174">
        <w:t xml:space="preserve"> </w:t>
      </w:r>
      <w:r w:rsidR="008F0174">
        <w:rPr>
          <w:rFonts w:ascii="Times New Roman" w:hAnsi="Times New Roman" w:cs="Times New Roman"/>
          <w:bCs/>
          <w:sz w:val="22"/>
          <w:szCs w:val="22"/>
          <w:lang w:val="en-US"/>
        </w:rPr>
        <w:fldChar w:fldCharType="begin"/>
      </w:r>
      <w:r w:rsidR="008F0174">
        <w:rPr>
          <w:rFonts w:ascii="Times New Roman" w:hAnsi="Times New Roman" w:cs="Times New Roman"/>
          <w:bCs/>
          <w:sz w:val="22"/>
          <w:szCs w:val="22"/>
          <w:lang w:val="en-US"/>
        </w:rPr>
        <w:instrText xml:space="preserve"> ADDIN EN.CITE &lt;EndNote&gt;&lt;Cite&gt;&lt;Author&gt;Domisch&lt;/Author&gt;&lt;Year&gt;2015&lt;/Year&gt;&lt;RecNum&gt;1627&lt;/RecNum&gt;&lt;DisplayText&gt;(Domisch et al. 2015)&lt;/DisplayText&gt;&lt;record&gt;&lt;rec-number&gt;1627&lt;/rec-number&gt;&lt;foreign-keys&gt;&lt;key app="EN" db-id="2pz9xze02x9awte9pxsvv02fr290paparpvt"&gt;1627&lt;/key&gt;&lt;/foreign-keys&gt;&lt;ref-type name="Journal Article"&gt;17&lt;/ref-type&gt;&lt;contributors&gt;&lt;authors&gt;&lt;author&gt;Domisch, Sami&lt;/author&gt;&lt;author&gt;Jaehnig, Sonja C.&lt;/author&gt;&lt;author&gt;Simaika, John P.&lt;/author&gt;&lt;author&gt;Kuemmerlen, Mathias&lt;/author&gt;&lt;author&gt;Stoll, Stefan&lt;/author&gt;&lt;/authors&gt;&lt;/contributors&gt;&lt;titles&gt;&lt;title&gt;Application of species distribution models in stream ecosystems: the challenges of spatial and temporal scale, environmental predictors and species occurrence data&lt;/title&gt;&lt;secondary-title&gt;Fundamental and Applied Limnology&lt;/secondary-title&gt;&lt;/titles&gt;&lt;periodical&gt;&lt;full-title&gt;Fundamental and Applied Limnology&lt;/full-title&gt;&lt;/periodical&gt;&lt;pages&gt;45-61&lt;/pages&gt;&lt;volume&gt;186&lt;/volume&gt;&lt;number&gt;1-2&lt;/number&gt;&lt;dates&gt;&lt;year&gt;2015&lt;/year&gt;&lt;pub-dates&gt;&lt;date&gt;Feb&lt;/date&gt;&lt;/pub-dates&gt;&lt;/dates&gt;&lt;isbn&gt;1863-9135&lt;/isbn&gt;&lt;accession-num&gt;WOS:000352100400004&lt;/accession-num&gt;&lt;label&gt;+ / -&lt;/label&gt;&lt;urls&gt;&lt;related-urls&gt;&lt;url&gt;&amp;lt;Go to ISI&amp;gt;://WOS:000352100400004&lt;/url&gt;&lt;/related-urls&gt;&lt;/urls&gt;&lt;electronic-resource-num&gt;10.1127/fal/2015/0627&lt;/electronic-resource-num&gt;&lt;research-notes&gt;sdm&lt;/research-notes&gt;&lt;/record&gt;&lt;/Cite&gt;&lt;/EndNote&gt;</w:instrText>
      </w:r>
      <w:r w:rsidR="008F0174">
        <w:rPr>
          <w:rFonts w:ascii="Times New Roman" w:hAnsi="Times New Roman" w:cs="Times New Roman"/>
          <w:bCs/>
          <w:sz w:val="22"/>
          <w:szCs w:val="22"/>
          <w:lang w:val="en-US"/>
        </w:rPr>
        <w:fldChar w:fldCharType="separate"/>
      </w:r>
      <w:r w:rsidR="008F0174">
        <w:rPr>
          <w:rFonts w:ascii="Times New Roman" w:hAnsi="Times New Roman" w:cs="Times New Roman"/>
          <w:bCs/>
          <w:noProof/>
          <w:sz w:val="22"/>
          <w:szCs w:val="22"/>
          <w:lang w:val="en-US"/>
        </w:rPr>
        <w:t>(</w:t>
      </w:r>
      <w:hyperlink w:anchor="_ENREF_11" w:tooltip="Domisch, 2015 #1627" w:history="1">
        <w:r w:rsidR="00E123C7">
          <w:rPr>
            <w:rFonts w:ascii="Times New Roman" w:hAnsi="Times New Roman" w:cs="Times New Roman"/>
            <w:bCs/>
            <w:noProof/>
            <w:sz w:val="22"/>
            <w:szCs w:val="22"/>
            <w:lang w:val="en-US"/>
          </w:rPr>
          <w:t>Domisch et al. 2015</w:t>
        </w:r>
      </w:hyperlink>
      <w:r w:rsidR="008F0174">
        <w:rPr>
          <w:rFonts w:ascii="Times New Roman" w:hAnsi="Times New Roman" w:cs="Times New Roman"/>
          <w:bCs/>
          <w:noProof/>
          <w:sz w:val="22"/>
          <w:szCs w:val="22"/>
          <w:lang w:val="en-US"/>
        </w:rPr>
        <w:t>)</w:t>
      </w:r>
      <w:r w:rsidR="008F0174">
        <w:rPr>
          <w:rFonts w:ascii="Times New Roman" w:hAnsi="Times New Roman" w:cs="Times New Roman"/>
          <w:bCs/>
          <w:sz w:val="22"/>
          <w:szCs w:val="22"/>
          <w:lang w:val="en-US"/>
        </w:rPr>
        <w:fldChar w:fldCharType="end"/>
      </w:r>
      <w:r w:rsidRPr="00CF0B09">
        <w:rPr>
          <w:rFonts w:ascii="Times New Roman" w:hAnsi="Times New Roman" w:cs="Times New Roman"/>
          <w:bCs/>
          <w:sz w:val="22"/>
          <w:szCs w:val="22"/>
          <w:lang w:val="en-US"/>
        </w:rPr>
        <w:t xml:space="preserve"> </w:t>
      </w:r>
      <w:r w:rsidRPr="008711A8">
        <w:rPr>
          <w:rFonts w:ascii="Times New Roman" w:hAnsi="Times New Roman" w:cs="Times New Roman"/>
          <w:bCs/>
          <w:sz w:val="22"/>
          <w:szCs w:val="22"/>
          <w:highlight w:val="yellow"/>
          <w:lang w:val="en-US"/>
        </w:rPr>
        <w:t>(</w:t>
      </w:r>
      <w:r w:rsidR="008711A8" w:rsidRPr="008711A8">
        <w:rPr>
          <w:rFonts w:ascii="Times New Roman" w:hAnsi="Times New Roman" w:cs="Times New Roman"/>
          <w:bCs/>
          <w:sz w:val="22"/>
          <w:szCs w:val="22"/>
          <w:highlight w:val="yellow"/>
          <w:lang w:val="en-US"/>
        </w:rPr>
        <w:t>#1627</w:t>
      </w:r>
      <w:r w:rsidRPr="00CF0B09">
        <w:rPr>
          <w:rFonts w:ascii="Times New Roman" w:hAnsi="Times New Roman" w:cs="Times New Roman"/>
          <w:bCs/>
          <w:sz w:val="22"/>
          <w:szCs w:val="22"/>
          <w:lang w:val="en-US"/>
        </w:rPr>
        <w:t xml:space="preserve">). We describe the framework used to apply high-resolution freshwater SDMs as developed and applied in the context of the EU BON project here. However, there is the possibility to modify this framework depending on the particular conditions of the study site. </w:t>
      </w:r>
      <w:r w:rsidR="008711A8">
        <w:rPr>
          <w:rFonts w:ascii="Times New Roman" w:hAnsi="Times New Roman" w:cs="Times New Roman"/>
          <w:bCs/>
          <w:sz w:val="22"/>
          <w:szCs w:val="22"/>
          <w:lang w:val="en-US"/>
        </w:rPr>
        <w:t>Therefore,</w:t>
      </w:r>
      <w:r w:rsidRPr="00CF0B09">
        <w:rPr>
          <w:rFonts w:ascii="Times New Roman" w:hAnsi="Times New Roman" w:cs="Times New Roman"/>
          <w:bCs/>
          <w:sz w:val="22"/>
          <w:szCs w:val="22"/>
          <w:lang w:val="en-US"/>
        </w:rPr>
        <w:t xml:space="preserve"> this tool consists of a framework to implement a </w:t>
      </w:r>
      <w:r w:rsidR="008711A8">
        <w:rPr>
          <w:rFonts w:ascii="Times New Roman" w:hAnsi="Times New Roman" w:cs="Times New Roman"/>
          <w:bCs/>
          <w:sz w:val="22"/>
          <w:szCs w:val="22"/>
          <w:lang w:val="en-US"/>
        </w:rPr>
        <w:t>freshwater SDMs</w:t>
      </w:r>
      <w:r w:rsidRPr="00CF0B09">
        <w:rPr>
          <w:rFonts w:ascii="Times New Roman" w:hAnsi="Times New Roman" w:cs="Times New Roman"/>
          <w:bCs/>
          <w:sz w:val="22"/>
          <w:szCs w:val="22"/>
          <w:lang w:val="en-US"/>
        </w:rPr>
        <w:t xml:space="preserve">, rather than a rigid </w:t>
      </w:r>
      <w:r w:rsidR="008711A8">
        <w:rPr>
          <w:rFonts w:ascii="Times New Roman" w:hAnsi="Times New Roman" w:cs="Times New Roman"/>
          <w:bCs/>
          <w:sz w:val="22"/>
          <w:szCs w:val="22"/>
          <w:lang w:val="en-US"/>
        </w:rPr>
        <w:t>R code</w:t>
      </w:r>
      <w:r w:rsidRPr="00CF0B09">
        <w:rPr>
          <w:rFonts w:ascii="Times New Roman" w:hAnsi="Times New Roman" w:cs="Times New Roman"/>
          <w:bCs/>
          <w:sz w:val="22"/>
          <w:szCs w:val="22"/>
          <w:lang w:val="en-US"/>
        </w:rPr>
        <w:t xml:space="preserve">. We exemplify the framework for the tool implementation based on examples from the Rhine-Main-Observatory (RMO), </w:t>
      </w:r>
      <w:r w:rsidR="008711A8" w:rsidRPr="00CF0B09">
        <w:rPr>
          <w:rFonts w:ascii="Times New Roman" w:hAnsi="Times New Roman" w:cs="Times New Roman"/>
          <w:bCs/>
          <w:sz w:val="22"/>
          <w:szCs w:val="22"/>
          <w:lang w:val="en-US"/>
        </w:rPr>
        <w:t>an</w:t>
      </w:r>
      <w:r w:rsidRPr="00CF0B09">
        <w:rPr>
          <w:rFonts w:ascii="Times New Roman" w:hAnsi="Times New Roman" w:cs="Times New Roman"/>
          <w:bCs/>
          <w:sz w:val="22"/>
          <w:szCs w:val="22"/>
          <w:lang w:val="en-US"/>
        </w:rPr>
        <w:t xml:space="preserve"> EU BON test-site.</w:t>
      </w:r>
    </w:p>
    <w:p w14:paraId="419FE62A" w14:textId="77777777" w:rsidR="00CF0B09" w:rsidRDefault="00CF0B09" w:rsidP="00CF0B09">
      <w:pPr>
        <w:spacing w:line="360" w:lineRule="auto"/>
        <w:rPr>
          <w:rFonts w:ascii="Times New Roman" w:hAnsi="Times New Roman" w:cs="Times New Roman"/>
          <w:bCs/>
          <w:sz w:val="22"/>
          <w:szCs w:val="22"/>
          <w:lang w:val="en-US"/>
        </w:rPr>
      </w:pPr>
    </w:p>
    <w:p w14:paraId="0AFD37E5" w14:textId="0FF53447"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d.2</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Modelling extent</w:t>
      </w:r>
    </w:p>
    <w:p w14:paraId="756C7CCB" w14:textId="5045BFD5" w:rsidR="00CF0B09" w:rsidRPr="00CF0B09" w:rsidRDefault="008711A8" w:rsidP="00E123C7">
      <w:pPr>
        <w:spacing w:line="360" w:lineRule="auto"/>
        <w:rPr>
          <w:rFonts w:ascii="Times New Roman" w:hAnsi="Times New Roman" w:cs="Times New Roman"/>
          <w:bCs/>
          <w:sz w:val="22"/>
          <w:szCs w:val="22"/>
          <w:lang w:val="en-US"/>
        </w:rPr>
      </w:pPr>
      <w:r>
        <w:rPr>
          <w:rFonts w:ascii="Times New Roman" w:hAnsi="Times New Roman" w:cs="Times New Roman"/>
          <w:bCs/>
          <w:sz w:val="22"/>
          <w:szCs w:val="22"/>
          <w:lang w:val="en-US"/>
        </w:rPr>
        <w:t>As the focus lies on</w:t>
      </w:r>
      <w:r w:rsidR="00CF0B09" w:rsidRPr="00CF0B09">
        <w:rPr>
          <w:rFonts w:ascii="Times New Roman" w:hAnsi="Times New Roman" w:cs="Times New Roman"/>
          <w:bCs/>
          <w:sz w:val="22"/>
          <w:szCs w:val="22"/>
          <w:lang w:val="en-US"/>
        </w:rPr>
        <w:t xml:space="preserve"> freshwater biodiversity, SDMs will be calibrated for the stream network in the study area of interest. It is recommended to work with a single catchment unit, linked by a stream network</w:t>
      </w:r>
      <w:r w:rsidR="00CF0B09">
        <w:rPr>
          <w:rFonts w:ascii="Times New Roman" w:hAnsi="Times New Roman" w:cs="Times New Roman"/>
          <w:bCs/>
          <w:sz w:val="22"/>
          <w:szCs w:val="22"/>
          <w:lang w:val="en-US"/>
        </w:rPr>
        <w:t>, thus providing natural boundaries for the model</w:t>
      </w:r>
      <w:r w:rsidR="00CF0B09" w:rsidRPr="00CF0B09">
        <w:rPr>
          <w:rFonts w:ascii="Times New Roman" w:hAnsi="Times New Roman" w:cs="Times New Roman"/>
          <w:bCs/>
          <w:sz w:val="22"/>
          <w:szCs w:val="22"/>
          <w:lang w:val="en-US"/>
        </w:rPr>
        <w:t xml:space="preserve">. All data used in the SDM will stem from this catchment (Fig. </w:t>
      </w:r>
      <w:r w:rsidR="003B5B0B">
        <w:rPr>
          <w:rFonts w:ascii="Times New Roman" w:hAnsi="Times New Roman" w:cs="Times New Roman"/>
          <w:bCs/>
          <w:sz w:val="22"/>
          <w:szCs w:val="22"/>
          <w:lang w:val="en-US"/>
        </w:rPr>
        <w:t>5</w:t>
      </w:r>
      <w:r w:rsidR="00CF0B09"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2</w:t>
      </w:r>
      <w:r w:rsidR="00CF0B09" w:rsidRPr="00CF0B09">
        <w:rPr>
          <w:rFonts w:ascii="Times New Roman" w:hAnsi="Times New Roman" w:cs="Times New Roman"/>
          <w:bCs/>
          <w:sz w:val="22"/>
          <w:szCs w:val="22"/>
          <w:lang w:val="en-US"/>
        </w:rPr>
        <w:t>). Further, within the catchment, the area of interest is represented by the stream network, as it is here that freshwater biodiversity are mostly distributed. Therefore, data selection and prediction projections will take place exclusively on the stream network</w:t>
      </w:r>
      <w:r w:rsidR="00E123C7" w:rsidRPr="00E123C7">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&lt;EndNote&gt;&lt;Cite&gt;&lt;Author&gt;Domisch&lt;/Author&gt;&lt;Year&gt;2013&lt;/Year&gt;&lt;RecNum&gt;1629&lt;/RecNum&gt;&lt;DisplayText&gt;(Domisch et al. 2013)&lt;/DisplayText&gt;&lt;record&gt;&lt;rec-number&gt;1629&lt;/rec-number&gt;&lt;foreign-keys&gt;&lt;key app="EN" db-id="2pz9xze02x9awte9pxsvv02fr290paparpvt"&gt;1629&lt;/key&gt;&lt;/foreign-keys&gt;&lt;ref-type name="Journal Article"&gt;17&lt;/ref-type&gt;&lt;contributors&gt;&lt;authors&gt;&lt;author&gt;Domisch, Sami&lt;/author&gt;&lt;author&gt;Kuemmerlen, Mathias&lt;/author&gt;&lt;author&gt;Jaehnig, Sonja C.&lt;/author&gt;&lt;author&gt;Haase, Peter&lt;/author&gt;&lt;/authors&gt;&lt;/contributors&gt;&lt;titles&gt;&lt;title&gt;Choice of study area and predictors affect habitat suitability projections, but not the performance of species distribution models of stream biota&lt;/title&gt;&lt;secondary-title&gt;Ecological Modelling&lt;/secondary-title&gt;&lt;/titles&gt;&lt;periodical&gt;&lt;full-title&gt;Ecological Modelling&lt;/full-title&gt;&lt;abbr-1&gt;Ecol. Model.&lt;/abbr-1&gt;&lt;/periodical&gt;&lt;pages&gt;1-10&lt;/pages&gt;&lt;volume&gt;257&lt;/volume&gt;&lt;dates&gt;&lt;year&gt;2013&lt;/year&gt;&lt;pub-dates&gt;&lt;date&gt;May 24&lt;/date&gt;&lt;/pub-dates&gt;&lt;/dates&gt;&lt;isbn&gt;0304-3800&lt;/isbn&gt;&lt;accession-num&gt;WOS:000318323500001&lt;/accession-num&gt;&lt;label&gt;+ / -&lt;/label&gt;&lt;urls&gt;&lt;related-urls&gt;&lt;url&gt;&amp;lt;Go to ISI&amp;gt;://WOS:000318323500001&lt;/url&gt;&lt;/related-urls&gt;&lt;/urls&gt;&lt;electronic-resource-num&gt;10.1016/j.ecolmodel.2013.02.019&lt;/electronic-resource-num&gt;&lt;research-notes&gt;sdm&lt;/research-notes&gt;&lt;/record&gt;&lt;/Cite&gt;&lt;/EndNote&gt;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12" w:tooltip="Domisch, 2013 #1629" w:history="1">
        <w:r w:rsidR="00E123C7">
          <w:rPr>
            <w:rFonts w:ascii="Times New Roman" w:hAnsi="Times New Roman" w:cs="Times New Roman"/>
            <w:bCs/>
            <w:noProof/>
            <w:sz w:val="22"/>
            <w:szCs w:val="22"/>
            <w:lang w:val="en-US"/>
          </w:rPr>
          <w:t>Domisch et al. 2013</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00CF0B09" w:rsidRPr="00CF0B09">
        <w:rPr>
          <w:rFonts w:ascii="Times New Roman" w:hAnsi="Times New Roman" w:cs="Times New Roman"/>
          <w:bCs/>
          <w:sz w:val="22"/>
          <w:szCs w:val="22"/>
          <w:lang w:val="en-US"/>
        </w:rPr>
        <w:t xml:space="preserve"> </w:t>
      </w:r>
      <w:r w:rsidR="00CF0B09" w:rsidRPr="008711A8">
        <w:rPr>
          <w:rFonts w:ascii="Times New Roman" w:hAnsi="Times New Roman" w:cs="Times New Roman"/>
          <w:bCs/>
          <w:sz w:val="22"/>
          <w:szCs w:val="22"/>
          <w:highlight w:val="yellow"/>
          <w:lang w:val="en-US"/>
        </w:rPr>
        <w:t>(</w:t>
      </w:r>
      <w:r w:rsidRPr="008711A8">
        <w:rPr>
          <w:rFonts w:ascii="Times New Roman" w:hAnsi="Times New Roman" w:cs="Times New Roman"/>
          <w:bCs/>
          <w:sz w:val="22"/>
          <w:szCs w:val="22"/>
          <w:highlight w:val="yellow"/>
          <w:lang w:val="en-US"/>
        </w:rPr>
        <w:t>#1629</w:t>
      </w:r>
      <w:r w:rsidR="00CF0B09" w:rsidRPr="00CF0B09">
        <w:rPr>
          <w:rFonts w:ascii="Times New Roman" w:hAnsi="Times New Roman" w:cs="Times New Roman"/>
          <w:bCs/>
          <w:sz w:val="22"/>
          <w:szCs w:val="22"/>
          <w:lang w:val="en-US"/>
        </w:rPr>
        <w:t>). Further, the use of raster layers is recommended.</w:t>
      </w:r>
    </w:p>
    <w:p w14:paraId="5DFC7EC4" w14:textId="77777777" w:rsidR="00CF0B09" w:rsidRPr="00CF0B09" w:rsidRDefault="00CF0B09" w:rsidP="00CF0B09">
      <w:pPr>
        <w:spacing w:line="360" w:lineRule="auto"/>
        <w:rPr>
          <w:rFonts w:ascii="Times New Roman" w:hAnsi="Times New Roman" w:cs="Times New Roman"/>
          <w:bCs/>
          <w:sz w:val="22"/>
          <w:szCs w:val="22"/>
          <w:lang w:val="en-US"/>
        </w:rPr>
      </w:pPr>
    </w:p>
    <w:p w14:paraId="3A980B55" w14:textId="4CE33426" w:rsidR="00CF0B09" w:rsidRPr="00CF0B09" w:rsidRDefault="00CF0B09" w:rsidP="00CF0B09">
      <w:pPr>
        <w:spacing w:line="360" w:lineRule="auto"/>
        <w:rPr>
          <w:rFonts w:ascii="Times New Roman" w:hAnsi="Times New Roman" w:cs="Times New Roman"/>
          <w:bCs/>
          <w:sz w:val="22"/>
          <w:szCs w:val="22"/>
          <w:lang w:val="en-US"/>
        </w:rPr>
      </w:pPr>
      <w:r>
        <w:rPr>
          <w:noProof/>
          <w:lang w:eastAsia="en-GB" w:bidi="he-IL"/>
        </w:rPr>
        <w:drawing>
          <wp:inline distT="0" distB="0" distL="0" distR="0" wp14:anchorId="6C7F07D4" wp14:editId="5CECDCA1">
            <wp:extent cx="5732145" cy="2943225"/>
            <wp:effectExtent l="0" t="0" r="1905" b="9525"/>
            <wp:docPr id="55" name="Picture 5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2943225"/>
                    </a:xfrm>
                    <a:prstGeom prst="rect">
                      <a:avLst/>
                    </a:prstGeom>
                    <a:noFill/>
                  </pic:spPr>
                </pic:pic>
              </a:graphicData>
            </a:graphic>
          </wp:inline>
        </w:drawing>
      </w:r>
    </w:p>
    <w:p w14:paraId="75F78575" w14:textId="2E15DB29" w:rsidR="00CF0B09" w:rsidRPr="003B5B0B" w:rsidRDefault="00CF0B09" w:rsidP="003B5B0B">
      <w:pPr>
        <w:spacing w:line="276" w:lineRule="auto"/>
        <w:rPr>
          <w:rFonts w:asciiTheme="minorBidi" w:hAnsiTheme="minorBidi" w:cstheme="minorBidi"/>
          <w:bCs/>
          <w:lang w:val="en-US"/>
        </w:rPr>
      </w:pPr>
      <w:r w:rsidRPr="003B5B0B">
        <w:rPr>
          <w:rFonts w:asciiTheme="minorBidi" w:hAnsiTheme="minorBidi" w:cstheme="minorBidi"/>
          <w:b/>
          <w:lang w:val="en-US"/>
        </w:rPr>
        <w:t>Fig</w:t>
      </w:r>
      <w:r w:rsidR="003B5B0B" w:rsidRPr="003B5B0B">
        <w:rPr>
          <w:rFonts w:asciiTheme="minorBidi" w:hAnsiTheme="minorBidi" w:cstheme="minorBidi"/>
          <w:b/>
          <w:lang w:val="en-US"/>
        </w:rPr>
        <w:t>ure</w:t>
      </w:r>
      <w:r w:rsidRPr="003B5B0B">
        <w:rPr>
          <w:rFonts w:asciiTheme="minorBidi" w:hAnsiTheme="minorBidi" w:cstheme="minorBidi"/>
          <w:b/>
          <w:lang w:val="en-US"/>
        </w:rPr>
        <w:t xml:space="preserve"> </w:t>
      </w:r>
      <w:r w:rsidR="003B5B0B" w:rsidRPr="003B5B0B">
        <w:rPr>
          <w:rFonts w:asciiTheme="minorBidi" w:hAnsiTheme="minorBidi" w:cstheme="minorBidi"/>
          <w:b/>
          <w:lang w:val="en-US"/>
        </w:rPr>
        <w:t>5</w:t>
      </w:r>
      <w:r w:rsidRPr="003B5B0B">
        <w:rPr>
          <w:rFonts w:asciiTheme="minorBidi" w:hAnsiTheme="minorBidi" w:cstheme="minorBidi"/>
          <w:b/>
          <w:lang w:val="en-US"/>
        </w:rPr>
        <w:t>.</w:t>
      </w:r>
      <w:r w:rsidR="003B5B0B" w:rsidRPr="003B5B0B">
        <w:rPr>
          <w:rFonts w:asciiTheme="minorBidi" w:hAnsiTheme="minorBidi" w:cstheme="minorBidi"/>
          <w:b/>
          <w:lang w:val="en-US"/>
        </w:rPr>
        <w:t>2</w:t>
      </w:r>
      <w:r w:rsidRPr="003B5B0B">
        <w:rPr>
          <w:rFonts w:asciiTheme="minorBidi" w:hAnsiTheme="minorBidi" w:cstheme="minorBidi"/>
          <w:b/>
          <w:lang w:val="en-US"/>
        </w:rPr>
        <w:t>:</w:t>
      </w:r>
      <w:r w:rsidRPr="003B5B0B">
        <w:rPr>
          <w:rFonts w:asciiTheme="minorBidi" w:hAnsiTheme="minorBidi" w:cstheme="minorBidi"/>
          <w:bCs/>
          <w:lang w:val="en-US"/>
        </w:rPr>
        <w:t xml:space="preserve"> Modelling extent of the RMO: the </w:t>
      </w:r>
      <w:proofErr w:type="spellStart"/>
      <w:r w:rsidRPr="003B5B0B">
        <w:rPr>
          <w:rFonts w:asciiTheme="minorBidi" w:hAnsiTheme="minorBidi" w:cstheme="minorBidi"/>
          <w:bCs/>
          <w:lang w:val="en-US"/>
        </w:rPr>
        <w:t>Kinzing</w:t>
      </w:r>
      <w:proofErr w:type="spellEnd"/>
      <w:r w:rsidRPr="003B5B0B">
        <w:rPr>
          <w:rFonts w:asciiTheme="minorBidi" w:hAnsiTheme="minorBidi" w:cstheme="minorBidi"/>
          <w:bCs/>
          <w:lang w:val="en-US"/>
        </w:rPr>
        <w:t xml:space="preserve"> catchment; land use and climate predictors for the RMO</w:t>
      </w:r>
    </w:p>
    <w:p w14:paraId="33C7C195" w14:textId="77777777" w:rsidR="00CF0B09" w:rsidRDefault="00CF0B09" w:rsidP="00CF0B09">
      <w:pPr>
        <w:spacing w:line="360" w:lineRule="auto"/>
        <w:rPr>
          <w:rFonts w:ascii="Times New Roman" w:hAnsi="Times New Roman" w:cs="Times New Roman"/>
          <w:bCs/>
          <w:sz w:val="22"/>
          <w:szCs w:val="22"/>
          <w:lang w:val="en-US"/>
        </w:rPr>
      </w:pPr>
    </w:p>
    <w:p w14:paraId="1C59BB70" w14:textId="7141B46F"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d.3</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Data preparation</w:t>
      </w:r>
    </w:p>
    <w:p w14:paraId="4BF5CC10" w14:textId="3C0369B0" w:rsidR="00CF0B09" w:rsidRPr="003B5B0B" w:rsidRDefault="00CF0B09" w:rsidP="00CF0B09">
      <w:pPr>
        <w:spacing w:line="360" w:lineRule="auto"/>
        <w:rPr>
          <w:rFonts w:ascii="Times New Roman" w:hAnsi="Times New Roman" w:cs="Times New Roman"/>
          <w:bCs/>
          <w:sz w:val="22"/>
          <w:szCs w:val="22"/>
          <w:u w:val="single"/>
          <w:lang w:val="en-US"/>
        </w:rPr>
      </w:pPr>
      <w:r w:rsidRPr="003B5B0B">
        <w:rPr>
          <w:rFonts w:ascii="Times New Roman" w:hAnsi="Times New Roman" w:cs="Times New Roman"/>
          <w:bCs/>
          <w:sz w:val="22"/>
          <w:szCs w:val="22"/>
          <w:u w:val="single"/>
          <w:lang w:val="en-US"/>
        </w:rPr>
        <w:t>Biological data</w:t>
      </w:r>
    </w:p>
    <w:p w14:paraId="2FA26CBD" w14:textId="77777777" w:rsidR="00CF0B09" w:rsidRPr="00CF0B09" w:rsidRDefault="00CF0B09" w:rsidP="00CF0B09">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Occurrence data for individual species is required for any SDM. For freshwater organisms, the occurrence data will not always be located on the stream network and should be snapped to the closest stream in the network. As in any SDM, repeated observations are converted to simple occurrences and these are then assigned to the nearest raster cell.</w:t>
      </w:r>
    </w:p>
    <w:p w14:paraId="053249DC" w14:textId="77777777" w:rsidR="00CF0B09" w:rsidRPr="00CF0B09" w:rsidRDefault="00CF0B09" w:rsidP="00CF0B09">
      <w:pPr>
        <w:spacing w:line="360" w:lineRule="auto"/>
        <w:rPr>
          <w:rFonts w:ascii="Times New Roman" w:hAnsi="Times New Roman" w:cs="Times New Roman"/>
          <w:bCs/>
          <w:sz w:val="22"/>
          <w:szCs w:val="22"/>
          <w:lang w:val="en-US"/>
        </w:rPr>
      </w:pPr>
    </w:p>
    <w:p w14:paraId="75481D10" w14:textId="0F73D79B" w:rsidR="00CF0B09" w:rsidRPr="003B5B0B" w:rsidRDefault="00CF0B09" w:rsidP="00CF0B09">
      <w:pPr>
        <w:spacing w:line="360" w:lineRule="auto"/>
        <w:rPr>
          <w:rFonts w:ascii="Times New Roman" w:hAnsi="Times New Roman" w:cs="Times New Roman"/>
          <w:bCs/>
          <w:sz w:val="22"/>
          <w:szCs w:val="22"/>
          <w:u w:val="single"/>
          <w:lang w:val="en-US"/>
        </w:rPr>
      </w:pPr>
      <w:r w:rsidRPr="003B5B0B">
        <w:rPr>
          <w:rFonts w:ascii="Times New Roman" w:hAnsi="Times New Roman" w:cs="Times New Roman"/>
          <w:bCs/>
          <w:sz w:val="22"/>
          <w:szCs w:val="22"/>
          <w:u w:val="single"/>
          <w:lang w:val="en-US"/>
        </w:rPr>
        <w:t>Environmental predictors</w:t>
      </w:r>
    </w:p>
    <w:p w14:paraId="2287A6FB" w14:textId="2E4FA3FA" w:rsidR="00CF0B09" w:rsidRDefault="00CF0B09" w:rsidP="00E123C7">
      <w:pPr>
        <w:tabs>
          <w:tab w:val="left" w:pos="1134"/>
        </w:tabs>
        <w:spacing w:line="360" w:lineRule="auto"/>
        <w:rPr>
          <w:rFonts w:ascii="Times New Roman" w:hAnsi="Times New Roman" w:cs="Times New Roman"/>
          <w:bCs/>
          <w:sz w:val="22"/>
          <w:szCs w:val="22"/>
          <w:lang w:val="en-US"/>
        </w:rPr>
      </w:pPr>
      <w:r>
        <w:rPr>
          <w:rFonts w:ascii="Times New Roman" w:hAnsi="Times New Roman" w:cs="Times New Roman"/>
          <w:bCs/>
          <w:sz w:val="22"/>
          <w:szCs w:val="22"/>
          <w:lang w:val="en-US"/>
        </w:rPr>
        <w:t>Commonly used predictors such as climate and topography can be used in the same way as in terrestrial SDMs and have been proven to be useful in stream macroinvertebrate predictions. Freshwater specific predictors are particularly interesting, as these describe conditions unique to freshwater ecosystems (e.g. discharge) and that have been proven to play a leading role in defining the distribution of stream macroinvertebrates</w:t>
      </w:r>
      <w:r w:rsidR="00E123C7" w:rsidRPr="00E123C7">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&lt;EndNote&gt;&lt;Cite&gt;&lt;Author&gt;Jaehnig&lt;/Author&gt;&lt;Year&gt;2012&lt;/Year&gt;&lt;RecNum&gt;1630&lt;/RecNum&gt;&lt;DisplayText&gt;(Jaehnig et al. 2012)&lt;/DisplayText&gt;&lt;record&gt;&lt;rec-number&gt;1630&lt;/rec-number&gt;&lt;foreign-keys&gt;&lt;key app="EN" db-id="2pz9xze02x9awte9pxsvv02fr290paparpvt"&gt;1630&lt;/key&gt;&lt;/foreign-keys&gt;&lt;ref-type name="Journal Article"&gt;17&lt;/ref-type&gt;&lt;contributors&gt;&lt;authors&gt;&lt;author&gt;Jaehnig, Sonja C.&lt;/author&gt;&lt;author&gt;Kuemmerlen, Mathias&lt;/author&gt;&lt;author&gt;Kiesel, Jens&lt;/author&gt;&lt;author&gt;Domisch, Sami&lt;/author&gt;&lt;author&gt;Cai, Qinghua&lt;/author&gt;&lt;author&gt;Schmalz, Britta&lt;/author&gt;&lt;author&gt;Fohrer, Nicola&lt;/author&gt;&lt;/authors&gt;&lt;/contributors&gt;&lt;titles&gt;&lt;title&gt;Modelling of riverine ecosystems by integrating models: conceptual approach, a case study and research agenda&lt;/title&gt;&lt;secondary-title&gt;Journal of Biogeography&lt;/secondary-title&gt;&lt;/titles&gt;&lt;periodical&gt;&lt;full-title&gt;Journal of Biogeography&lt;/full-title&gt;&lt;/periodical&gt;&lt;pages&gt;2253-2263&lt;/pages&gt;&lt;volume&gt;39&lt;/volume&gt;&lt;number&gt;12&lt;/number&gt;&lt;dates&gt;&lt;year&gt;2012&lt;/year&gt;&lt;pub-dates&gt;&lt;date&gt;Dec&lt;/date&gt;&lt;/pub-dates&gt;&lt;/dates&gt;&lt;isbn&gt;0305-0270&lt;/isbn&gt;&lt;accession-num&gt;WOS:000311384100016&lt;/accession-num&gt;&lt;label&gt;+ / -&lt;/label&gt;&lt;urls&gt;&lt;related-urls&gt;&lt;url&gt;&amp;lt;Go to ISI&amp;gt;://WOS:000311384100016&lt;/url&gt;&lt;/related-urls&gt;&lt;/urls&gt;&lt;electronic-resource-num&gt;10.1111/jbi.12009&lt;/electronic-resource-num&gt;&lt;research-notes&gt;sdm,&lt;/research-notes&gt;&lt;/record&gt;&lt;/Cite&gt;&lt;/EndNote&gt;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18" w:tooltip="Jaehnig, 2012 #1630" w:history="1">
        <w:r w:rsidR="00E123C7">
          <w:rPr>
            <w:rFonts w:ascii="Times New Roman" w:hAnsi="Times New Roman" w:cs="Times New Roman"/>
            <w:bCs/>
            <w:noProof/>
            <w:sz w:val="22"/>
            <w:szCs w:val="22"/>
            <w:lang w:val="en-US"/>
          </w:rPr>
          <w:t>Jaehnig et al. 2012</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00E123C7">
        <w:rPr>
          <w:rFonts w:ascii="Times New Roman" w:hAnsi="Times New Roman" w:cs="Times New Roman"/>
          <w:bCs/>
          <w:sz w:val="22"/>
          <w:szCs w:val="22"/>
          <w:lang w:val="en-US"/>
        </w:rPr>
        <w:t xml:space="preserve"> </w:t>
      </w:r>
      <w:r>
        <w:rPr>
          <w:rFonts w:ascii="Times New Roman" w:hAnsi="Times New Roman" w:cs="Times New Roman"/>
          <w:bCs/>
          <w:sz w:val="22"/>
          <w:szCs w:val="22"/>
          <w:lang w:val="en-US"/>
        </w:rPr>
        <w:t xml:space="preserve"> </w:t>
      </w:r>
      <w:r w:rsidRPr="008711A8">
        <w:rPr>
          <w:rFonts w:ascii="Times New Roman" w:hAnsi="Times New Roman" w:cs="Times New Roman"/>
          <w:bCs/>
          <w:noProof/>
          <w:sz w:val="22"/>
          <w:szCs w:val="22"/>
          <w:highlight w:val="yellow"/>
          <w:lang w:val="en-US"/>
        </w:rPr>
        <w:t>(</w:t>
      </w:r>
      <w:r w:rsidR="008711A8" w:rsidRPr="008711A8">
        <w:rPr>
          <w:rFonts w:ascii="Times New Roman" w:hAnsi="Times New Roman" w:cs="Times New Roman"/>
          <w:bCs/>
          <w:noProof/>
          <w:sz w:val="22"/>
          <w:szCs w:val="22"/>
          <w:highlight w:val="yellow"/>
          <w:lang w:val="en-US"/>
        </w:rPr>
        <w:t>#1630</w:t>
      </w:r>
      <w:r>
        <w:rPr>
          <w:rFonts w:ascii="Times New Roman" w:hAnsi="Times New Roman" w:cs="Times New Roman"/>
          <w:bCs/>
          <w:noProof/>
          <w:sz w:val="22"/>
          <w:szCs w:val="22"/>
          <w:lang w:val="en-US"/>
        </w:rPr>
        <w:t>)</w:t>
      </w:r>
      <w:r>
        <w:rPr>
          <w:rFonts w:ascii="Times New Roman" w:hAnsi="Times New Roman" w:cs="Times New Roman"/>
          <w:bCs/>
          <w:sz w:val="22"/>
          <w:szCs w:val="22"/>
          <w:lang w:val="en-US"/>
        </w:rPr>
        <w:t>. Furthermore, some predictors require an adaptation to the freshwater realm, as is the case for land use</w:t>
      </w:r>
      <w:r w:rsidR="00E123C7" w:rsidRPr="00E123C7">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&lt;EndNote&gt;&lt;Cite&gt;&lt;Author&gt;Kuemmerlen&lt;/Author&gt;&lt;Year&gt;2014&lt;/Year&gt;&lt;RecNum&gt;1628&lt;/RecNum&gt;&lt;DisplayText&gt;(Kuemmerlen et al. 2014)&lt;/DisplayText&gt;&lt;record&gt;&lt;rec-number&gt;1628&lt;/rec-number&gt;&lt;foreign-keys&gt;&lt;key app="EN" db-id="2pz9xze02x9awte9pxsvv02fr290paparpvt"&gt;1628&lt;/key&gt;&lt;/foreign-keys&gt;&lt;ref-type name="Journal Article"&gt;17&lt;/ref-type&gt;&lt;contributors&gt;&lt;authors&gt;&lt;author&gt;Kuemmerlen, Mathias&lt;/author&gt;&lt;author&gt;Schmalz, Britta&lt;/author&gt;&lt;author&gt;Guse, Bjoern&lt;/author&gt;&lt;author&gt;Cai, Qinghua&lt;/author&gt;&lt;author&gt;Fohrer, Nicola&lt;/author&gt;&lt;author&gt;Jaehnig, Sonja C.&lt;/author&gt;&lt;/authors&gt;&lt;/contributors&gt;&lt;titles&gt;&lt;title&gt;Integrating catchment properties in small scale species distribution models of stream macroinvertebrates&lt;/title&gt;&lt;secondary-title&gt;Ecological Modelling&lt;/secondary-title&gt;&lt;/titles&gt;&lt;periodical&gt;&lt;full-title&gt;Ecological Modelling&lt;/full-title&gt;&lt;abbr-1&gt;Ecol. Model.&lt;/abbr-1&gt;&lt;/periodical&gt;&lt;pages&gt;77-86&lt;/pages&gt;&lt;volume&gt;277&lt;/volume&gt;&lt;dates&gt;&lt;year&gt;2014&lt;/year&gt;&lt;pub-dates&gt;&lt;date&gt;Apr 10&lt;/date&gt;&lt;/pub-dates&gt;&lt;/dates&gt;&lt;isbn&gt;0304-3800&lt;/isbn&gt;&lt;accession-num&gt;WOS:000333775800007&lt;/accession-num&gt;&lt;label&gt;+ / -&lt;/label&gt;&lt;urls&gt;&lt;related-urls&gt;&lt;url&gt;&amp;lt;Go to ISI&amp;gt;://WOS:000333775800007&lt;/url&gt;&lt;/related-urls&gt;&lt;/urls&gt;&lt;electronic-resource-num&gt;10.1016/j.ecolmodel.2014.01.020&lt;/electronic-resource-num&gt;&lt;research-notes&gt;sdm&lt;/research-notes&gt;&lt;/record&gt;&lt;/Cite&gt;&lt;/EndNote&gt;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20" w:tooltip="Kuemmerlen, 2014 #1628" w:history="1">
        <w:r w:rsidR="00E123C7">
          <w:rPr>
            <w:rFonts w:ascii="Times New Roman" w:hAnsi="Times New Roman" w:cs="Times New Roman"/>
            <w:bCs/>
            <w:noProof/>
            <w:sz w:val="22"/>
            <w:szCs w:val="22"/>
            <w:lang w:val="en-US"/>
          </w:rPr>
          <w:t>Kuemmerlen et al. 2014</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00E123C7">
        <w:rPr>
          <w:rFonts w:ascii="Times New Roman" w:hAnsi="Times New Roman" w:cs="Times New Roman"/>
          <w:bCs/>
          <w:sz w:val="22"/>
          <w:szCs w:val="22"/>
          <w:lang w:val="en-US"/>
        </w:rPr>
        <w:t xml:space="preserve"> </w:t>
      </w:r>
      <w:r>
        <w:rPr>
          <w:rFonts w:ascii="Times New Roman" w:hAnsi="Times New Roman" w:cs="Times New Roman"/>
          <w:bCs/>
          <w:sz w:val="22"/>
          <w:szCs w:val="22"/>
          <w:lang w:val="en-US"/>
        </w:rPr>
        <w:t xml:space="preserve"> </w:t>
      </w:r>
      <w:r>
        <w:rPr>
          <w:rFonts w:ascii="Times New Roman" w:hAnsi="Times New Roman" w:cs="Times New Roman"/>
          <w:bCs/>
          <w:noProof/>
          <w:sz w:val="22"/>
          <w:szCs w:val="22"/>
          <w:lang w:val="en-US"/>
        </w:rPr>
        <w:t>(</w:t>
      </w:r>
      <w:r w:rsidR="008711A8" w:rsidRPr="008711A8">
        <w:rPr>
          <w:rFonts w:ascii="Times New Roman" w:hAnsi="Times New Roman" w:cs="Times New Roman"/>
          <w:bCs/>
          <w:noProof/>
          <w:sz w:val="22"/>
          <w:szCs w:val="22"/>
          <w:highlight w:val="yellow"/>
          <w:lang w:val="en-US"/>
        </w:rPr>
        <w:t>#1628</w:t>
      </w:r>
      <w:r>
        <w:rPr>
          <w:rFonts w:ascii="Times New Roman" w:hAnsi="Times New Roman" w:cs="Times New Roman"/>
          <w:bCs/>
          <w:noProof/>
          <w:sz w:val="22"/>
          <w:szCs w:val="22"/>
          <w:lang w:val="en-US"/>
        </w:rPr>
        <w:t>)</w:t>
      </w:r>
      <w:r>
        <w:rPr>
          <w:rFonts w:ascii="Times New Roman" w:hAnsi="Times New Roman" w:cs="Times New Roman"/>
          <w:bCs/>
          <w:sz w:val="22"/>
          <w:szCs w:val="22"/>
          <w:lang w:val="en-US"/>
        </w:rPr>
        <w:t xml:space="preserve">. Such predictors have a cumulative effect that extends upstream from any point of interest on the stream network and has an impact on the biota there. An example could be a high nutrient and sediment load generated by intensive agriculture several kilometers upstream from a site of interest, but within the relevant upper </w:t>
      </w:r>
      <w:proofErr w:type="spellStart"/>
      <w:r>
        <w:rPr>
          <w:rFonts w:ascii="Times New Roman" w:hAnsi="Times New Roman" w:cs="Times New Roman"/>
          <w:bCs/>
          <w:sz w:val="22"/>
          <w:szCs w:val="22"/>
          <w:lang w:val="en-US"/>
        </w:rPr>
        <w:t>subcatchment</w:t>
      </w:r>
      <w:proofErr w:type="spellEnd"/>
      <w:r>
        <w:rPr>
          <w:rFonts w:ascii="Times New Roman" w:hAnsi="Times New Roman" w:cs="Times New Roman"/>
          <w:bCs/>
          <w:sz w:val="22"/>
          <w:szCs w:val="22"/>
          <w:lang w:val="en-US"/>
        </w:rPr>
        <w:t xml:space="preserve"> and connected downstream through the river network.</w:t>
      </w:r>
    </w:p>
    <w:p w14:paraId="6A8FEC17" w14:textId="676E302E" w:rsidR="00CF0B09" w:rsidRPr="00CF0B09" w:rsidRDefault="00CF0B09" w:rsidP="00E123C7">
      <w:pPr>
        <w:spacing w:line="360" w:lineRule="auto"/>
        <w:ind w:firstLine="284"/>
        <w:rPr>
          <w:rFonts w:ascii="Times New Roman" w:hAnsi="Times New Roman" w:cs="Times New Roman"/>
          <w:bCs/>
          <w:sz w:val="22"/>
          <w:szCs w:val="22"/>
          <w:lang w:val="en-US"/>
        </w:rPr>
      </w:pPr>
      <w:r w:rsidRPr="00CF0B09">
        <w:rPr>
          <w:rFonts w:ascii="Times New Roman" w:hAnsi="Times New Roman" w:cs="Times New Roman"/>
          <w:bCs/>
          <w:sz w:val="22"/>
          <w:szCs w:val="22"/>
          <w:lang w:val="en-US"/>
        </w:rPr>
        <w:t xml:space="preserve">The data of the environmental predictors is homogenized to fit the spatial resolution of the stream network raster layer. Depending on the type of environmental data, different treatments should be observed. If hydrological data is available, then this is highly likely to be provided for few locations </w:t>
      </w:r>
      <w:r w:rsidRPr="00CF0B09">
        <w:rPr>
          <w:rFonts w:ascii="Times New Roman" w:hAnsi="Times New Roman" w:cs="Times New Roman"/>
          <w:bCs/>
          <w:sz w:val="22"/>
          <w:szCs w:val="22"/>
          <w:lang w:val="en-US"/>
        </w:rPr>
        <w:lastRenderedPageBreak/>
        <w:t>and should be extrapolated</w:t>
      </w:r>
      <w:r w:rsidR="00E123C7">
        <w:rPr>
          <w:rFonts w:ascii="Times New Roman" w:hAnsi="Times New Roman" w:cs="Times New Roman"/>
          <w:bCs/>
          <w:sz w:val="22"/>
          <w:szCs w:val="22"/>
          <w:lang w:val="en-US"/>
        </w:rPr>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&lt;EndNote&gt;&lt;Cite&gt;&lt;Author&gt;Kuemmerlen&lt;/Author&gt;&lt;Year&gt;2012&lt;/Year&gt;&lt;RecNum&gt;1642&lt;/RecNum&gt;&lt;DisplayText&gt;(Kuemmerlen et al. 2012)&lt;/DisplayText&gt;&lt;record&gt;&lt;rec-number&gt;1642&lt;/rec-number&gt;&lt;foreign-keys&gt;&lt;key app="EN" db-id="2pz9xze02x9awte9pxsvv02fr290paparpvt"&gt;1642&lt;/key&gt;&lt;/foreign-keys&gt;&lt;ref-type name="Journal Article"&gt;17&lt;/ref-type&gt;&lt;contributors&gt;&lt;authors&gt;&lt;author&gt;Kuemmerlen, M. &lt;/author&gt;&lt;author&gt;Domisch, S. &lt;/author&gt;&lt;author&gt;Schmalz, B.&lt;/author&gt;&lt;author&gt;Cai, Q.&lt;/author&gt;&lt;author&gt;Fohrer, N. &lt;/author&gt;&lt;author&gt;Jähnig, S.C. &lt;/author&gt;&lt;/authors&gt;&lt;/contributors&gt;&lt;titles&gt;&lt;title&gt;Integrierte Modellierung von aquatischen Ökosystemen in China: Arealbestimmung von Makrozoobenthos auf Einzugsgebietsebene&lt;/title&gt;&lt;secondary-title&gt;Hydrologie und Wasserbewirtschaftung&lt;/secondary-title&gt;&lt;/titles&gt;&lt;periodical&gt;&lt;full-title&gt;Hydrologie und Wasserbewirtschaftung&lt;/full-title&gt;&lt;/periodical&gt;&lt;pages&gt;185–192&lt;/pages&gt;&lt;volume&gt;56&lt;/volume&gt;&lt;dates&gt;&lt;year&gt;2012&lt;/year&gt;&lt;/dates&gt;&lt;urls&gt;&lt;/urls&gt;&lt;/record&gt;&lt;/Cite&gt;&lt;/EndNote&gt;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19" w:tooltip="Kuemmerlen, 2012 #1642" w:history="1">
        <w:r w:rsidR="00E123C7">
          <w:rPr>
            <w:rFonts w:ascii="Times New Roman" w:hAnsi="Times New Roman" w:cs="Times New Roman"/>
            <w:bCs/>
            <w:noProof/>
            <w:sz w:val="22"/>
            <w:szCs w:val="22"/>
            <w:lang w:val="en-US"/>
          </w:rPr>
          <w:t>Kuemmerlen et al. 2012</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00A21E06">
        <w:rPr>
          <w:rFonts w:ascii="Times New Roman" w:hAnsi="Times New Roman" w:cs="Times New Roman"/>
          <w:bCs/>
          <w:sz w:val="22"/>
          <w:szCs w:val="22"/>
          <w:lang w:val="en-US"/>
        </w:rPr>
        <w:t xml:space="preserve"> </w:t>
      </w:r>
      <w:r w:rsidR="00A21E06" w:rsidRPr="00A21E06">
        <w:rPr>
          <w:rFonts w:ascii="Times New Roman" w:hAnsi="Times New Roman" w:cs="Times New Roman"/>
          <w:bCs/>
          <w:sz w:val="22"/>
          <w:szCs w:val="22"/>
          <w:highlight w:val="yellow"/>
          <w:lang w:val="en-US"/>
        </w:rPr>
        <w:t>(#1642</w:t>
      </w:r>
      <w:r w:rsidRPr="00CF0B09">
        <w:rPr>
          <w:rFonts w:ascii="Times New Roman" w:hAnsi="Times New Roman" w:cs="Times New Roman"/>
          <w:bCs/>
          <w:sz w:val="22"/>
          <w:szCs w:val="22"/>
          <w:lang w:val="en-US"/>
        </w:rPr>
        <w:t xml:space="preserve">) to the entire stream network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3</w:t>
      </w:r>
      <w:r w:rsidRPr="00CF0B09">
        <w:rPr>
          <w:rFonts w:ascii="Times New Roman" w:hAnsi="Times New Roman" w:cs="Times New Roman"/>
          <w:bCs/>
          <w:sz w:val="22"/>
          <w:szCs w:val="22"/>
          <w:lang w:val="en-US"/>
        </w:rPr>
        <w:t>a). For land use data, it is necessary to consider the area in the landscape upstream of each raster cell to assign the corresponding value in the stream network</w:t>
      </w:r>
      <w:r w:rsidR="00E123C7">
        <w:rPr>
          <w:rFonts w:ascii="Times New Roman" w:hAnsi="Times New Roman" w:cs="Times New Roman"/>
          <w:bCs/>
          <w:sz w:val="22"/>
          <w:szCs w:val="22"/>
          <w:lang w:val="en-US"/>
        </w:rPr>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&lt;EndNote&gt;&lt;Cite&gt;&lt;Author&gt;Kuemmerlen&lt;/Author&gt;&lt;Year&gt;2014&lt;/Year&gt;&lt;RecNum&gt;1628&lt;/RecNum&gt;&lt;DisplayText&gt;(Kuemmerlen et al. 2014)&lt;/DisplayText&gt;&lt;record&gt;&lt;rec-number&gt;1628&lt;/rec-number&gt;&lt;foreign-keys&gt;&lt;key app="EN" db-id="2pz9xze02x9awte9pxsvv02fr290paparpvt"&gt;1628&lt;/key&gt;&lt;/foreign-keys&gt;&lt;ref-type name="Journal Article"&gt;17&lt;/ref-type&gt;&lt;contributors&gt;&lt;authors&gt;&lt;author&gt;Kuemmerlen, Mathias&lt;/author&gt;&lt;author&gt;Schmalz, Britta&lt;/author&gt;&lt;author&gt;Guse, Bjoern&lt;/author&gt;&lt;author&gt;Cai, Qinghua&lt;/author&gt;&lt;author&gt;Fohrer, Nicola&lt;/author&gt;&lt;author&gt;Jaehnig, Sonja C.&lt;/author&gt;&lt;/authors&gt;&lt;/contributors&gt;&lt;titles&gt;&lt;title&gt;Integrating catchment properties in small scale species distribution models of stream macroinvertebrates&lt;/title&gt;&lt;secondary-title&gt;Ecological Modelling&lt;/secondary-title&gt;&lt;/titles&gt;&lt;periodical&gt;&lt;full-title&gt;Ecological Modelling&lt;/full-title&gt;&lt;abbr-1&gt;Ecol. Model.&lt;/abbr-1&gt;&lt;/periodical&gt;&lt;pages&gt;77-86&lt;/pages&gt;&lt;volume&gt;277&lt;/volume&gt;&lt;dates&gt;&lt;year&gt;2014&lt;/year&gt;&lt;pub-dates&gt;&lt;date&gt;Apr 10&lt;/date&gt;&lt;/pub-dates&gt;&lt;/dates&gt;&lt;isbn&gt;0304-3800&lt;/isbn&gt;&lt;accession-num&gt;WOS:000333775800007&lt;/accession-num&gt;&lt;label&gt;+ / -&lt;/label&gt;&lt;urls&gt;&lt;related-urls&gt;&lt;url&gt;&amp;lt;Go to ISI&amp;gt;://WOS:000333775800007&lt;/url&gt;&lt;/related-urls&gt;&lt;/urls&gt;&lt;electronic-resource-num&gt;10.1016/j.ecolmodel.2014.01.020&lt;/electronic-resource-num&gt;&lt;research-notes&gt;sdm&lt;/research-notes&gt;&lt;/record&gt;&lt;/Cite&gt;&lt;/EndNote&gt;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20" w:tooltip="Kuemmerlen, 2014 #1628" w:history="1">
        <w:r w:rsidR="00E123C7">
          <w:rPr>
            <w:rFonts w:ascii="Times New Roman" w:hAnsi="Times New Roman" w:cs="Times New Roman"/>
            <w:bCs/>
            <w:noProof/>
            <w:sz w:val="22"/>
            <w:szCs w:val="22"/>
            <w:lang w:val="en-US"/>
          </w:rPr>
          <w:t>Kuemmerlen et al. 2014</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Pr="00CF0B09">
        <w:rPr>
          <w:rFonts w:ascii="Times New Roman" w:hAnsi="Times New Roman" w:cs="Times New Roman"/>
          <w:bCs/>
          <w:sz w:val="22"/>
          <w:szCs w:val="22"/>
          <w:lang w:val="en-US"/>
        </w:rPr>
        <w:t xml:space="preserve"> </w:t>
      </w:r>
      <w:r w:rsidRPr="00A21E06">
        <w:rPr>
          <w:rFonts w:ascii="Times New Roman" w:hAnsi="Times New Roman" w:cs="Times New Roman"/>
          <w:bCs/>
          <w:sz w:val="22"/>
          <w:szCs w:val="22"/>
          <w:highlight w:val="yellow"/>
          <w:lang w:val="en-US"/>
        </w:rPr>
        <w:t>(</w:t>
      </w:r>
      <w:r w:rsidR="00A21E06" w:rsidRPr="00A21E06">
        <w:rPr>
          <w:rFonts w:ascii="Times New Roman" w:hAnsi="Times New Roman" w:cs="Times New Roman"/>
          <w:bCs/>
          <w:sz w:val="22"/>
          <w:szCs w:val="22"/>
          <w:highlight w:val="yellow"/>
          <w:lang w:val="en-US"/>
        </w:rPr>
        <w:t>#1628</w:t>
      </w:r>
      <w:r w:rsidRPr="00CF0B09">
        <w:rPr>
          <w:rFonts w:ascii="Times New Roman" w:hAnsi="Times New Roman" w:cs="Times New Roman"/>
          <w:bCs/>
          <w:sz w:val="22"/>
          <w:szCs w:val="22"/>
          <w:lang w:val="en-US"/>
        </w:rPr>
        <w:t xml:space="preserve">) The calculated values then reflect the relative proportion of a certain land use for every raster cell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3</w:t>
      </w:r>
      <w:r w:rsidRPr="00CF0B09">
        <w:rPr>
          <w:rFonts w:ascii="Times New Roman" w:hAnsi="Times New Roman" w:cs="Times New Roman"/>
          <w:bCs/>
          <w:sz w:val="22"/>
          <w:szCs w:val="22"/>
          <w:lang w:val="en-US"/>
        </w:rPr>
        <w:t>b). A similar procedure has been implemented for geological predictors</w:t>
      </w:r>
      <w:r w:rsidR="00E123C7">
        <w:rPr>
          <w:rFonts w:ascii="Times New Roman" w:hAnsi="Times New Roman" w:cs="Times New Roman"/>
          <w:bCs/>
          <w:sz w:val="22"/>
          <w:szCs w:val="22"/>
          <w:lang w:val="en-US"/>
        </w:rPr>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&lt;EndNote&gt;&lt;Cite&gt;&lt;Author&gt;Kuemmerlen&lt;/Author&gt;&lt;Year&gt;2015&lt;/Year&gt;&lt;RecNum&gt;1631&lt;/RecNum&gt;&lt;DisplayText&gt;(Kuemmerlen et al. 2015)&lt;/DisplayText&gt;&lt;record&gt;&lt;rec-number&gt;1631&lt;/rec-number&gt;&lt;foreign-keys&gt;&lt;key app="EN" db-id="2pz9xze02x9awte9pxsvv02fr290paparpvt"&gt;1631&lt;/key&gt;&lt;/foreign-keys&gt;&lt;ref-type name="Journal Article"&gt;17&lt;/ref-type&gt;&lt;contributors&gt;&lt;authors&gt;&lt;author&gt;Kuemmerlen, Mathias&lt;/author&gt;&lt;author&gt;Stoll, Stefan&lt;/author&gt;&lt;author&gt;Sundermann, Andrea&lt;/author&gt;&lt;author&gt;Haase, Peter&lt;/author&gt;&lt;/authors&gt;&lt;/contributors&gt;&lt;titles&gt;&lt;title&gt;Long-term monitoring data meet freshwater species distribution models: Lessons from an LTER-site&lt;/title&gt;&lt;secondary-title&gt;Ecological Indicators&lt;/secondary-title&gt;&lt;/titles&gt;&lt;periodical&gt;&lt;full-title&gt;Ecological Indicators&lt;/full-title&gt;&lt;abbr-1&gt;Ecol. Indic.&lt;/abbr-1&gt;&lt;/periodical&gt;&lt;keywords&gt;&lt;keyword&gt;Species distribution models&lt;/keyword&gt;&lt;keyword&gt;Geology&lt;/keyword&gt;&lt;keyword&gt;Sampling bias&lt;/keyword&gt;&lt;keyword&gt;Spatial bias&lt;/keyword&gt;&lt;keyword&gt;Temporal bias&lt;/keyword&gt;&lt;keyword&gt;Taxonomic bias&lt;/keyword&gt;&lt;/keywords&gt;&lt;dates&gt;&lt;year&gt;2015&lt;/year&gt;&lt;/dates&gt;&lt;isbn&gt;1470-160X&lt;/isbn&gt;&lt;label&gt;+ / -&lt;/label&gt;&lt;urls&gt;&lt;related-urls&gt;&lt;url&gt;http://www.sciencedirect.com/science/article/pii/S1470160X1500429X&lt;/url&gt;&lt;/related-urls&gt;&lt;/urls&gt;&lt;electronic-resource-num&gt;http://dx.doi.org/10.1016/j.ecolind.2015.08.008&lt;/electronic-resource-num&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21" w:tooltip="Kuemmerlen, 2015 #1631" w:history="1">
        <w:r w:rsidR="00E123C7">
          <w:rPr>
            <w:rFonts w:ascii="Times New Roman" w:hAnsi="Times New Roman" w:cs="Times New Roman"/>
            <w:bCs/>
            <w:noProof/>
            <w:sz w:val="22"/>
            <w:szCs w:val="22"/>
            <w:lang w:val="en-US"/>
          </w:rPr>
          <w:t>Kuemmerlen et al. 2015</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Pr="00CF0B09">
        <w:rPr>
          <w:rFonts w:ascii="Times New Roman" w:hAnsi="Times New Roman" w:cs="Times New Roman"/>
          <w:bCs/>
          <w:sz w:val="22"/>
          <w:szCs w:val="22"/>
          <w:lang w:val="en-US"/>
        </w:rPr>
        <w:t xml:space="preserve"> </w:t>
      </w:r>
      <w:r w:rsidRPr="00A21E06">
        <w:rPr>
          <w:rFonts w:ascii="Times New Roman" w:hAnsi="Times New Roman" w:cs="Times New Roman"/>
          <w:bCs/>
          <w:sz w:val="22"/>
          <w:szCs w:val="22"/>
          <w:highlight w:val="yellow"/>
          <w:lang w:val="en-US"/>
        </w:rPr>
        <w:t>(</w:t>
      </w:r>
      <w:r w:rsidR="00A21E06" w:rsidRPr="00A21E06">
        <w:rPr>
          <w:rFonts w:ascii="Times New Roman" w:hAnsi="Times New Roman" w:cs="Times New Roman"/>
          <w:bCs/>
          <w:sz w:val="22"/>
          <w:szCs w:val="22"/>
          <w:highlight w:val="yellow"/>
          <w:lang w:val="en-US"/>
        </w:rPr>
        <w:t>#1631</w:t>
      </w:r>
      <w:r w:rsidRPr="00CF0B09">
        <w:rPr>
          <w:rFonts w:ascii="Times New Roman" w:hAnsi="Times New Roman" w:cs="Times New Roman"/>
          <w:bCs/>
          <w:sz w:val="22"/>
          <w:szCs w:val="22"/>
          <w:lang w:val="en-US"/>
        </w:rPr>
        <w:t xml:space="preserve">). Predictors such as climate and topography do not require particular treatment and can be applied by a simple extraction of the values for each raster cell in the stream network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3</w:t>
      </w:r>
      <w:r w:rsidRPr="00CF0B09">
        <w:rPr>
          <w:rFonts w:ascii="Times New Roman" w:hAnsi="Times New Roman" w:cs="Times New Roman"/>
          <w:bCs/>
          <w:sz w:val="22"/>
          <w:szCs w:val="22"/>
          <w:lang w:val="en-US"/>
        </w:rPr>
        <w:t>c).</w:t>
      </w:r>
    </w:p>
    <w:p w14:paraId="2E61232C" w14:textId="77777777" w:rsidR="00CF0B09" w:rsidRPr="00CF0B09" w:rsidRDefault="00CF0B09" w:rsidP="00CF0B09">
      <w:pPr>
        <w:spacing w:line="360" w:lineRule="auto"/>
        <w:rPr>
          <w:rFonts w:ascii="Times New Roman" w:hAnsi="Times New Roman" w:cs="Times New Roman"/>
          <w:bCs/>
          <w:sz w:val="22"/>
          <w:szCs w:val="22"/>
          <w:lang w:val="en-US"/>
        </w:rPr>
      </w:pPr>
    </w:p>
    <w:p w14:paraId="5F8F0947" w14:textId="77777777" w:rsidR="00CF0B09" w:rsidRDefault="00CF0B09" w:rsidP="00CF0B09">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 xml:space="preserve"> </w:t>
      </w:r>
    </w:p>
    <w:p w14:paraId="00553EEF" w14:textId="2D203998" w:rsidR="00CF0B09" w:rsidRPr="00CF0B09" w:rsidRDefault="00CF0B09" w:rsidP="00CF0B09">
      <w:pPr>
        <w:spacing w:line="360" w:lineRule="auto"/>
        <w:rPr>
          <w:rFonts w:ascii="Times New Roman" w:hAnsi="Times New Roman" w:cs="Times New Roman"/>
          <w:bCs/>
          <w:sz w:val="22"/>
          <w:szCs w:val="22"/>
          <w:lang w:val="en-US"/>
        </w:rPr>
      </w:pPr>
      <w:r>
        <w:rPr>
          <w:noProof/>
          <w:lang w:eastAsia="en-GB" w:bidi="he-IL"/>
        </w:rPr>
        <w:drawing>
          <wp:inline distT="0" distB="0" distL="0" distR="0" wp14:anchorId="484E4A85" wp14:editId="6189EAFD">
            <wp:extent cx="5732145" cy="1395095"/>
            <wp:effectExtent l="0" t="0" r="1905"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1395095"/>
                    </a:xfrm>
                    <a:prstGeom prst="rect">
                      <a:avLst/>
                    </a:prstGeom>
                    <a:noFill/>
                  </pic:spPr>
                </pic:pic>
              </a:graphicData>
            </a:graphic>
          </wp:inline>
        </w:drawing>
      </w:r>
    </w:p>
    <w:p w14:paraId="0D63CEC6" w14:textId="4F5EE7A1" w:rsidR="00CF0B09" w:rsidRPr="003B5B0B" w:rsidRDefault="00CF0B09" w:rsidP="003B5B0B">
      <w:pPr>
        <w:spacing w:line="276" w:lineRule="auto"/>
        <w:rPr>
          <w:rFonts w:asciiTheme="minorBidi" w:hAnsiTheme="minorBidi" w:cstheme="minorBidi"/>
          <w:bCs/>
          <w:lang w:val="en-US"/>
        </w:rPr>
      </w:pPr>
      <w:r w:rsidRPr="003B5B0B">
        <w:rPr>
          <w:rFonts w:asciiTheme="minorBidi" w:hAnsiTheme="minorBidi" w:cstheme="minorBidi"/>
          <w:b/>
          <w:lang w:val="en-US"/>
        </w:rPr>
        <w:t>Fig</w:t>
      </w:r>
      <w:r w:rsidR="003B5B0B" w:rsidRPr="003B5B0B">
        <w:rPr>
          <w:rFonts w:asciiTheme="minorBidi" w:hAnsiTheme="minorBidi" w:cstheme="minorBidi"/>
          <w:b/>
          <w:lang w:val="en-US"/>
        </w:rPr>
        <w:t>ure</w:t>
      </w:r>
      <w:r w:rsidRPr="003B5B0B">
        <w:rPr>
          <w:rFonts w:asciiTheme="minorBidi" w:hAnsiTheme="minorBidi" w:cstheme="minorBidi"/>
          <w:b/>
          <w:lang w:val="en-US"/>
        </w:rPr>
        <w:t xml:space="preserve"> </w:t>
      </w:r>
      <w:r w:rsidR="003B5B0B" w:rsidRPr="003B5B0B">
        <w:rPr>
          <w:rFonts w:asciiTheme="minorBidi" w:hAnsiTheme="minorBidi" w:cstheme="minorBidi"/>
          <w:b/>
          <w:lang w:val="en-US"/>
        </w:rPr>
        <w:t>5</w:t>
      </w:r>
      <w:r w:rsidRPr="003B5B0B">
        <w:rPr>
          <w:rFonts w:asciiTheme="minorBidi" w:hAnsiTheme="minorBidi" w:cstheme="minorBidi"/>
          <w:b/>
          <w:lang w:val="en-US"/>
        </w:rPr>
        <w:t>.</w:t>
      </w:r>
      <w:r w:rsidR="003B5B0B" w:rsidRPr="003B5B0B">
        <w:rPr>
          <w:rFonts w:asciiTheme="minorBidi" w:hAnsiTheme="minorBidi" w:cstheme="minorBidi"/>
          <w:b/>
          <w:lang w:val="en-US"/>
        </w:rPr>
        <w:t>3</w:t>
      </w:r>
      <w:r w:rsidRPr="003B5B0B">
        <w:rPr>
          <w:rFonts w:asciiTheme="minorBidi" w:hAnsiTheme="minorBidi" w:cstheme="minorBidi"/>
          <w:b/>
          <w:lang w:val="en-US"/>
        </w:rPr>
        <w:t>:</w:t>
      </w:r>
      <w:r w:rsidRPr="003B5B0B">
        <w:rPr>
          <w:rFonts w:asciiTheme="minorBidi" w:hAnsiTheme="minorBidi" w:cstheme="minorBidi"/>
          <w:bCs/>
          <w:lang w:val="en-US"/>
        </w:rPr>
        <w:t xml:space="preserve"> Environmental predictors for the RMO: </w:t>
      </w:r>
      <w:r w:rsidRPr="003B5B0B">
        <w:rPr>
          <w:rFonts w:asciiTheme="minorBidi" w:hAnsiTheme="minorBidi" w:cstheme="minorBidi"/>
          <w:b/>
          <w:lang w:val="en-US"/>
        </w:rPr>
        <w:t>a.)</w:t>
      </w:r>
      <w:r w:rsidRPr="003B5B0B">
        <w:rPr>
          <w:rFonts w:asciiTheme="minorBidi" w:hAnsiTheme="minorBidi" w:cstheme="minorBidi"/>
          <w:bCs/>
          <w:lang w:val="en-US"/>
        </w:rPr>
        <w:t xml:space="preserve"> hydrology, </w:t>
      </w:r>
      <w:r w:rsidRPr="003B5B0B">
        <w:rPr>
          <w:rFonts w:asciiTheme="minorBidi" w:hAnsiTheme="minorBidi" w:cstheme="minorBidi"/>
          <w:b/>
          <w:lang w:val="en-US"/>
        </w:rPr>
        <w:t>b.)</w:t>
      </w:r>
      <w:r w:rsidRPr="003B5B0B">
        <w:rPr>
          <w:rFonts w:asciiTheme="minorBidi" w:hAnsiTheme="minorBidi" w:cstheme="minorBidi"/>
          <w:bCs/>
          <w:lang w:val="en-US"/>
        </w:rPr>
        <w:t xml:space="preserve"> land use, </w:t>
      </w:r>
      <w:r w:rsidRPr="003B5B0B">
        <w:rPr>
          <w:rFonts w:asciiTheme="minorBidi" w:hAnsiTheme="minorBidi" w:cstheme="minorBidi"/>
          <w:b/>
          <w:lang w:val="en-US"/>
        </w:rPr>
        <w:t>c.)</w:t>
      </w:r>
      <w:r w:rsidRPr="003B5B0B">
        <w:rPr>
          <w:rFonts w:asciiTheme="minorBidi" w:hAnsiTheme="minorBidi" w:cstheme="minorBidi"/>
          <w:bCs/>
          <w:lang w:val="en-US"/>
        </w:rPr>
        <w:t xml:space="preserve"> climate</w:t>
      </w:r>
    </w:p>
    <w:p w14:paraId="49003D93" w14:textId="77777777" w:rsidR="00CF0B09" w:rsidRDefault="00CF0B09" w:rsidP="00CF0B09">
      <w:pPr>
        <w:spacing w:line="360" w:lineRule="auto"/>
        <w:rPr>
          <w:rFonts w:ascii="Times New Roman" w:hAnsi="Times New Roman" w:cs="Times New Roman"/>
          <w:bCs/>
          <w:sz w:val="22"/>
          <w:szCs w:val="22"/>
          <w:lang w:val="en-US"/>
        </w:rPr>
      </w:pPr>
    </w:p>
    <w:p w14:paraId="6036D49C" w14:textId="606C9F0B"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Model calibration</w:t>
      </w:r>
    </w:p>
    <w:p w14:paraId="22FF599D" w14:textId="30A86513" w:rsidR="00CF0B09" w:rsidRPr="00CF0B09" w:rsidRDefault="00CF0B09" w:rsidP="00E31158">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There are several alternatives to calibrate an SDM, which depends on the preferences and expectations of each application. Models presented here are built with the R package biomod2</w:t>
      </w:r>
      <w:r w:rsidR="00E123C7">
        <w:rPr>
          <w:rFonts w:ascii="Times New Roman" w:hAnsi="Times New Roman" w:cs="Times New Roman"/>
          <w:bCs/>
          <w:sz w:val="22"/>
          <w:szCs w:val="22"/>
          <w:lang w:val="en-US"/>
        </w:rPr>
        <w:t xml:space="preserve"> </w:t>
      </w:r>
      <w:r w:rsidR="00E123C7">
        <w:rPr>
          <w:rFonts w:ascii="Times New Roman" w:hAnsi="Times New Roman" w:cs="Times New Roman"/>
          <w:bCs/>
          <w:sz w:val="22"/>
          <w:szCs w:val="22"/>
          <w:lang w:val="en-US"/>
        </w:rPr>
        <w:fldChar w:fldCharType="begin">
          <w:fldData xml:space="preserve">PEVuZE5vdGU+PENpdGU+PEF1dGhvcj5SIERldmVsb3BtZW50IENvcmUgVGVhbTwvQXV0aG9yPjxZ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==
</w:fldData>
        </w:fldChar>
      </w:r>
      <w:r w:rsidR="00E123C7">
        <w:rPr>
          <w:rFonts w:ascii="Times New Roman" w:hAnsi="Times New Roman" w:cs="Times New Roman"/>
          <w:bCs/>
          <w:sz w:val="22"/>
          <w:szCs w:val="22"/>
          <w:lang w:val="en-US"/>
        </w:rPr>
        <w:instrText xml:space="preserve"> ADDIN EN.CITE </w:instrText>
      </w:r>
      <w:r w:rsidR="00E123C7">
        <w:rPr>
          <w:rFonts w:ascii="Times New Roman" w:hAnsi="Times New Roman" w:cs="Times New Roman"/>
          <w:bCs/>
          <w:sz w:val="22"/>
          <w:szCs w:val="22"/>
          <w:lang w:val="en-US"/>
        </w:rPr>
        <w:fldChar w:fldCharType="begin">
          <w:fldData xml:space="preserve">PEVuZE5vdGU+PENpdGU+PEF1dGhvcj5SIERldmVsb3BtZW50IENvcmUgVGVhbTwvQXV0aG9yPjxZ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==
</w:fldData>
        </w:fldChar>
      </w:r>
      <w:r w:rsidR="00E123C7">
        <w:rPr>
          <w:rFonts w:ascii="Times New Roman" w:hAnsi="Times New Roman" w:cs="Times New Roman"/>
          <w:bCs/>
          <w:sz w:val="22"/>
          <w:szCs w:val="22"/>
          <w:lang w:val="en-US"/>
        </w:rPr>
        <w:instrText xml:space="preserve"> ADDIN EN.CITE.DATA </w:instrText>
      </w:r>
      <w:r w:rsidR="00E123C7">
        <w:rPr>
          <w:rFonts w:ascii="Times New Roman" w:hAnsi="Times New Roman" w:cs="Times New Roman"/>
          <w:bCs/>
          <w:sz w:val="22"/>
          <w:szCs w:val="22"/>
          <w:lang w:val="en-US"/>
        </w:rPr>
      </w:r>
      <w:r w:rsidR="00E123C7">
        <w:rPr>
          <w:rFonts w:ascii="Times New Roman" w:hAnsi="Times New Roman" w:cs="Times New Roman"/>
          <w:bCs/>
          <w:sz w:val="22"/>
          <w:szCs w:val="22"/>
          <w:lang w:val="en-US"/>
        </w:rPr>
        <w:fldChar w:fldCharType="end"/>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27" w:tooltip="Thuiller, 2003 #1643" w:history="1">
        <w:r w:rsidR="00E123C7">
          <w:rPr>
            <w:rFonts w:ascii="Times New Roman" w:hAnsi="Times New Roman" w:cs="Times New Roman"/>
            <w:bCs/>
            <w:noProof/>
            <w:sz w:val="22"/>
            <w:szCs w:val="22"/>
            <w:lang w:val="en-US"/>
          </w:rPr>
          <w:t>Thuiller 2003</w:t>
        </w:r>
      </w:hyperlink>
      <w:r w:rsidR="00E123C7">
        <w:rPr>
          <w:rFonts w:ascii="Times New Roman" w:hAnsi="Times New Roman" w:cs="Times New Roman"/>
          <w:bCs/>
          <w:noProof/>
          <w:sz w:val="22"/>
          <w:szCs w:val="22"/>
          <w:lang w:val="en-US"/>
        </w:rPr>
        <w:t xml:space="preserve">, </w:t>
      </w:r>
      <w:hyperlink w:anchor="_ENREF_25" w:tooltip="R Development Core Team, 2014 #902" w:history="1">
        <w:r w:rsidR="00E123C7">
          <w:rPr>
            <w:rFonts w:ascii="Times New Roman" w:hAnsi="Times New Roman" w:cs="Times New Roman"/>
            <w:bCs/>
            <w:noProof/>
            <w:sz w:val="22"/>
            <w:szCs w:val="22"/>
            <w:lang w:val="en-US"/>
          </w:rPr>
          <w:t>R Development Core Team 2014</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Pr="00CF0B09">
        <w:rPr>
          <w:rFonts w:ascii="Times New Roman" w:hAnsi="Times New Roman" w:cs="Times New Roman"/>
          <w:bCs/>
          <w:sz w:val="22"/>
          <w:szCs w:val="22"/>
          <w:lang w:val="en-US"/>
        </w:rPr>
        <w:t xml:space="preserve"> (</w:t>
      </w:r>
      <w:r w:rsidR="00A21E06" w:rsidRPr="00A21E06">
        <w:rPr>
          <w:rFonts w:ascii="Times New Roman" w:hAnsi="Times New Roman" w:cs="Times New Roman"/>
          <w:bCs/>
          <w:sz w:val="22"/>
          <w:szCs w:val="22"/>
          <w:highlight w:val="yellow"/>
          <w:lang w:val="en-US"/>
        </w:rPr>
        <w:t>#1643</w:t>
      </w:r>
      <w:r w:rsidR="00E31158">
        <w:rPr>
          <w:rFonts w:ascii="Times New Roman" w:hAnsi="Times New Roman" w:cs="Times New Roman"/>
          <w:bCs/>
          <w:sz w:val="22"/>
          <w:szCs w:val="22"/>
          <w:highlight w:val="yellow"/>
          <w:lang w:val="en-US"/>
        </w:rPr>
        <w:t>,</w:t>
      </w:r>
      <w:r w:rsidRPr="00A21E06">
        <w:rPr>
          <w:rFonts w:ascii="Times New Roman" w:hAnsi="Times New Roman" w:cs="Times New Roman"/>
          <w:bCs/>
          <w:sz w:val="22"/>
          <w:szCs w:val="22"/>
          <w:highlight w:val="yellow"/>
          <w:lang w:val="en-US"/>
        </w:rPr>
        <w:t xml:space="preserve"> </w:t>
      </w:r>
      <w:r w:rsidR="00F61511">
        <w:rPr>
          <w:rFonts w:ascii="Times New Roman" w:hAnsi="Times New Roman" w:cs="Times New Roman"/>
          <w:bCs/>
          <w:sz w:val="22"/>
          <w:szCs w:val="22"/>
          <w:highlight w:val="yellow"/>
          <w:lang w:val="en-US"/>
        </w:rPr>
        <w:t>#902</w:t>
      </w:r>
      <w:r w:rsidRPr="00CF0B09">
        <w:rPr>
          <w:rFonts w:ascii="Times New Roman" w:hAnsi="Times New Roman" w:cs="Times New Roman"/>
          <w:bCs/>
          <w:sz w:val="22"/>
          <w:szCs w:val="22"/>
          <w:lang w:val="en-US"/>
        </w:rPr>
        <w:t>), which has several advantages over other alternatives: it implements numerous algorithms, uses several evaluation methods and allows to build ensemble models</w:t>
      </w:r>
      <w:r w:rsidR="00E123C7" w:rsidRPr="00E123C7">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&lt;EndNote&gt;&lt;Cite&gt;&lt;Author&gt;Araújo&lt;/Author&gt;&lt;Year&gt;2007&lt;/Year&gt;&lt;RecNum&gt;1644&lt;/RecNum&gt;&lt;DisplayText&gt;(Araújo and New 2007)&lt;/DisplayText&gt;&lt;record&gt;&lt;rec-number&gt;1644&lt;/rec-number&gt;&lt;foreign-keys&gt;&lt;key app="EN" db-id="2pz9xze02x9awte9pxsvv02fr290paparpvt"&gt;1644&lt;/key&gt;&lt;/foreign-keys&gt;&lt;ref-type name="Journal Article"&gt;17&lt;/ref-type&gt;&lt;contributors&gt;&lt;authors&gt;&lt;author&gt;Araújo, Miguel B.&lt;/author&gt;&lt;author&gt;New, Mark&lt;/author&gt;&lt;/authors&gt;&lt;/contributors&gt;&lt;titles&gt;&lt;title&gt;Ensemble forecasting of species distributions&lt;/title&gt;&lt;secondary-title&gt;Trends in Ecology &amp;amp; Evolution&lt;/secondary-title&gt;&lt;/titles&gt;&lt;periodical&gt;&lt;full-title&gt;Trends in Ecology &amp;amp; Evolution&lt;/full-title&gt;&lt;abbr-1&gt;Trends Ecol. Evol.&lt;/abbr-1&gt;&lt;/periodical&gt;&lt;pages&gt;42-47&lt;/pages&gt;&lt;volume&gt;22&lt;/volume&gt;&lt;number&gt;1&lt;/number&gt;&lt;dates&gt;&lt;year&gt;2007&lt;/year&gt;&lt;/dates&gt;&lt;publisher&gt;Elsevier&lt;/publisher&gt;&lt;isbn&gt;0169-5347&lt;/isbn&gt;&lt;label&gt;- / -&lt;/label&gt;&lt;urls&gt;&lt;related-urls&gt;&lt;url&gt;http://dx.doi.org/10.1016/j.tree.2006.09.010&lt;/url&gt;&lt;/related-urls&gt;&lt;/urls&gt;&lt;electronic-resource-num&gt;10.1016/j.tree.2006.09.010&lt;/electronic-resource-num&gt;&lt;research-notes&gt;SDM&lt;/research-notes&gt;&lt;access-date&gt;2016/03/08&lt;/access-date&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3" w:tooltip="Araújo, 2007 #1644" w:history="1">
        <w:r w:rsidR="00E123C7">
          <w:rPr>
            <w:rFonts w:ascii="Times New Roman" w:hAnsi="Times New Roman" w:cs="Times New Roman"/>
            <w:bCs/>
            <w:noProof/>
            <w:sz w:val="22"/>
            <w:szCs w:val="22"/>
            <w:lang w:val="en-US"/>
          </w:rPr>
          <w:t>Araújo and New 2007</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Pr="00CF0B09">
        <w:rPr>
          <w:rFonts w:ascii="Times New Roman" w:hAnsi="Times New Roman" w:cs="Times New Roman"/>
          <w:bCs/>
          <w:sz w:val="22"/>
          <w:szCs w:val="22"/>
          <w:lang w:val="en-US"/>
        </w:rPr>
        <w:t xml:space="preserve"> </w:t>
      </w:r>
      <w:r w:rsidRPr="00F61511">
        <w:rPr>
          <w:rFonts w:ascii="Times New Roman" w:hAnsi="Times New Roman" w:cs="Times New Roman"/>
          <w:bCs/>
          <w:sz w:val="22"/>
          <w:szCs w:val="22"/>
          <w:highlight w:val="yellow"/>
          <w:lang w:val="en-US"/>
        </w:rPr>
        <w:t>(</w:t>
      </w:r>
      <w:r w:rsidR="00E123C7">
        <w:rPr>
          <w:rFonts w:ascii="Times New Roman" w:hAnsi="Times New Roman" w:cs="Times New Roman"/>
          <w:bCs/>
          <w:sz w:val="22"/>
          <w:szCs w:val="22"/>
          <w:highlight w:val="yellow"/>
          <w:lang w:val="en-US"/>
        </w:rPr>
        <w:t>#</w:t>
      </w:r>
      <w:r w:rsidR="00F61511" w:rsidRPr="00F61511">
        <w:rPr>
          <w:rFonts w:ascii="Times New Roman" w:hAnsi="Times New Roman" w:cs="Times New Roman"/>
          <w:bCs/>
          <w:sz w:val="22"/>
          <w:szCs w:val="22"/>
          <w:highlight w:val="yellow"/>
          <w:lang w:val="en-US"/>
        </w:rPr>
        <w:t>1644</w:t>
      </w:r>
      <w:r w:rsidRPr="00CF0B09">
        <w:rPr>
          <w:rFonts w:ascii="Times New Roman" w:hAnsi="Times New Roman" w:cs="Times New Roman"/>
          <w:bCs/>
          <w:sz w:val="22"/>
          <w:szCs w:val="22"/>
          <w:lang w:val="en-US"/>
        </w:rPr>
        <w:t xml:space="preserve">). Data can be provided as tables or as raster to biomod2. The model calibration allows for the modifications of many settings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4</w:t>
      </w:r>
      <w:r w:rsidRPr="00CF0B09">
        <w:rPr>
          <w:rFonts w:ascii="Times New Roman" w:hAnsi="Times New Roman" w:cs="Times New Roman"/>
          <w:bCs/>
          <w:sz w:val="22"/>
          <w:szCs w:val="22"/>
          <w:lang w:val="en-US"/>
        </w:rPr>
        <w:t>). Models referred to here, were built using standard settings with the exception of the following: algorithms ('GLM', 'GBM', 'CTA', 'ANN', 'MAXENT'); evaluation methods ('TSS', 'ROC'), pseudo absences (7000), pseudo absence repetitions (3x), repetitions (10x) and a weighted average for the evaluation of the ensemble model. With these settings, 150 models are computed per species and summarized in one ensemble model.</w:t>
      </w:r>
    </w:p>
    <w:p w14:paraId="391DACBC" w14:textId="77777777" w:rsidR="00CF0B09" w:rsidRPr="00CF0B09" w:rsidRDefault="00CF0B09" w:rsidP="00CF0B09">
      <w:pPr>
        <w:spacing w:line="360" w:lineRule="auto"/>
        <w:rPr>
          <w:rFonts w:ascii="Times New Roman" w:hAnsi="Times New Roman" w:cs="Times New Roman"/>
          <w:bCs/>
          <w:sz w:val="22"/>
          <w:szCs w:val="22"/>
          <w:lang w:val="en-US"/>
        </w:rPr>
      </w:pPr>
    </w:p>
    <w:p w14:paraId="427873D3" w14:textId="01375B42" w:rsidR="00CF0B09" w:rsidRPr="00CF0B09" w:rsidRDefault="00CF0B09" w:rsidP="00CF0B09">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lastRenderedPageBreak/>
        <w:t xml:space="preserve"> </w:t>
      </w:r>
      <w:r>
        <w:rPr>
          <w:noProof/>
          <w:lang w:eastAsia="en-GB" w:bidi="he-IL"/>
        </w:rPr>
        <w:drawing>
          <wp:inline distT="0" distB="0" distL="0" distR="0" wp14:anchorId="43B49C0A" wp14:editId="4D094F76">
            <wp:extent cx="5732145" cy="3456305"/>
            <wp:effectExtent l="0" t="0" r="1905" b="0"/>
            <wp:docPr id="56" name="Picture 5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4"/>
                    <a:srcRect b="3529"/>
                    <a:stretch/>
                  </pic:blipFill>
                  <pic:spPr bwMode="auto">
                    <a:xfrm>
                      <a:off x="0" y="0"/>
                      <a:ext cx="5732145" cy="3456305"/>
                    </a:xfrm>
                    <a:prstGeom prst="rect">
                      <a:avLst/>
                    </a:prstGeom>
                    <a:ln>
                      <a:noFill/>
                    </a:ln>
                    <a:extLst>
                      <a:ext uri="{53640926-AAD7-44D8-BBD7-CCE9431645EC}">
                        <a14:shadowObscured xmlns:a14="http://schemas.microsoft.com/office/drawing/2010/main"/>
                      </a:ext>
                    </a:extLst>
                  </pic:spPr>
                </pic:pic>
              </a:graphicData>
            </a:graphic>
          </wp:inline>
        </w:drawing>
      </w:r>
    </w:p>
    <w:p w14:paraId="22004317" w14:textId="0041D35C" w:rsidR="00CF0B09" w:rsidRPr="003B5B0B" w:rsidRDefault="00CF0B09" w:rsidP="003B5B0B">
      <w:pPr>
        <w:spacing w:line="276" w:lineRule="auto"/>
        <w:rPr>
          <w:rFonts w:asciiTheme="minorBidi" w:hAnsiTheme="minorBidi" w:cstheme="minorBidi"/>
          <w:bCs/>
          <w:lang w:val="en-US"/>
        </w:rPr>
      </w:pPr>
      <w:r w:rsidRPr="003B5B0B">
        <w:rPr>
          <w:rFonts w:asciiTheme="minorBidi" w:hAnsiTheme="minorBidi" w:cstheme="minorBidi"/>
          <w:b/>
          <w:lang w:val="en-US"/>
        </w:rPr>
        <w:t>Fig</w:t>
      </w:r>
      <w:r w:rsidR="003B5B0B" w:rsidRPr="003B5B0B">
        <w:rPr>
          <w:rFonts w:asciiTheme="minorBidi" w:hAnsiTheme="minorBidi" w:cstheme="minorBidi"/>
          <w:b/>
          <w:lang w:val="en-US"/>
        </w:rPr>
        <w:t>ure</w:t>
      </w:r>
      <w:r w:rsidRPr="003B5B0B">
        <w:rPr>
          <w:rFonts w:asciiTheme="minorBidi" w:hAnsiTheme="minorBidi" w:cstheme="minorBidi"/>
          <w:b/>
          <w:lang w:val="en-US"/>
        </w:rPr>
        <w:t xml:space="preserve"> </w:t>
      </w:r>
      <w:r w:rsidR="003B5B0B" w:rsidRPr="003B5B0B">
        <w:rPr>
          <w:rFonts w:asciiTheme="minorBidi" w:hAnsiTheme="minorBidi" w:cstheme="minorBidi"/>
          <w:b/>
          <w:lang w:val="en-US"/>
        </w:rPr>
        <w:t>5</w:t>
      </w:r>
      <w:r w:rsidRPr="003B5B0B">
        <w:rPr>
          <w:rFonts w:asciiTheme="minorBidi" w:hAnsiTheme="minorBidi" w:cstheme="minorBidi"/>
          <w:b/>
          <w:lang w:val="en-US"/>
        </w:rPr>
        <w:t>.</w:t>
      </w:r>
      <w:r w:rsidR="003B5B0B" w:rsidRPr="003B5B0B">
        <w:rPr>
          <w:rFonts w:asciiTheme="minorBidi" w:hAnsiTheme="minorBidi" w:cstheme="minorBidi"/>
          <w:b/>
          <w:lang w:val="en-US"/>
        </w:rPr>
        <w:t>4</w:t>
      </w:r>
      <w:r w:rsidRPr="003B5B0B">
        <w:rPr>
          <w:rFonts w:asciiTheme="minorBidi" w:hAnsiTheme="minorBidi" w:cstheme="minorBidi"/>
          <w:b/>
          <w:lang w:val="en-US"/>
        </w:rPr>
        <w:t>:</w:t>
      </w:r>
      <w:r w:rsidRPr="003B5B0B">
        <w:rPr>
          <w:rFonts w:asciiTheme="minorBidi" w:hAnsiTheme="minorBidi" w:cstheme="minorBidi"/>
          <w:bCs/>
          <w:lang w:val="en-US"/>
        </w:rPr>
        <w:t xml:space="preserve"> The biomod2 package for R, run using the in R Studio GUI</w:t>
      </w:r>
      <w:r w:rsidR="003B5B0B" w:rsidRPr="003B5B0B">
        <w:rPr>
          <w:rFonts w:asciiTheme="minorBidi" w:hAnsiTheme="minorBidi" w:cstheme="minorBidi"/>
          <w:bCs/>
          <w:lang w:val="en-US"/>
        </w:rPr>
        <w:t>.</w:t>
      </w:r>
    </w:p>
    <w:p w14:paraId="7F1A903C" w14:textId="77777777" w:rsidR="00CF0B09" w:rsidRDefault="00CF0B09" w:rsidP="00CF0B09">
      <w:pPr>
        <w:spacing w:line="360" w:lineRule="auto"/>
        <w:rPr>
          <w:rFonts w:ascii="Times New Roman" w:hAnsi="Times New Roman" w:cs="Times New Roman"/>
          <w:bCs/>
          <w:sz w:val="22"/>
          <w:szCs w:val="22"/>
          <w:lang w:val="en-US"/>
        </w:rPr>
      </w:pPr>
    </w:p>
    <w:p w14:paraId="1DE2BE52" w14:textId="139C6FB0"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d.4</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Model projection</w:t>
      </w:r>
    </w:p>
    <w:p w14:paraId="0CF1F2DF" w14:textId="23BB3222" w:rsidR="00CF0B09" w:rsidRPr="00CF0B09" w:rsidRDefault="00CF0B09" w:rsidP="003B5B0B">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 xml:space="preserve">Predicted distributions obtained from biomod2 can be easily mapped using standard GIS software. Among the possible results are predicted probabilities and uncertainties obtained from the variance in the ensemble model. These can be stacked and added across a community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 xml:space="preserve">). For individual species, a predicted presence/absence prediction can be produced (Fig. </w:t>
      </w:r>
      <w:r w:rsidR="003B5B0B">
        <w:rPr>
          <w:rFonts w:ascii="Times New Roman" w:hAnsi="Times New Roman" w:cs="Times New Roman"/>
          <w:bCs/>
          <w:sz w:val="22"/>
          <w:szCs w:val="22"/>
          <w:lang w:val="en-US"/>
        </w:rPr>
        <w:t>5</w:t>
      </w:r>
      <w:r w:rsidRPr="00CF0B09">
        <w:rPr>
          <w:rFonts w:ascii="Times New Roman" w:hAnsi="Times New Roman" w:cs="Times New Roman"/>
          <w:bCs/>
          <w:sz w:val="22"/>
          <w:szCs w:val="22"/>
          <w:lang w:val="en-US"/>
        </w:rPr>
        <w:t>.</w:t>
      </w:r>
      <w:r w:rsidR="003B5B0B">
        <w:rPr>
          <w:rFonts w:ascii="Times New Roman" w:hAnsi="Times New Roman" w:cs="Times New Roman"/>
          <w:bCs/>
          <w:sz w:val="22"/>
          <w:szCs w:val="22"/>
          <w:lang w:val="en-US"/>
        </w:rPr>
        <w:t>1</w:t>
      </w:r>
      <w:r w:rsidRPr="00CF0B09">
        <w:rPr>
          <w:rFonts w:ascii="Times New Roman" w:hAnsi="Times New Roman" w:cs="Times New Roman"/>
          <w:bCs/>
          <w:sz w:val="22"/>
          <w:szCs w:val="22"/>
          <w:lang w:val="en-US"/>
        </w:rPr>
        <w:t>).</w:t>
      </w:r>
    </w:p>
    <w:p w14:paraId="38FF1826" w14:textId="77777777" w:rsidR="00CF0B09" w:rsidRDefault="00CF0B09" w:rsidP="00CF0B09">
      <w:pPr>
        <w:spacing w:line="360" w:lineRule="auto"/>
        <w:rPr>
          <w:rFonts w:ascii="Times New Roman" w:hAnsi="Times New Roman" w:cs="Times New Roman"/>
          <w:bCs/>
          <w:sz w:val="22"/>
          <w:szCs w:val="22"/>
          <w:lang w:val="en-US"/>
        </w:rPr>
      </w:pPr>
    </w:p>
    <w:p w14:paraId="40A0D85F" w14:textId="7D9E42DF" w:rsidR="003B5B0B" w:rsidRPr="003B5B0B" w:rsidRDefault="003B5B0B" w:rsidP="003B5B0B">
      <w:pPr>
        <w:spacing w:line="360" w:lineRule="auto"/>
        <w:jc w:val="center"/>
        <w:rPr>
          <w:rFonts w:ascii="Times New Roman" w:hAnsi="Times New Roman" w:cs="Times New Roman"/>
          <w:i/>
          <w:iCs/>
          <w:sz w:val="22"/>
          <w:szCs w:val="22"/>
        </w:rPr>
      </w:pPr>
      <w:proofErr w:type="gramStart"/>
      <w:r>
        <w:rPr>
          <w:rFonts w:ascii="Times New Roman" w:hAnsi="Times New Roman" w:cs="Times New Roman"/>
          <w:i/>
          <w:iCs/>
          <w:sz w:val="22"/>
          <w:szCs w:val="22"/>
        </w:rPr>
        <w:t>5</w:t>
      </w:r>
      <w:r w:rsidRPr="002965E8">
        <w:rPr>
          <w:rFonts w:ascii="Times New Roman" w:hAnsi="Times New Roman" w:cs="Times New Roman"/>
          <w:i/>
          <w:iCs/>
          <w:sz w:val="22"/>
          <w:szCs w:val="22"/>
        </w:rPr>
        <w:t>.</w:t>
      </w:r>
      <w:r>
        <w:rPr>
          <w:rFonts w:ascii="Times New Roman" w:hAnsi="Times New Roman" w:cs="Times New Roman"/>
          <w:i/>
          <w:iCs/>
          <w:sz w:val="22"/>
          <w:szCs w:val="22"/>
        </w:rPr>
        <w:t>d.6</w:t>
      </w:r>
      <w:proofErr w:type="gramEnd"/>
      <w:r w:rsidRPr="002965E8">
        <w:rPr>
          <w:rFonts w:ascii="Times New Roman" w:hAnsi="Times New Roman" w:cs="Times New Roman"/>
          <w:i/>
          <w:iCs/>
          <w:sz w:val="22"/>
          <w:szCs w:val="22"/>
        </w:rPr>
        <w:t xml:space="preserve">:  </w:t>
      </w:r>
      <w:r>
        <w:rPr>
          <w:rFonts w:ascii="Times New Roman" w:hAnsi="Times New Roman" w:cs="Times New Roman"/>
          <w:i/>
          <w:iCs/>
          <w:sz w:val="22"/>
          <w:szCs w:val="22"/>
        </w:rPr>
        <w:t>Conclusions</w:t>
      </w:r>
    </w:p>
    <w:p w14:paraId="2D15F32B" w14:textId="77777777" w:rsidR="00CF0B09" w:rsidRPr="00CF0B09" w:rsidRDefault="00CF0B09" w:rsidP="00CF0B09">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This framework for high-resolution freshwater SDMs allows to adapt SDMs to freshwater ecosystems and obtain predictions that better depict the conditions unique to these habitats. While we it is recommended to follow the steps as generally described here, it may be necessary to modify the framework because of data restrictions. Further, alternative or additional algorithms may be used. This framework is not a finalized tool, but rather one that is constantly developing. By documenting it, we hope to promote its wide application and improvement in the future.</w:t>
      </w:r>
    </w:p>
    <w:p w14:paraId="3E1E886C" w14:textId="77777777" w:rsidR="00CF0B09" w:rsidRPr="00CF0B09" w:rsidRDefault="00CF0B09" w:rsidP="00CF0B09">
      <w:pPr>
        <w:spacing w:line="360" w:lineRule="auto"/>
        <w:rPr>
          <w:rFonts w:ascii="Times New Roman" w:hAnsi="Times New Roman" w:cs="Times New Roman"/>
          <w:bCs/>
          <w:sz w:val="22"/>
          <w:szCs w:val="22"/>
          <w:lang w:val="en-US"/>
        </w:rPr>
      </w:pPr>
    </w:p>
    <w:p w14:paraId="34645BDF" w14:textId="77777777" w:rsidR="00CF0B09" w:rsidRPr="00CF0B09" w:rsidRDefault="00CF0B09" w:rsidP="00CF0B09">
      <w:pPr>
        <w:spacing w:line="360" w:lineRule="auto"/>
        <w:rPr>
          <w:rFonts w:ascii="Times New Roman" w:hAnsi="Times New Roman" w:cs="Times New Roman"/>
          <w:bCs/>
          <w:sz w:val="22"/>
          <w:szCs w:val="22"/>
          <w:lang w:val="en-US"/>
        </w:rPr>
      </w:pPr>
    </w:p>
    <w:p w14:paraId="09253C2D" w14:textId="77777777" w:rsidR="00CF0B09" w:rsidRPr="00CF0B09" w:rsidRDefault="00CF0B09" w:rsidP="00CF0B09">
      <w:pPr>
        <w:spacing w:line="360" w:lineRule="auto"/>
        <w:rPr>
          <w:rFonts w:ascii="Times New Roman" w:hAnsi="Times New Roman" w:cs="Times New Roman"/>
          <w:bCs/>
          <w:sz w:val="22"/>
          <w:szCs w:val="22"/>
          <w:lang w:val="en-US"/>
        </w:rPr>
      </w:pPr>
    </w:p>
    <w:p w14:paraId="3DCE51D7" w14:textId="77777777" w:rsidR="00CF0B09" w:rsidRPr="00CF0B09" w:rsidRDefault="00CF0B09" w:rsidP="00CF0B09">
      <w:pPr>
        <w:spacing w:line="360" w:lineRule="auto"/>
        <w:rPr>
          <w:rFonts w:ascii="Times New Roman" w:hAnsi="Times New Roman" w:cs="Times New Roman"/>
          <w:bCs/>
          <w:sz w:val="22"/>
          <w:szCs w:val="22"/>
          <w:lang w:val="en-US"/>
        </w:rPr>
      </w:pPr>
      <w:r w:rsidRPr="00CF0B09">
        <w:rPr>
          <w:rFonts w:ascii="Times New Roman" w:hAnsi="Times New Roman" w:cs="Times New Roman"/>
          <w:bCs/>
          <w:sz w:val="22"/>
          <w:szCs w:val="22"/>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08"/>
        <w:gridCol w:w="4509"/>
      </w:tblGrid>
      <w:tr w:rsidR="00CF0B09" w14:paraId="1FB8A9E4" w14:textId="77777777" w:rsidTr="00CF0B09">
        <w:tc>
          <w:tcPr>
            <w:tcW w:w="4508" w:type="dxa"/>
            <w:vAlign w:val="center"/>
          </w:tcPr>
          <w:p w14:paraId="72B2C5D3" w14:textId="1DE1C765" w:rsidR="00CF0B09" w:rsidRDefault="00CF0B09" w:rsidP="00CF0B09">
            <w:pPr>
              <w:spacing w:line="360" w:lineRule="auto"/>
              <w:jc w:val="center"/>
              <w:rPr>
                <w:rFonts w:ascii="Times New Roman" w:hAnsi="Times New Roman" w:cs="Times New Roman"/>
                <w:bCs/>
                <w:sz w:val="22"/>
                <w:szCs w:val="22"/>
                <w:lang w:val="en-US"/>
              </w:rPr>
            </w:pPr>
            <w:r>
              <w:rPr>
                <w:noProof/>
                <w:lang w:eastAsia="en-GB" w:bidi="he-IL"/>
              </w:rPr>
              <w:lastRenderedPageBreak/>
              <w:drawing>
                <wp:inline distT="0" distB="0" distL="0" distR="0" wp14:anchorId="79AB2E47" wp14:editId="371B49A9">
                  <wp:extent cx="2829560" cy="3467735"/>
                  <wp:effectExtent l="0" t="0" r="889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5">
                            <a:extLst>
                              <a:ext uri="{28A0092B-C50C-407E-A947-70E740481C1C}">
                                <a14:useLocalDpi xmlns:a14="http://schemas.microsoft.com/office/drawing/2010/main" val="0"/>
                              </a:ext>
                            </a:extLst>
                          </a:blip>
                          <a:srcRect l="12778" t="9111" r="51804" b="21333"/>
                          <a:stretch>
                            <a:fillRect/>
                          </a:stretch>
                        </pic:blipFill>
                        <pic:spPr bwMode="auto">
                          <a:xfrm>
                            <a:off x="0" y="0"/>
                            <a:ext cx="2829560" cy="3467735"/>
                          </a:xfrm>
                          <a:prstGeom prst="rect">
                            <a:avLst/>
                          </a:prstGeom>
                          <a:noFill/>
                          <a:ln>
                            <a:noFill/>
                          </a:ln>
                        </pic:spPr>
                      </pic:pic>
                    </a:graphicData>
                  </a:graphic>
                </wp:inline>
              </w:drawing>
            </w:r>
          </w:p>
        </w:tc>
        <w:tc>
          <w:tcPr>
            <w:tcW w:w="4509" w:type="dxa"/>
            <w:vAlign w:val="center"/>
          </w:tcPr>
          <w:p w14:paraId="4F5C370C" w14:textId="23B4E890" w:rsidR="00CF0B09" w:rsidRDefault="00CF0B09" w:rsidP="00CF0B09">
            <w:pPr>
              <w:spacing w:line="360" w:lineRule="auto"/>
              <w:jc w:val="center"/>
              <w:rPr>
                <w:rFonts w:ascii="Times New Roman" w:hAnsi="Times New Roman" w:cs="Times New Roman"/>
                <w:bCs/>
                <w:sz w:val="22"/>
                <w:szCs w:val="22"/>
                <w:lang w:val="en-US"/>
              </w:rPr>
            </w:pPr>
            <w:r>
              <w:rPr>
                <w:noProof/>
                <w:lang w:eastAsia="en-GB" w:bidi="he-IL"/>
              </w:rPr>
              <w:drawing>
                <wp:inline distT="0" distB="0" distL="0" distR="0" wp14:anchorId="6E4A9E52" wp14:editId="3FA8B0F7">
                  <wp:extent cx="2846705" cy="3459480"/>
                  <wp:effectExtent l="0" t="0" r="0" b="762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6">
                            <a:extLst>
                              <a:ext uri="{28A0092B-C50C-407E-A947-70E740481C1C}">
                                <a14:useLocalDpi xmlns:a14="http://schemas.microsoft.com/office/drawing/2010/main" val="0"/>
                              </a:ext>
                            </a:extLst>
                          </a:blip>
                          <a:srcRect l="12639" t="9111" r="51665" b="21333"/>
                          <a:stretch>
                            <a:fillRect/>
                          </a:stretch>
                        </pic:blipFill>
                        <pic:spPr bwMode="auto">
                          <a:xfrm>
                            <a:off x="0" y="0"/>
                            <a:ext cx="2846705" cy="3459480"/>
                          </a:xfrm>
                          <a:prstGeom prst="rect">
                            <a:avLst/>
                          </a:prstGeom>
                          <a:noFill/>
                          <a:ln>
                            <a:noFill/>
                          </a:ln>
                        </pic:spPr>
                      </pic:pic>
                    </a:graphicData>
                  </a:graphic>
                </wp:inline>
              </w:drawing>
            </w:r>
          </w:p>
        </w:tc>
      </w:tr>
    </w:tbl>
    <w:p w14:paraId="45C69F97" w14:textId="3E4DBA22" w:rsidR="00CF0B09" w:rsidRPr="003B5B0B" w:rsidRDefault="003B5B0B" w:rsidP="003B5B0B">
      <w:pPr>
        <w:spacing w:line="276" w:lineRule="auto"/>
        <w:rPr>
          <w:rFonts w:asciiTheme="minorBidi" w:hAnsiTheme="minorBidi" w:cstheme="minorBidi"/>
          <w:bCs/>
          <w:lang w:val="en-US"/>
        </w:rPr>
      </w:pPr>
      <w:r w:rsidRPr="003B5B0B">
        <w:rPr>
          <w:rFonts w:asciiTheme="minorBidi" w:hAnsiTheme="minorBidi" w:cstheme="minorBidi"/>
          <w:b/>
          <w:lang w:val="en-US"/>
        </w:rPr>
        <w:t>Figure</w:t>
      </w:r>
      <w:r w:rsidR="00CF0B09" w:rsidRPr="003B5B0B">
        <w:rPr>
          <w:rFonts w:asciiTheme="minorBidi" w:hAnsiTheme="minorBidi" w:cstheme="minorBidi"/>
          <w:b/>
          <w:lang w:val="en-US"/>
        </w:rPr>
        <w:t xml:space="preserve"> </w:t>
      </w:r>
      <w:r w:rsidRPr="003B5B0B">
        <w:rPr>
          <w:rFonts w:asciiTheme="minorBidi" w:hAnsiTheme="minorBidi" w:cstheme="minorBidi"/>
          <w:b/>
          <w:lang w:val="en-US"/>
        </w:rPr>
        <w:t>5</w:t>
      </w:r>
      <w:r w:rsidR="00CF0B09" w:rsidRPr="003B5B0B">
        <w:rPr>
          <w:rFonts w:asciiTheme="minorBidi" w:hAnsiTheme="minorBidi" w:cstheme="minorBidi"/>
          <w:b/>
          <w:lang w:val="en-US"/>
        </w:rPr>
        <w:t>.</w:t>
      </w:r>
      <w:r w:rsidRPr="003B5B0B">
        <w:rPr>
          <w:rFonts w:asciiTheme="minorBidi" w:hAnsiTheme="minorBidi" w:cstheme="minorBidi"/>
          <w:b/>
          <w:lang w:val="en-US"/>
        </w:rPr>
        <w:t>5</w:t>
      </w:r>
      <w:r w:rsidR="00CF0B09" w:rsidRPr="003B5B0B">
        <w:rPr>
          <w:rFonts w:asciiTheme="minorBidi" w:hAnsiTheme="minorBidi" w:cstheme="minorBidi"/>
          <w:b/>
          <w:lang w:val="en-US"/>
        </w:rPr>
        <w:t>:</w:t>
      </w:r>
      <w:r w:rsidR="00CF0B09" w:rsidRPr="003B5B0B">
        <w:rPr>
          <w:rFonts w:asciiTheme="minorBidi" w:hAnsiTheme="minorBidi" w:cstheme="minorBidi"/>
          <w:bCs/>
          <w:lang w:val="en-US"/>
        </w:rPr>
        <w:t xml:space="preserve"> Projection of results on the stream network. Excerpt from the RMO catchment.</w:t>
      </w:r>
    </w:p>
    <w:p w14:paraId="239513B3" w14:textId="77777777" w:rsidR="00CF0B09" w:rsidRDefault="00CF0B09" w:rsidP="003B5B0B">
      <w:pPr>
        <w:tabs>
          <w:tab w:val="left" w:pos="1134"/>
        </w:tabs>
        <w:spacing w:line="360" w:lineRule="auto"/>
        <w:rPr>
          <w:rFonts w:ascii="Times New Roman" w:hAnsi="Times New Roman" w:cs="Times New Roman"/>
          <w:bCs/>
          <w:sz w:val="22"/>
          <w:szCs w:val="22"/>
          <w:lang w:val="en-US"/>
        </w:rPr>
      </w:pPr>
    </w:p>
    <w:p w14:paraId="08DA8098" w14:textId="11928C7E" w:rsidR="001E77B6" w:rsidRPr="001E77B6" w:rsidRDefault="001E77B6" w:rsidP="001E77B6">
      <w:pPr>
        <w:pStyle w:val="Style2"/>
        <w:rPr>
          <w:lang w:val="en-US"/>
        </w:rPr>
      </w:pPr>
      <w:bookmarkStart w:id="121" w:name="_Toc445210685"/>
      <w:proofErr w:type="gramStart"/>
      <w:r>
        <w:rPr>
          <w:lang w:val="en-US"/>
        </w:rPr>
        <w:t>5.e</w:t>
      </w:r>
      <w:proofErr w:type="gramEnd"/>
      <w:r w:rsidRPr="0066747D">
        <w:rPr>
          <w:lang w:val="en-US"/>
        </w:rPr>
        <w:t>:</w:t>
      </w:r>
      <w:r w:rsidRPr="0066747D">
        <w:rPr>
          <w:lang w:val="en-US"/>
        </w:rPr>
        <w:tab/>
      </w:r>
      <w:r>
        <w:rPr>
          <w:lang w:val="en-US"/>
        </w:rPr>
        <w:t>Applications of the tool</w:t>
      </w:r>
      <w:bookmarkEnd w:id="121"/>
    </w:p>
    <w:p w14:paraId="1801ECC4" w14:textId="744A04E9" w:rsidR="001E77B6" w:rsidRDefault="001E77B6" w:rsidP="00E123C7">
      <w:pPr>
        <w:tabs>
          <w:tab w:val="left" w:pos="1134"/>
        </w:tabs>
        <w:spacing w:line="360" w:lineRule="auto"/>
        <w:rPr>
          <w:rFonts w:ascii="Times New Roman" w:hAnsi="Times New Roman" w:cs="Times New Roman"/>
          <w:bCs/>
          <w:sz w:val="22"/>
          <w:szCs w:val="22"/>
          <w:lang w:val="en-US"/>
        </w:rPr>
      </w:pPr>
      <w:r>
        <w:rPr>
          <w:rFonts w:ascii="Times New Roman" w:hAnsi="Times New Roman" w:cs="Times New Roman"/>
          <w:bCs/>
          <w:sz w:val="22"/>
          <w:szCs w:val="22"/>
          <w:lang w:val="en-US"/>
        </w:rPr>
        <w:t xml:space="preserve">The most recent and complete application of this tool has been performed for the </w:t>
      </w:r>
      <w:proofErr w:type="spellStart"/>
      <w:r>
        <w:rPr>
          <w:rFonts w:ascii="Times New Roman" w:hAnsi="Times New Roman" w:cs="Times New Roman"/>
          <w:bCs/>
          <w:sz w:val="22"/>
          <w:szCs w:val="22"/>
          <w:lang w:val="en-US"/>
        </w:rPr>
        <w:t>Rhein</w:t>
      </w:r>
      <w:proofErr w:type="spellEnd"/>
      <w:r>
        <w:rPr>
          <w:rFonts w:ascii="Times New Roman" w:hAnsi="Times New Roman" w:cs="Times New Roman"/>
          <w:bCs/>
          <w:sz w:val="22"/>
          <w:szCs w:val="22"/>
          <w:lang w:val="en-US"/>
        </w:rPr>
        <w:t xml:space="preserve">-Main- Observatory, </w:t>
      </w:r>
      <w:proofErr w:type="gramStart"/>
      <w:r>
        <w:rPr>
          <w:rFonts w:ascii="Times New Roman" w:hAnsi="Times New Roman" w:cs="Times New Roman"/>
          <w:bCs/>
          <w:sz w:val="22"/>
          <w:szCs w:val="22"/>
          <w:lang w:val="en-US"/>
        </w:rPr>
        <w:t>a</w:t>
      </w:r>
      <w:proofErr w:type="gramEnd"/>
      <w:r>
        <w:rPr>
          <w:rFonts w:ascii="Times New Roman" w:hAnsi="Times New Roman" w:cs="Times New Roman"/>
          <w:bCs/>
          <w:sz w:val="22"/>
          <w:szCs w:val="22"/>
          <w:lang w:val="en-US"/>
        </w:rPr>
        <w:t xml:space="preserve"> </w:t>
      </w:r>
      <w:r>
        <w:rPr>
          <w:rFonts w:ascii="Times New Roman" w:hAnsi="Times New Roman" w:cs="Times New Roman"/>
          <w:sz w:val="22"/>
          <w:szCs w:val="22"/>
        </w:rPr>
        <w:t>EU-BON’s focal observatory site</w:t>
      </w:r>
      <w:r>
        <w:rPr>
          <w:rFonts w:ascii="Times New Roman" w:hAnsi="Times New Roman" w:cs="Times New Roman"/>
          <w:bCs/>
          <w:sz w:val="22"/>
          <w:szCs w:val="22"/>
          <w:lang w:val="en-US"/>
        </w:rPr>
        <w:t>. In a first study, 175 stream macroinvertebrate taxa have been modeled for current conditions using predictors from the following categories: climate, topography, hydrology, land use and geology</w:t>
      </w:r>
      <w:r w:rsidR="00E123C7" w:rsidRPr="00E123C7">
        <w:t xml:space="preserve"> </w:t>
      </w:r>
      <w:r w:rsidR="00E123C7">
        <w:rPr>
          <w:rFonts w:ascii="Times New Roman" w:hAnsi="Times New Roman" w:cs="Times New Roman"/>
          <w:bCs/>
          <w:sz w:val="22"/>
          <w:szCs w:val="22"/>
          <w:lang w:val="en-US"/>
        </w:rPr>
        <w:fldChar w:fldCharType="begin"/>
      </w:r>
      <w:r w:rsidR="00E123C7">
        <w:rPr>
          <w:rFonts w:ascii="Times New Roman" w:hAnsi="Times New Roman" w:cs="Times New Roman"/>
          <w:bCs/>
          <w:sz w:val="22"/>
          <w:szCs w:val="22"/>
          <w:lang w:val="en-US"/>
        </w:rPr>
        <w:instrText xml:space="preserve"> ADDIN EN.CITE &lt;EndNote&gt;&lt;Cite&gt;&lt;Author&gt;Kuemmerlen&lt;/Author&gt;&lt;Year&gt;2015&lt;/Year&gt;&lt;RecNum&gt;1631&lt;/RecNum&gt;&lt;DisplayText&gt;(Kuemmerlen et al. 2015)&lt;/DisplayText&gt;&lt;record&gt;&lt;rec-number&gt;1631&lt;/rec-number&gt;&lt;foreign-keys&gt;&lt;key app="EN" db-id="2pz9xze02x9awte9pxsvv02fr290paparpvt"&gt;1631&lt;/key&gt;&lt;/foreign-keys&gt;&lt;ref-type name="Journal Article"&gt;17&lt;/ref-type&gt;&lt;contributors&gt;&lt;authors&gt;&lt;author&gt;Kuemmerlen, Mathias&lt;/author&gt;&lt;author&gt;Stoll, Stefan&lt;/author&gt;&lt;author&gt;Sundermann, Andrea&lt;/author&gt;&lt;author&gt;Haase, Peter&lt;/author&gt;&lt;/authors&gt;&lt;/contributors&gt;&lt;titles&gt;&lt;title&gt;Long-term monitoring data meet freshwater species distribution models: Lessons from an LTER-site&lt;/title&gt;&lt;secondary-title&gt;Ecological Indicators&lt;/secondary-title&gt;&lt;/titles&gt;&lt;periodical&gt;&lt;full-title&gt;Ecological Indicators&lt;/full-title&gt;&lt;abbr-1&gt;Ecol. Indic.&lt;/abbr-1&gt;&lt;/periodical&gt;&lt;keywords&gt;&lt;keyword&gt;Species distribution models&lt;/keyword&gt;&lt;keyword&gt;Geology&lt;/keyword&gt;&lt;keyword&gt;Sampling bias&lt;/keyword&gt;&lt;keyword&gt;Spatial bias&lt;/keyword&gt;&lt;keyword&gt;Temporal bias&lt;/keyword&gt;&lt;keyword&gt;Taxonomic bias&lt;/keyword&gt;&lt;/keywords&gt;&lt;dates&gt;&lt;year&gt;2015&lt;/year&gt;&lt;/dates&gt;&lt;isbn&gt;1470-160X&lt;/isbn&gt;&lt;label&gt;+ / -&lt;/label&gt;&lt;urls&gt;&lt;related-urls&gt;&lt;url&gt;http://www.sciencedirect.com/science/article/pii/S1470160X1500429X&lt;/url&gt;&lt;/related-urls&gt;&lt;/urls&gt;&lt;electronic-resource-num&gt;http://dx.doi.org/10.1016/j.ecolind.2015.08.008&lt;/electronic-resource-num&gt;&lt;/record&gt;&lt;/Cite&gt;&lt;/EndNote&gt;</w:instrText>
      </w:r>
      <w:r w:rsidR="00E123C7">
        <w:rPr>
          <w:rFonts w:ascii="Times New Roman" w:hAnsi="Times New Roman" w:cs="Times New Roman"/>
          <w:bCs/>
          <w:sz w:val="22"/>
          <w:szCs w:val="22"/>
          <w:lang w:val="en-US"/>
        </w:rPr>
        <w:fldChar w:fldCharType="separate"/>
      </w:r>
      <w:r w:rsidR="00E123C7">
        <w:rPr>
          <w:rFonts w:ascii="Times New Roman" w:hAnsi="Times New Roman" w:cs="Times New Roman"/>
          <w:bCs/>
          <w:noProof/>
          <w:sz w:val="22"/>
          <w:szCs w:val="22"/>
          <w:lang w:val="en-US"/>
        </w:rPr>
        <w:t>(</w:t>
      </w:r>
      <w:hyperlink w:anchor="_ENREF_21" w:tooltip="Kuemmerlen, 2015 #1631" w:history="1">
        <w:r w:rsidR="00E123C7">
          <w:rPr>
            <w:rFonts w:ascii="Times New Roman" w:hAnsi="Times New Roman" w:cs="Times New Roman"/>
            <w:bCs/>
            <w:noProof/>
            <w:sz w:val="22"/>
            <w:szCs w:val="22"/>
            <w:lang w:val="en-US"/>
          </w:rPr>
          <w:t>Kuemmerlen et al. 2015</w:t>
        </w:r>
      </w:hyperlink>
      <w:r w:rsidR="00E123C7">
        <w:rPr>
          <w:rFonts w:ascii="Times New Roman" w:hAnsi="Times New Roman" w:cs="Times New Roman"/>
          <w:bCs/>
          <w:noProof/>
          <w:sz w:val="22"/>
          <w:szCs w:val="22"/>
          <w:lang w:val="en-US"/>
        </w:rPr>
        <w:t>)</w:t>
      </w:r>
      <w:r w:rsidR="00E123C7">
        <w:rPr>
          <w:rFonts w:ascii="Times New Roman" w:hAnsi="Times New Roman" w:cs="Times New Roman"/>
          <w:bCs/>
          <w:sz w:val="22"/>
          <w:szCs w:val="22"/>
          <w:lang w:val="en-US"/>
        </w:rPr>
        <w:fldChar w:fldCharType="end"/>
      </w:r>
      <w:r w:rsidR="00E123C7">
        <w:rPr>
          <w:rFonts w:ascii="Times New Roman" w:hAnsi="Times New Roman" w:cs="Times New Roman"/>
          <w:bCs/>
          <w:sz w:val="22"/>
          <w:szCs w:val="22"/>
          <w:lang w:val="en-US"/>
        </w:rPr>
        <w:t xml:space="preserve"> </w:t>
      </w:r>
      <w:r>
        <w:rPr>
          <w:rFonts w:ascii="Times New Roman" w:hAnsi="Times New Roman" w:cs="Times New Roman"/>
          <w:bCs/>
          <w:sz w:val="22"/>
          <w:szCs w:val="22"/>
          <w:lang w:val="en-US"/>
        </w:rPr>
        <w:t xml:space="preserve"> </w:t>
      </w:r>
      <w:r w:rsidRPr="00E31158">
        <w:rPr>
          <w:rFonts w:ascii="Times New Roman" w:hAnsi="Times New Roman" w:cs="Times New Roman"/>
          <w:bCs/>
          <w:noProof/>
          <w:sz w:val="22"/>
          <w:szCs w:val="22"/>
          <w:highlight w:val="yellow"/>
          <w:lang w:val="en-US"/>
        </w:rPr>
        <w:t>(</w:t>
      </w:r>
      <w:r w:rsidR="00F61511" w:rsidRPr="00E31158">
        <w:rPr>
          <w:rFonts w:ascii="Times New Roman" w:hAnsi="Times New Roman" w:cs="Times New Roman"/>
          <w:bCs/>
          <w:noProof/>
          <w:sz w:val="22"/>
          <w:szCs w:val="22"/>
          <w:highlight w:val="yellow"/>
          <w:lang w:val="en-US"/>
        </w:rPr>
        <w:t>#1631</w:t>
      </w:r>
      <w:r>
        <w:rPr>
          <w:rFonts w:ascii="Times New Roman" w:hAnsi="Times New Roman" w:cs="Times New Roman"/>
          <w:bCs/>
          <w:noProof/>
          <w:sz w:val="22"/>
          <w:szCs w:val="22"/>
          <w:lang w:val="en-US"/>
        </w:rPr>
        <w:t>)</w:t>
      </w:r>
      <w:r>
        <w:rPr>
          <w:rFonts w:ascii="Times New Roman" w:hAnsi="Times New Roman" w:cs="Times New Roman"/>
          <w:bCs/>
          <w:sz w:val="22"/>
          <w:szCs w:val="22"/>
          <w:lang w:val="en-US"/>
        </w:rPr>
        <w:t xml:space="preserve">. Current efforts are centered in similar predictions of 20 fish species and in the future, freshwater </w:t>
      </w:r>
      <w:proofErr w:type="spellStart"/>
      <w:r>
        <w:rPr>
          <w:rFonts w:ascii="Times New Roman" w:hAnsi="Times New Roman" w:cs="Times New Roman"/>
          <w:bCs/>
          <w:sz w:val="22"/>
          <w:szCs w:val="22"/>
          <w:lang w:val="en-US"/>
        </w:rPr>
        <w:t>macrophytes</w:t>
      </w:r>
      <w:proofErr w:type="spellEnd"/>
      <w:r>
        <w:rPr>
          <w:rFonts w:ascii="Times New Roman" w:hAnsi="Times New Roman" w:cs="Times New Roman"/>
          <w:bCs/>
          <w:sz w:val="22"/>
          <w:szCs w:val="22"/>
          <w:lang w:val="en-US"/>
        </w:rPr>
        <w:t xml:space="preserve"> will be modelled. As SDMs are increasingly being applied to freshwater ecosystems, it is encouraged to apply this tool in other test sites within the EU-BON consortium and beyond.</w:t>
      </w:r>
    </w:p>
    <w:p w14:paraId="0F5BFE4F" w14:textId="77777777" w:rsidR="00282F42" w:rsidRPr="008B5817" w:rsidRDefault="00282F42" w:rsidP="00282F42">
      <w:pPr>
        <w:spacing w:line="360" w:lineRule="auto"/>
        <w:rPr>
          <w:rFonts w:ascii="Times New Roman" w:hAnsi="Times New Roman" w:cs="Times New Roman"/>
          <w:b/>
          <w:sz w:val="28"/>
          <w:szCs w:val="28"/>
        </w:rPr>
      </w:pPr>
    </w:p>
    <w:p w14:paraId="5737D2B9" w14:textId="77777777" w:rsidR="00282F42" w:rsidRDefault="00282F42" w:rsidP="00282F42">
      <w:pPr>
        <w:spacing w:line="360" w:lineRule="auto"/>
        <w:rPr>
          <w:rFonts w:ascii="Times New Roman" w:hAnsi="Times New Roman" w:cs="Times New Roman"/>
          <w:b/>
          <w:sz w:val="32"/>
          <w:szCs w:val="32"/>
        </w:rPr>
        <w:sectPr w:rsidR="00282F42">
          <w:pgSz w:w="11907" w:h="16840" w:code="9"/>
          <w:pgMar w:top="1440" w:right="1440" w:bottom="1440" w:left="1440" w:header="720" w:footer="720" w:gutter="0"/>
          <w:cols w:space="708"/>
          <w:docGrid w:linePitch="272"/>
        </w:sectPr>
      </w:pPr>
    </w:p>
    <w:p w14:paraId="139BDBA0" w14:textId="77777777" w:rsidR="00282F42" w:rsidRDefault="003C209B" w:rsidP="00282F42">
      <w:pPr>
        <w:pStyle w:val="Style1"/>
      </w:pPr>
      <w:bookmarkStart w:id="122" w:name="_Toc445210686"/>
      <w:r>
        <w:lastRenderedPageBreak/>
        <w:t>6</w:t>
      </w:r>
      <w:r w:rsidR="00282F42">
        <w:t>:</w:t>
      </w:r>
      <w:r w:rsidR="00282F42">
        <w:tab/>
      </w:r>
      <w:r w:rsidR="00282F42" w:rsidRPr="00E0623F">
        <w:t>Diversity calculator</w:t>
      </w:r>
      <w:bookmarkEnd w:id="122"/>
    </w:p>
    <w:p w14:paraId="5D45497D" w14:textId="77777777" w:rsidR="00282F42" w:rsidRDefault="003C209B" w:rsidP="00282F42">
      <w:pPr>
        <w:pStyle w:val="Style2"/>
      </w:pPr>
      <w:bookmarkStart w:id="123" w:name="_Toc445210687"/>
      <w:proofErr w:type="gramStart"/>
      <w:r>
        <w:t>6</w:t>
      </w:r>
      <w:r w:rsidR="00282F42">
        <w:t>.a</w:t>
      </w:r>
      <w:proofErr w:type="gramEnd"/>
      <w:r w:rsidR="00282F42">
        <w:t>:</w:t>
      </w:r>
      <w:r w:rsidR="00282F42">
        <w:tab/>
        <w:t>Aim</w:t>
      </w:r>
      <w:bookmarkEnd w:id="123"/>
      <w:r w:rsidR="00282F42">
        <w:t xml:space="preserve"> </w:t>
      </w:r>
      <w:r w:rsidR="00282F42">
        <w:tab/>
      </w:r>
    </w:p>
    <w:p w14:paraId="32E36C13" w14:textId="77777777" w:rsidR="004E5A55" w:rsidRDefault="004E5A55" w:rsidP="004E5A55">
      <w:pPr>
        <w:spacing w:line="360" w:lineRule="auto"/>
        <w:rPr>
          <w:rFonts w:ascii="Times New Roman" w:hAnsi="Times New Roman" w:cs="Times New Roman"/>
          <w:sz w:val="22"/>
          <w:szCs w:val="22"/>
        </w:rPr>
      </w:pPr>
      <w:r>
        <w:rPr>
          <w:rFonts w:ascii="Times New Roman" w:hAnsi="Times New Roman" w:cs="Times New Roman"/>
          <w:sz w:val="22"/>
          <w:szCs w:val="22"/>
        </w:rPr>
        <w:t xml:space="preserve">To calculate alpha and beta diversity on a large stack of raster (grid) data. </w:t>
      </w:r>
    </w:p>
    <w:p w14:paraId="7F23F8FA" w14:textId="77777777" w:rsidR="00282F42" w:rsidRPr="00282F42" w:rsidRDefault="00282F42" w:rsidP="00282F42">
      <w:pPr>
        <w:spacing w:line="360" w:lineRule="auto"/>
        <w:rPr>
          <w:rFonts w:ascii="Times New Roman" w:hAnsi="Times New Roman" w:cs="Times New Roman"/>
          <w:sz w:val="22"/>
          <w:szCs w:val="22"/>
        </w:rPr>
      </w:pPr>
    </w:p>
    <w:p w14:paraId="22139D7C" w14:textId="77777777" w:rsidR="00282F42" w:rsidRPr="005245D0" w:rsidRDefault="003C209B" w:rsidP="00282F42">
      <w:pPr>
        <w:pStyle w:val="Style2"/>
      </w:pPr>
      <w:bookmarkStart w:id="124" w:name="_Toc445210688"/>
      <w:proofErr w:type="gramStart"/>
      <w:r>
        <w:t>6</w:t>
      </w:r>
      <w:r w:rsidR="00282F42">
        <w:t>.b</w:t>
      </w:r>
      <w:proofErr w:type="gramEnd"/>
      <w:r w:rsidR="00282F42">
        <w:t>:</w:t>
      </w:r>
      <w:r w:rsidR="00282F42">
        <w:tab/>
        <w:t>Introduction</w:t>
      </w:r>
      <w:bookmarkEnd w:id="124"/>
    </w:p>
    <w:p w14:paraId="0C89C934" w14:textId="24BDA8F7" w:rsidR="004E5A55" w:rsidRDefault="004E5A55" w:rsidP="00F61511">
      <w:pPr>
        <w:tabs>
          <w:tab w:val="left" w:pos="1134"/>
        </w:tabs>
        <w:spacing w:line="360" w:lineRule="auto"/>
        <w:rPr>
          <w:rFonts w:ascii="Times New Roman" w:hAnsi="Times New Roman" w:cs="Times New Roman"/>
          <w:sz w:val="22"/>
          <w:szCs w:val="22"/>
          <w:lang w:val="en-US"/>
        </w:rPr>
      </w:pPr>
      <w:r>
        <w:rPr>
          <w:rFonts w:ascii="Times New Roman" w:hAnsi="Times New Roman" w:cs="Times New Roman"/>
          <w:sz w:val="22"/>
          <w:szCs w:val="22"/>
          <w:lang w:val="en-US"/>
        </w:rPr>
        <w:t xml:space="preserve">In order to measure biodiversity on a large scale, species distributions are often derived from models (e.g. species distribution models or environmental niche models). </w:t>
      </w:r>
      <w:ins w:id="125" w:author="Yoni Gavish" w:date="2016-03-08T13:55:00Z">
        <w:r w:rsidR="00F61511">
          <w:rPr>
            <w:rFonts w:ascii="Times New Roman" w:hAnsi="Times New Roman" w:cs="Times New Roman"/>
            <w:sz w:val="22"/>
            <w:szCs w:val="22"/>
            <w:lang w:val="en-US"/>
          </w:rPr>
          <w:t>However, in many cases the generated presence/absence map</w:t>
        </w:r>
      </w:ins>
      <w:ins w:id="126" w:author="Yoni Gavish" w:date="2016-03-08T13:56:00Z">
        <w:r w:rsidR="00F61511">
          <w:rPr>
            <w:rFonts w:ascii="Times New Roman" w:hAnsi="Times New Roman" w:cs="Times New Roman"/>
            <w:sz w:val="22"/>
            <w:szCs w:val="22"/>
            <w:lang w:val="en-US"/>
          </w:rPr>
          <w:t>s</w:t>
        </w:r>
      </w:ins>
      <w:ins w:id="127" w:author="Yoni Gavish" w:date="2016-03-08T13:55:00Z">
        <w:r w:rsidR="00F61511">
          <w:rPr>
            <w:rFonts w:ascii="Times New Roman" w:hAnsi="Times New Roman" w:cs="Times New Roman"/>
            <w:sz w:val="22"/>
            <w:szCs w:val="22"/>
            <w:lang w:val="en-US"/>
          </w:rPr>
          <w:t xml:space="preserve"> of multiple species can be used to inform policy at the community level</w:t>
        </w:r>
      </w:ins>
      <w:ins w:id="128" w:author="Yoni Gavish" w:date="2016-03-08T13:57:00Z">
        <w:r w:rsidR="00F61511">
          <w:rPr>
            <w:rFonts w:ascii="Times New Roman" w:hAnsi="Times New Roman" w:cs="Times New Roman"/>
            <w:sz w:val="22"/>
            <w:szCs w:val="22"/>
            <w:lang w:val="en-US"/>
          </w:rPr>
          <w:t xml:space="preserve"> through various indices of alpha, beta and gamma diversities</w:t>
        </w:r>
      </w:ins>
      <w:ins w:id="129" w:author="Yoni Gavish" w:date="2016-03-08T13:55:00Z">
        <w:r w:rsidR="00F61511">
          <w:rPr>
            <w:rFonts w:ascii="Times New Roman" w:hAnsi="Times New Roman" w:cs="Times New Roman"/>
            <w:sz w:val="22"/>
            <w:szCs w:val="22"/>
            <w:lang w:val="en-US"/>
          </w:rPr>
          <w:t xml:space="preserve">. </w:t>
        </w:r>
      </w:ins>
      <w:r>
        <w:rPr>
          <w:rFonts w:ascii="Times New Roman" w:hAnsi="Times New Roman" w:cs="Times New Roman"/>
          <w:sz w:val="22"/>
          <w:szCs w:val="22"/>
          <w:lang w:val="en-US"/>
        </w:rPr>
        <w:t>Calculating diversity (alpha or beta), means one has to process large stacks of grid data which also often come with large extent and high resolution. However, current existing software (e.g. R or ArcGIS) often face severe challenges due to the size of the data.</w:t>
      </w:r>
    </w:p>
    <w:p w14:paraId="7E571B7B" w14:textId="77777777" w:rsidR="00282F42" w:rsidRPr="00282F42" w:rsidRDefault="00282F42" w:rsidP="00282F42">
      <w:pPr>
        <w:tabs>
          <w:tab w:val="left" w:pos="1134"/>
        </w:tabs>
        <w:spacing w:line="360" w:lineRule="auto"/>
        <w:rPr>
          <w:rFonts w:ascii="Times New Roman" w:hAnsi="Times New Roman" w:cs="Times New Roman"/>
          <w:sz w:val="22"/>
          <w:szCs w:val="22"/>
          <w:lang w:val="en-US"/>
        </w:rPr>
      </w:pPr>
    </w:p>
    <w:p w14:paraId="6EC62DD9" w14:textId="77777777" w:rsidR="00282F42" w:rsidRPr="005245D0" w:rsidRDefault="003C209B" w:rsidP="00282F42">
      <w:pPr>
        <w:pStyle w:val="Style2"/>
      </w:pPr>
      <w:bookmarkStart w:id="130" w:name="_Toc445210689"/>
      <w:proofErr w:type="gramStart"/>
      <w:r>
        <w:t>6</w:t>
      </w:r>
      <w:r w:rsidR="00282F42" w:rsidRPr="005245D0">
        <w:t>.c</w:t>
      </w:r>
      <w:proofErr w:type="gramEnd"/>
      <w:r w:rsidR="00282F42" w:rsidRPr="005245D0">
        <w:t>:</w:t>
      </w:r>
      <w:r w:rsidR="00282F42" w:rsidRPr="005245D0">
        <w:tab/>
        <w:t>Approach</w:t>
      </w:r>
      <w:bookmarkEnd w:id="130"/>
    </w:p>
    <w:p w14:paraId="243506BE" w14:textId="77777777" w:rsidR="004E5A55" w:rsidRDefault="004E5A55" w:rsidP="004E5A55">
      <w:pPr>
        <w:tabs>
          <w:tab w:val="left" w:pos="1134"/>
        </w:tabs>
        <w:spacing w:line="360" w:lineRule="auto"/>
        <w:rPr>
          <w:rFonts w:ascii="Times New Roman" w:hAnsi="Times New Roman" w:cs="Times New Roman"/>
          <w:iCs/>
          <w:sz w:val="22"/>
          <w:szCs w:val="22"/>
          <w:lang w:val="en-US"/>
        </w:rPr>
      </w:pPr>
      <w:r>
        <w:rPr>
          <w:rFonts w:ascii="Times New Roman" w:hAnsi="Times New Roman" w:cs="Times New Roman"/>
          <w:iCs/>
          <w:sz w:val="22"/>
          <w:szCs w:val="22"/>
          <w:lang w:val="en-US"/>
        </w:rPr>
        <w:t>The main idea was to split the data into smaller units, such that each can be processed in a separate core (i.e., multiple core machines). Thus, similarity is only calculated between cells that fall within the same unit, but not among units. In addition, within each unit, a moving window approach is employed, with user defined window size. For a focal cell located at the center of the window, similarity is estimated against all other cells that falls within it, but not outside the window. The smaller subsets are merged again after calculations.</w:t>
      </w:r>
    </w:p>
    <w:p w14:paraId="17AF1673" w14:textId="77777777" w:rsidR="00282F42" w:rsidRPr="00282F42" w:rsidRDefault="00282F42" w:rsidP="00282F42">
      <w:pPr>
        <w:tabs>
          <w:tab w:val="left" w:pos="1134"/>
        </w:tabs>
        <w:spacing w:line="360" w:lineRule="auto"/>
        <w:rPr>
          <w:rFonts w:ascii="Times New Roman" w:hAnsi="Times New Roman" w:cs="Times New Roman"/>
          <w:iCs/>
          <w:sz w:val="22"/>
          <w:szCs w:val="22"/>
          <w:lang w:val="en-US"/>
        </w:rPr>
      </w:pPr>
    </w:p>
    <w:p w14:paraId="32FD0767" w14:textId="77777777" w:rsidR="00282F42" w:rsidRPr="005245D0" w:rsidRDefault="003C209B" w:rsidP="00282F42">
      <w:pPr>
        <w:pStyle w:val="Style2"/>
      </w:pPr>
      <w:bookmarkStart w:id="131" w:name="_Toc445210690"/>
      <w:proofErr w:type="gramStart"/>
      <w:r>
        <w:t>6</w:t>
      </w:r>
      <w:r w:rsidR="00282F42" w:rsidRPr="005245D0">
        <w:t>.d</w:t>
      </w:r>
      <w:proofErr w:type="gramEnd"/>
      <w:r w:rsidR="00282F42" w:rsidRPr="005245D0">
        <w:t>:</w:t>
      </w:r>
      <w:r w:rsidR="00282F42" w:rsidRPr="005245D0">
        <w:tab/>
      </w:r>
      <w:r w:rsidR="00282F42">
        <w:rPr>
          <w:lang w:val="en-US"/>
        </w:rPr>
        <w:t>Current status</w:t>
      </w:r>
      <w:bookmarkEnd w:id="131"/>
    </w:p>
    <w:p w14:paraId="15DE875F" w14:textId="77777777" w:rsidR="004E5A55" w:rsidRDefault="004E5A55" w:rsidP="00282F42">
      <w:pPr>
        <w:spacing w:line="360" w:lineRule="auto"/>
        <w:rPr>
          <w:rFonts w:ascii="Times New Roman" w:hAnsi="Times New Roman" w:cs="Times New Roman"/>
          <w:sz w:val="22"/>
          <w:szCs w:val="22"/>
        </w:rPr>
      </w:pPr>
      <w:r>
        <w:rPr>
          <w:rFonts w:ascii="Times New Roman" w:hAnsi="Times New Roman" w:cs="Times New Roman"/>
          <w:sz w:val="22"/>
          <w:szCs w:val="22"/>
        </w:rPr>
        <w:t xml:space="preserve">The software has been developed and several tests were also successful. Currently no user friendly user interface exists. The idea and next steps are currently to develop a user friendly interface which allows the specification of the biodiversity measure (similarity index), the moving window size and the number of cores available. First efforts are conducted in that direction on collaboration with the team of </w:t>
      </w:r>
      <w:proofErr w:type="spellStart"/>
      <w:r>
        <w:rPr>
          <w:rFonts w:ascii="Times New Roman" w:hAnsi="Times New Roman" w:cs="Times New Roman"/>
          <w:sz w:val="22"/>
          <w:szCs w:val="22"/>
        </w:rPr>
        <w:t>Lifewatch</w:t>
      </w:r>
      <w:proofErr w:type="spellEnd"/>
      <w:r>
        <w:rPr>
          <w:rFonts w:ascii="Times New Roman" w:hAnsi="Times New Roman" w:cs="Times New Roman"/>
          <w:sz w:val="22"/>
          <w:szCs w:val="22"/>
        </w:rPr>
        <w:t xml:space="preserve"> Greece based at HCMR on Crete under the lead of </w:t>
      </w:r>
      <w:proofErr w:type="spellStart"/>
      <w:r>
        <w:rPr>
          <w:rFonts w:ascii="Times New Roman" w:hAnsi="Times New Roman" w:cs="Times New Roman"/>
          <w:sz w:val="22"/>
          <w:szCs w:val="22"/>
        </w:rPr>
        <w:t>Anastasis</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Oulas</w:t>
      </w:r>
      <w:proofErr w:type="spellEnd"/>
      <w:r>
        <w:rPr>
          <w:rFonts w:ascii="Times New Roman" w:hAnsi="Times New Roman" w:cs="Times New Roman"/>
          <w:sz w:val="22"/>
          <w:szCs w:val="22"/>
        </w:rPr>
        <w:t xml:space="preserve">. The goal is to include the diversity calculator as R package under the virtual R lab (R </w:t>
      </w:r>
      <w:proofErr w:type="spellStart"/>
      <w:r>
        <w:rPr>
          <w:rFonts w:ascii="Times New Roman" w:hAnsi="Times New Roman" w:cs="Times New Roman"/>
          <w:sz w:val="22"/>
          <w:szCs w:val="22"/>
        </w:rPr>
        <w:t>VLab</w:t>
      </w:r>
      <w:proofErr w:type="spellEnd"/>
      <w:r>
        <w:rPr>
          <w:rFonts w:ascii="Times New Roman" w:hAnsi="Times New Roman" w:cs="Times New Roman"/>
          <w:sz w:val="22"/>
          <w:szCs w:val="22"/>
        </w:rPr>
        <w:t xml:space="preserve">): https://portal.lifewatchgreece.eu/ </w:t>
      </w:r>
    </w:p>
    <w:p w14:paraId="3011DB27" w14:textId="14FC155D" w:rsidR="00282F42" w:rsidRPr="00282F42" w:rsidRDefault="004E5A55" w:rsidP="00282F42">
      <w:pPr>
        <w:spacing w:line="360" w:lineRule="auto"/>
        <w:rPr>
          <w:rFonts w:ascii="Times New Roman" w:hAnsi="Times New Roman" w:cs="Times New Roman"/>
          <w:sz w:val="22"/>
          <w:szCs w:val="22"/>
        </w:rPr>
      </w:pPr>
      <w:r>
        <w:rPr>
          <w:rFonts w:ascii="Times New Roman" w:hAnsi="Times New Roman" w:cs="Times New Roman"/>
          <w:sz w:val="22"/>
          <w:szCs w:val="22"/>
        </w:rPr>
        <w:t xml:space="preserve">The functionalities will allow the user the employ the multiple core machine underlying the r </w:t>
      </w:r>
      <w:proofErr w:type="spellStart"/>
      <w:r>
        <w:rPr>
          <w:rFonts w:ascii="Times New Roman" w:hAnsi="Times New Roman" w:cs="Times New Roman"/>
          <w:sz w:val="22"/>
          <w:szCs w:val="22"/>
        </w:rPr>
        <w:t>vLab</w:t>
      </w:r>
      <w:proofErr w:type="spellEnd"/>
      <w:r>
        <w:rPr>
          <w:rFonts w:ascii="Times New Roman" w:hAnsi="Times New Roman" w:cs="Times New Roman"/>
          <w:sz w:val="22"/>
          <w:szCs w:val="22"/>
        </w:rPr>
        <w:t>. This will ensure that large scale calculations are possible in this remote environment. First programming steps are conducted and tests are in progress.</w:t>
      </w:r>
      <w:r>
        <w:rPr>
          <w:rFonts w:ascii="Times New Roman" w:hAnsi="Times New Roman" w:cs="Times New Roman"/>
          <w:sz w:val="22"/>
          <w:szCs w:val="22"/>
        </w:rPr>
        <w:br/>
      </w:r>
    </w:p>
    <w:p w14:paraId="3D779C12" w14:textId="26BD2467" w:rsidR="004E5A55" w:rsidRDefault="004E5A55" w:rsidP="004E5A55">
      <w:pPr>
        <w:spacing w:line="360" w:lineRule="auto"/>
        <w:rPr>
          <w:rFonts w:ascii="Times New Roman" w:hAnsi="Times New Roman" w:cs="Times New Roman"/>
          <w:sz w:val="22"/>
          <w:szCs w:val="22"/>
        </w:rPr>
      </w:pPr>
      <w:r>
        <w:rPr>
          <w:noProof/>
          <w:lang w:eastAsia="en-GB" w:bidi="he-IL"/>
        </w:rPr>
        <w:lastRenderedPageBreak/>
        <w:drawing>
          <wp:inline distT="0" distB="0" distL="0" distR="0" wp14:anchorId="6136BA11" wp14:editId="58328FA2">
            <wp:extent cx="2809875" cy="1718310"/>
            <wp:effectExtent l="0" t="0" r="9525" b="0"/>
            <wp:docPr id="54" name="Picture 54" descr="fig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7" descr="figJP"/>
                    <pic:cNvPicPr>
                      <a:picLocks noChangeAspect="1" noChangeArrowheads="1"/>
                    </pic:cNvPicPr>
                  </pic:nvPicPr>
                  <pic:blipFill>
                    <a:blip r:embed="rId67">
                      <a:extLst>
                        <a:ext uri="{28A0092B-C50C-407E-A947-70E740481C1C}">
                          <a14:useLocalDpi xmlns:a14="http://schemas.microsoft.com/office/drawing/2010/main" val="0"/>
                        </a:ext>
                      </a:extLst>
                    </a:blip>
                    <a:srcRect b="51598"/>
                    <a:stretch>
                      <a:fillRect/>
                    </a:stretch>
                  </pic:blipFill>
                  <pic:spPr bwMode="auto">
                    <a:xfrm>
                      <a:off x="0" y="0"/>
                      <a:ext cx="2809875" cy="1718310"/>
                    </a:xfrm>
                    <a:prstGeom prst="rect">
                      <a:avLst/>
                    </a:prstGeom>
                    <a:noFill/>
                    <a:ln>
                      <a:noFill/>
                    </a:ln>
                  </pic:spPr>
                </pic:pic>
              </a:graphicData>
            </a:graphic>
          </wp:inline>
        </w:drawing>
      </w:r>
      <w:r>
        <w:rPr>
          <w:noProof/>
          <w:lang w:eastAsia="en-GB" w:bidi="he-IL"/>
        </w:rPr>
        <w:drawing>
          <wp:inline distT="0" distB="0" distL="0" distR="0" wp14:anchorId="0B8D0EA6" wp14:editId="12A92F49">
            <wp:extent cx="2809875" cy="1696085"/>
            <wp:effectExtent l="0" t="0" r="9525" b="0"/>
            <wp:docPr id="48" name="Picture 48" descr="fig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JP"/>
                    <pic:cNvPicPr>
                      <a:picLocks noChangeAspect="1" noChangeArrowheads="1"/>
                    </pic:cNvPicPr>
                  </pic:nvPicPr>
                  <pic:blipFill>
                    <a:blip r:embed="rId67">
                      <a:extLst>
                        <a:ext uri="{28A0092B-C50C-407E-A947-70E740481C1C}">
                          <a14:useLocalDpi xmlns:a14="http://schemas.microsoft.com/office/drawing/2010/main" val="0"/>
                        </a:ext>
                      </a:extLst>
                    </a:blip>
                    <a:srcRect t="52110"/>
                    <a:stretch>
                      <a:fillRect/>
                    </a:stretch>
                  </pic:blipFill>
                  <pic:spPr bwMode="auto">
                    <a:xfrm>
                      <a:off x="0" y="0"/>
                      <a:ext cx="2809875" cy="1696085"/>
                    </a:xfrm>
                    <a:prstGeom prst="rect">
                      <a:avLst/>
                    </a:prstGeom>
                    <a:noFill/>
                    <a:ln>
                      <a:noFill/>
                    </a:ln>
                  </pic:spPr>
                </pic:pic>
              </a:graphicData>
            </a:graphic>
          </wp:inline>
        </w:drawing>
      </w:r>
    </w:p>
    <w:p w14:paraId="6E2CC38B" w14:textId="195DC8FA" w:rsidR="00282F42" w:rsidRDefault="004E5A55" w:rsidP="004E5A55">
      <w:pPr>
        <w:tabs>
          <w:tab w:val="left" w:pos="1134"/>
        </w:tabs>
        <w:spacing w:line="360" w:lineRule="auto"/>
        <w:rPr>
          <w:bCs/>
        </w:rPr>
      </w:pPr>
      <w:r>
        <w:rPr>
          <w:b/>
        </w:rPr>
        <w:t>Figure 6.1:</w:t>
      </w:r>
      <w:r>
        <w:rPr>
          <w:bCs/>
        </w:rPr>
        <w:t xml:space="preserve"> Examples of mapped amphibian diversity for West African amphibians: beta diversity with Mountford index (a) and with </w:t>
      </w:r>
      <w:proofErr w:type="spellStart"/>
      <w:r>
        <w:rPr>
          <w:bCs/>
        </w:rPr>
        <w:t>Jaccard</w:t>
      </w:r>
      <w:proofErr w:type="spellEnd"/>
      <w:r>
        <w:rPr>
          <w:bCs/>
        </w:rPr>
        <w:t xml:space="preserve"> index (b). The latter two were calculated</w:t>
      </w:r>
      <w:r w:rsidR="00E123C7">
        <w:rPr>
          <w:bCs/>
        </w:rPr>
        <w:t xml:space="preserve"> for a moving window size of 51</w:t>
      </w:r>
    </w:p>
    <w:p w14:paraId="3DF3D8AA" w14:textId="77777777" w:rsidR="00E123C7" w:rsidRDefault="00E123C7" w:rsidP="004E5A55">
      <w:pPr>
        <w:tabs>
          <w:tab w:val="left" w:pos="1134"/>
        </w:tabs>
        <w:spacing w:line="360" w:lineRule="auto"/>
        <w:rPr>
          <w:bCs/>
        </w:rPr>
      </w:pPr>
    </w:p>
    <w:p w14:paraId="04F8CEFE" w14:textId="082C63D6" w:rsidR="00E31158" w:rsidRDefault="00E31158" w:rsidP="00E31158">
      <w:pPr>
        <w:rPr>
          <w:bCs/>
        </w:rPr>
      </w:pPr>
      <w:r>
        <w:rPr>
          <w:bCs/>
        </w:rPr>
        <w:br w:type="page"/>
      </w:r>
    </w:p>
    <w:p w14:paraId="27DD0BFA" w14:textId="77777777" w:rsidR="00282F42" w:rsidRPr="00E31158" w:rsidRDefault="00282F42" w:rsidP="00E31158">
      <w:pPr>
        <w:rPr>
          <w:lang w:val="en-US" w:eastAsia="en-US" w:bidi="he-IL"/>
        </w:rPr>
        <w:sectPr w:rsidR="00282F42" w:rsidRPr="00E31158">
          <w:pgSz w:w="11906" w:h="16838"/>
          <w:pgMar w:top="1440" w:right="1440" w:bottom="1440" w:left="1440" w:header="708" w:footer="708" w:gutter="0"/>
          <w:cols w:space="708"/>
          <w:docGrid w:linePitch="360"/>
        </w:sectPr>
      </w:pPr>
    </w:p>
    <w:p w14:paraId="71CE44AD" w14:textId="77777777" w:rsidR="00E123C7" w:rsidRDefault="00E123C7" w:rsidP="00E123C7">
      <w:pPr>
        <w:pStyle w:val="Style1"/>
      </w:pPr>
      <w:bookmarkStart w:id="132" w:name="_Toc445210691"/>
      <w:r>
        <w:lastRenderedPageBreak/>
        <w:t>7:</w:t>
      </w:r>
      <w:r>
        <w:tab/>
        <w:t>References</w:t>
      </w:r>
      <w:bookmarkEnd w:id="132"/>
    </w:p>
    <w:p w14:paraId="4BA07EE5" w14:textId="77777777" w:rsidR="00E123C7" w:rsidRPr="00E123C7" w:rsidRDefault="00FF2F98" w:rsidP="00E31158">
      <w:pPr>
        <w:pStyle w:val="EndNoteBibliography"/>
        <w:spacing w:after="0"/>
        <w:ind w:left="709" w:hanging="709"/>
      </w:pPr>
      <w:r>
        <w:fldChar w:fldCharType="begin"/>
      </w:r>
      <w:r>
        <w:instrText xml:space="preserve"> ADDIN EN.REFLIST </w:instrText>
      </w:r>
      <w:r>
        <w:fldChar w:fldCharType="separate"/>
      </w:r>
      <w:bookmarkStart w:id="133" w:name="_ENREF_1"/>
      <w:r w:rsidR="00E123C7" w:rsidRPr="00E123C7">
        <w:t xml:space="preserve">Aizpurua, O., J. Y. Paquet, L. Brotons, and N. Titeux. 2015. Optimising long-term monitoring projects for species distribution modelling: how atlas data may help. Ecography </w:t>
      </w:r>
      <w:r w:rsidR="00E123C7" w:rsidRPr="00E123C7">
        <w:rPr>
          <w:b/>
        </w:rPr>
        <w:t>38</w:t>
      </w:r>
      <w:r w:rsidR="00E123C7" w:rsidRPr="00E123C7">
        <w:t>:29-40.</w:t>
      </w:r>
      <w:bookmarkEnd w:id="133"/>
    </w:p>
    <w:p w14:paraId="0263D5F3" w14:textId="77777777" w:rsidR="00E123C7" w:rsidRPr="00E123C7" w:rsidRDefault="00E123C7" w:rsidP="00E123C7">
      <w:pPr>
        <w:pStyle w:val="EndNoteBibliography"/>
        <w:spacing w:after="0"/>
        <w:ind w:left="720" w:hanging="720"/>
      </w:pPr>
      <w:bookmarkStart w:id="134" w:name="_ENREF_2"/>
      <w:r w:rsidRPr="00E123C7">
        <w:t xml:space="preserve">Allouche, O., A. Tsoar, and R. Kadmon. 2006. Assessing the accuracy of species distribution models: prevalence, kappa and the true skill statistic (TSS). Journal of Applied Ecology </w:t>
      </w:r>
      <w:r w:rsidRPr="00E123C7">
        <w:rPr>
          <w:b/>
        </w:rPr>
        <w:t>43</w:t>
      </w:r>
      <w:r w:rsidRPr="00E123C7">
        <w:t>:1223-1232.</w:t>
      </w:r>
      <w:bookmarkEnd w:id="134"/>
    </w:p>
    <w:p w14:paraId="458B0871" w14:textId="77777777" w:rsidR="00E123C7" w:rsidRPr="00E123C7" w:rsidRDefault="00E123C7" w:rsidP="00E123C7">
      <w:pPr>
        <w:pStyle w:val="EndNoteBibliography"/>
        <w:spacing w:after="0"/>
        <w:ind w:left="720" w:hanging="720"/>
      </w:pPr>
      <w:bookmarkStart w:id="135" w:name="_ENREF_3"/>
      <w:r w:rsidRPr="00E123C7">
        <w:t xml:space="preserve">Araújo, M. B., and M. New. 2007. Ensemble forecasting of species distributions. Trends in Ecology &amp; Evolution </w:t>
      </w:r>
      <w:r w:rsidRPr="00E123C7">
        <w:rPr>
          <w:b/>
        </w:rPr>
        <w:t>22</w:t>
      </w:r>
      <w:r w:rsidRPr="00E123C7">
        <w:t>:42-47.</w:t>
      </w:r>
      <w:bookmarkEnd w:id="135"/>
    </w:p>
    <w:p w14:paraId="63B1246A" w14:textId="77777777" w:rsidR="00E123C7" w:rsidRPr="00E123C7" w:rsidRDefault="00E123C7" w:rsidP="00E123C7">
      <w:pPr>
        <w:pStyle w:val="EndNoteBibliography"/>
        <w:spacing w:after="0"/>
        <w:ind w:left="720" w:hanging="720"/>
      </w:pPr>
      <w:bookmarkStart w:id="136" w:name="_ENREF_4"/>
      <w:r w:rsidRPr="00E123C7">
        <w:t xml:space="preserve">Azaele, S., S. J. Cornell, and W. E. Kunin. 2012. Downscaling species occupancy from coarse spatial scales. Ecological Applications </w:t>
      </w:r>
      <w:r w:rsidRPr="00E123C7">
        <w:rPr>
          <w:b/>
        </w:rPr>
        <w:t>22</w:t>
      </w:r>
      <w:r w:rsidRPr="00E123C7">
        <w:t>:1004-1014.</w:t>
      </w:r>
      <w:bookmarkEnd w:id="136"/>
    </w:p>
    <w:p w14:paraId="530609B7" w14:textId="77777777" w:rsidR="00E123C7" w:rsidRPr="00E123C7" w:rsidRDefault="00E123C7" w:rsidP="00E123C7">
      <w:pPr>
        <w:pStyle w:val="EndNoteBibliography"/>
        <w:spacing w:after="0"/>
        <w:ind w:left="720" w:hanging="720"/>
      </w:pPr>
      <w:bookmarkStart w:id="137" w:name="_ENREF_5"/>
      <w:r w:rsidRPr="00E123C7">
        <w:t xml:space="preserve">Bahn, V., and B. J. McGill. 2007. Can niche-based distribution models outperform spatial interpolation? Global Ecology and Biogeography </w:t>
      </w:r>
      <w:r w:rsidRPr="00E123C7">
        <w:rPr>
          <w:b/>
        </w:rPr>
        <w:t>16</w:t>
      </w:r>
      <w:r w:rsidRPr="00E123C7">
        <w:t>:733-742.</w:t>
      </w:r>
      <w:bookmarkEnd w:id="137"/>
    </w:p>
    <w:p w14:paraId="51B6B579" w14:textId="77777777" w:rsidR="00E123C7" w:rsidRPr="00E123C7" w:rsidRDefault="00E123C7" w:rsidP="00E123C7">
      <w:pPr>
        <w:pStyle w:val="EndNoteBibliography"/>
        <w:spacing w:after="0"/>
        <w:ind w:left="720" w:hanging="720"/>
      </w:pPr>
      <w:bookmarkStart w:id="138" w:name="_ENREF_6"/>
      <w:r w:rsidRPr="00E123C7">
        <w:t xml:space="preserve">Barwell, L. J., S. Azaele, W. E. Kunin, and N. J. B. Isaac. 2014. Can coarse-grain patterns in insect atlas data predict local occupancy? Diversity and Distributions </w:t>
      </w:r>
      <w:r w:rsidRPr="00E123C7">
        <w:rPr>
          <w:b/>
        </w:rPr>
        <w:t>20</w:t>
      </w:r>
      <w:r w:rsidRPr="00E123C7">
        <w:t>:895-907.</w:t>
      </w:r>
      <w:bookmarkEnd w:id="138"/>
    </w:p>
    <w:p w14:paraId="74A3A62C" w14:textId="77777777" w:rsidR="00E123C7" w:rsidRPr="00E123C7" w:rsidRDefault="00E123C7" w:rsidP="00E123C7">
      <w:pPr>
        <w:pStyle w:val="EndNoteBibliography"/>
        <w:spacing w:after="0"/>
        <w:ind w:left="720" w:hanging="720"/>
      </w:pPr>
      <w:bookmarkStart w:id="139" w:name="_ENREF_7"/>
      <w:r w:rsidRPr="00E123C7">
        <w:t xml:space="preserve">Baselga, A., and M. B. Araújo. 2009. Individualistic vs community modelling of species distributions under climate change. Ecography </w:t>
      </w:r>
      <w:r w:rsidRPr="00E123C7">
        <w:rPr>
          <w:b/>
        </w:rPr>
        <w:t>32</w:t>
      </w:r>
      <w:r w:rsidRPr="00E123C7">
        <w:t>:55-65.</w:t>
      </w:r>
      <w:bookmarkEnd w:id="139"/>
    </w:p>
    <w:p w14:paraId="19F2EF6E" w14:textId="77777777" w:rsidR="00E123C7" w:rsidRPr="00E123C7" w:rsidRDefault="00E123C7" w:rsidP="00E123C7">
      <w:pPr>
        <w:pStyle w:val="EndNoteBibliography"/>
        <w:spacing w:after="0"/>
        <w:ind w:left="720" w:hanging="720"/>
      </w:pPr>
      <w:bookmarkStart w:id="140" w:name="_ENREF_8"/>
      <w:r w:rsidRPr="00E123C7">
        <w:t xml:space="preserve">Breiman, L. 2001. Random forests. Machine Learning </w:t>
      </w:r>
      <w:r w:rsidRPr="00E123C7">
        <w:rPr>
          <w:b/>
        </w:rPr>
        <w:t>45</w:t>
      </w:r>
      <w:r w:rsidRPr="00E123C7">
        <w:t>:5-32.</w:t>
      </w:r>
      <w:bookmarkEnd w:id="140"/>
    </w:p>
    <w:p w14:paraId="0F227BB0" w14:textId="77777777" w:rsidR="00E123C7" w:rsidRPr="00E123C7" w:rsidRDefault="00E123C7" w:rsidP="00E123C7">
      <w:pPr>
        <w:pStyle w:val="EndNoteBibliography"/>
        <w:spacing w:after="0"/>
        <w:ind w:left="720" w:hanging="720"/>
      </w:pPr>
      <w:bookmarkStart w:id="141" w:name="_ENREF_9"/>
      <w:r w:rsidRPr="00E123C7">
        <w:t xml:space="preserve">Calabrese, J. M., G. Certain, C. Kraan, and C. F. Dormann. 2014. Stacking species distribution models and adjusting bias by linking them to macroecological models. Global Ecology and Biogeography </w:t>
      </w:r>
      <w:r w:rsidRPr="00E123C7">
        <w:rPr>
          <w:b/>
        </w:rPr>
        <w:t>23</w:t>
      </w:r>
      <w:r w:rsidRPr="00E123C7">
        <w:t>:99-112.</w:t>
      </w:r>
      <w:bookmarkEnd w:id="141"/>
    </w:p>
    <w:p w14:paraId="5B49A758" w14:textId="77777777" w:rsidR="00E123C7" w:rsidRPr="00E123C7" w:rsidRDefault="00E123C7" w:rsidP="00E123C7">
      <w:pPr>
        <w:pStyle w:val="EndNoteBibliography"/>
        <w:spacing w:after="0"/>
        <w:ind w:left="720" w:hanging="720"/>
      </w:pPr>
      <w:bookmarkStart w:id="142" w:name="_ENREF_10"/>
      <w:r w:rsidRPr="00E123C7">
        <w:t xml:space="preserve">D'Amen, M., J.-N. Pradervand, and A. Guisan. 2015. Predicting richness and composition in mountain insect communities at high resolution: a new test of the SESAM framework. Global Ecology and Biogeography </w:t>
      </w:r>
      <w:r w:rsidRPr="00E123C7">
        <w:rPr>
          <w:b/>
        </w:rPr>
        <w:t>24</w:t>
      </w:r>
      <w:r w:rsidRPr="00E123C7">
        <w:t>:1443-1453.</w:t>
      </w:r>
      <w:bookmarkEnd w:id="142"/>
    </w:p>
    <w:p w14:paraId="6DD6C99A" w14:textId="77777777" w:rsidR="00E123C7" w:rsidRPr="00E123C7" w:rsidRDefault="00E123C7" w:rsidP="00E123C7">
      <w:pPr>
        <w:pStyle w:val="EndNoteBibliography"/>
        <w:spacing w:after="0"/>
        <w:ind w:left="720" w:hanging="720"/>
      </w:pPr>
      <w:bookmarkStart w:id="143" w:name="_ENREF_11"/>
      <w:r w:rsidRPr="00E123C7">
        <w:t xml:space="preserve">Domisch, S., S. C. Jaehnig, J. P. Simaika, M. Kuemmerlen, and S. Stoll. 2015. Application of species distribution models in stream ecosystems: the challenges of spatial and temporal scale, environmental predictors and species occurrence data. Fundamental and Applied Limnology </w:t>
      </w:r>
      <w:r w:rsidRPr="00E123C7">
        <w:rPr>
          <w:b/>
        </w:rPr>
        <w:t>186</w:t>
      </w:r>
      <w:r w:rsidRPr="00E123C7">
        <w:t>:45-61.</w:t>
      </w:r>
      <w:bookmarkEnd w:id="143"/>
    </w:p>
    <w:p w14:paraId="12693053" w14:textId="77777777" w:rsidR="00E123C7" w:rsidRPr="00E123C7" w:rsidRDefault="00E123C7" w:rsidP="00E123C7">
      <w:pPr>
        <w:pStyle w:val="EndNoteBibliography"/>
        <w:spacing w:after="0"/>
        <w:ind w:left="720" w:hanging="720"/>
      </w:pPr>
      <w:bookmarkStart w:id="144" w:name="_ENREF_12"/>
      <w:r w:rsidRPr="00E123C7">
        <w:t xml:space="preserve">Domisch, S., M. Kuemmerlen, S. C. Jaehnig, and P. Haase. 2013. Choice of study area and predictors affect habitat suitability projections, but not the performance of species distribution models of stream biota. Ecological Modelling </w:t>
      </w:r>
      <w:r w:rsidRPr="00E123C7">
        <w:rPr>
          <w:b/>
        </w:rPr>
        <w:t>257</w:t>
      </w:r>
      <w:r w:rsidRPr="00E123C7">
        <w:t>:1-10.</w:t>
      </w:r>
      <w:bookmarkEnd w:id="144"/>
    </w:p>
    <w:p w14:paraId="3236A004" w14:textId="77777777" w:rsidR="00E123C7" w:rsidRPr="00E123C7" w:rsidRDefault="00E123C7" w:rsidP="00E123C7">
      <w:pPr>
        <w:pStyle w:val="EndNoteBibliography"/>
        <w:spacing w:after="0"/>
        <w:ind w:left="720" w:hanging="720"/>
      </w:pPr>
      <w:bookmarkStart w:id="145" w:name="_ENREF_13"/>
      <w:r w:rsidRPr="00E123C7">
        <w:t xml:space="preserve">Guillera-Arroita, G., J. J. Lahoz-Monfort, J. Elith, A. Gordon, H. Kujala, P. E. Lentini, M. A. McCarthy, R. Tingley, and B. A. Wintle. 2015. Is my species distribution model fit for purpose? Matching data and models to applications. Global Ecology and Biogeography </w:t>
      </w:r>
      <w:r w:rsidRPr="00E123C7">
        <w:rPr>
          <w:b/>
        </w:rPr>
        <w:t>24</w:t>
      </w:r>
      <w:r w:rsidRPr="00E123C7">
        <w:t>:276-292.</w:t>
      </w:r>
      <w:bookmarkEnd w:id="145"/>
    </w:p>
    <w:p w14:paraId="17BE9C60" w14:textId="77777777" w:rsidR="00E123C7" w:rsidRPr="00E123C7" w:rsidRDefault="00E123C7" w:rsidP="00E123C7">
      <w:pPr>
        <w:pStyle w:val="EndNoteBibliography"/>
        <w:spacing w:after="0"/>
        <w:ind w:left="720" w:hanging="720"/>
      </w:pPr>
      <w:bookmarkStart w:id="146" w:name="_ENREF_14"/>
      <w:r w:rsidRPr="00E123C7">
        <w:t>Guisan, A., and C. Rahbek. 2011. SESAM – a new framework integrating macroecological and species distribution models for predicting spatio</w:t>
      </w:r>
      <w:r w:rsidRPr="00E123C7">
        <w:rPr>
          <w:rFonts w:ascii="Cambria Math" w:hAnsi="Cambria Math" w:cs="Cambria Math"/>
        </w:rPr>
        <w:t>‐</w:t>
      </w:r>
      <w:r w:rsidRPr="00E123C7">
        <w:t xml:space="preserve">temporal patterns of species assemblages. Journal of Biogeography </w:t>
      </w:r>
      <w:r w:rsidRPr="00E123C7">
        <w:rPr>
          <w:b/>
        </w:rPr>
        <w:t>38</w:t>
      </w:r>
      <w:r w:rsidRPr="00E123C7">
        <w:t>:1433-1444.</w:t>
      </w:r>
      <w:bookmarkEnd w:id="146"/>
    </w:p>
    <w:p w14:paraId="4DD47F0F" w14:textId="77777777" w:rsidR="00E123C7" w:rsidRPr="00E123C7" w:rsidRDefault="00E123C7" w:rsidP="00E123C7">
      <w:pPr>
        <w:pStyle w:val="EndNoteBibliography"/>
        <w:spacing w:after="0"/>
        <w:ind w:left="720" w:hanging="720"/>
      </w:pPr>
      <w:bookmarkStart w:id="147" w:name="_ENREF_15"/>
      <w:r w:rsidRPr="00E123C7">
        <w:t xml:space="preserve">Heikkinen, R. K., M. Luoto, R. Virkkala, R. G. Pearson, and J.-H. Körber. 2007. Biotic interactions improve prediction of boreal bird distributions at macro-scales. Global Ecology and Biogeography </w:t>
      </w:r>
      <w:r w:rsidRPr="00E123C7">
        <w:rPr>
          <w:b/>
        </w:rPr>
        <w:t>16</w:t>
      </w:r>
      <w:r w:rsidRPr="00E123C7">
        <w:t>:754-763.</w:t>
      </w:r>
      <w:bookmarkEnd w:id="147"/>
    </w:p>
    <w:p w14:paraId="6CE52583" w14:textId="77777777" w:rsidR="00E123C7" w:rsidRPr="00E123C7" w:rsidRDefault="00E123C7" w:rsidP="00E123C7">
      <w:pPr>
        <w:pStyle w:val="EndNoteBibliography"/>
        <w:spacing w:after="0"/>
        <w:ind w:left="720" w:hanging="720"/>
      </w:pPr>
      <w:bookmarkStart w:id="148" w:name="_ENREF_16"/>
      <w:r w:rsidRPr="00E123C7">
        <w:t xml:space="preserve">Hoffmann, A., J. Penner, K. Vohland, W. Cramer, R. Doubleday, K. Henle, U. Kõljalg, I. Kühn, W. E. Kunin, J. Negro, L. Penev, C. Rodríguez, H. Saarenmaa, D. Schmeller, P. Stoev, W. Sutherland, É. Ó. Tuama, F. Wetzel, and C. Häuser. 2014. The need for an integrated biodiversity policy support process – Building the European contribution to a global Biodiversity Observation Network (EU BON). . Nature Conservation </w:t>
      </w:r>
      <w:r w:rsidRPr="00E123C7">
        <w:rPr>
          <w:b/>
        </w:rPr>
        <w:t>6</w:t>
      </w:r>
      <w:r w:rsidRPr="00E123C7">
        <w:t>:49-65.</w:t>
      </w:r>
      <w:bookmarkEnd w:id="148"/>
    </w:p>
    <w:p w14:paraId="7C88EC9E" w14:textId="77777777" w:rsidR="00E123C7" w:rsidRPr="00E123C7" w:rsidRDefault="00E123C7" w:rsidP="00E123C7">
      <w:pPr>
        <w:pStyle w:val="EndNoteBibliography"/>
        <w:spacing w:after="0"/>
        <w:ind w:left="720" w:hanging="720"/>
      </w:pPr>
      <w:bookmarkStart w:id="149" w:name="_ENREF_17"/>
      <w:r w:rsidRPr="00E123C7">
        <w:t xml:space="preserve">Hui, C., M. A. McGeoch, and M. Warren. 2006. A spatially explicit approach to estimating species occupancy and spatial correlation. Journal of Animal Ecology </w:t>
      </w:r>
      <w:r w:rsidRPr="00E123C7">
        <w:rPr>
          <w:b/>
        </w:rPr>
        <w:t>75</w:t>
      </w:r>
      <w:r w:rsidRPr="00E123C7">
        <w:t>:140-147.</w:t>
      </w:r>
      <w:bookmarkEnd w:id="149"/>
    </w:p>
    <w:p w14:paraId="1165E120" w14:textId="77777777" w:rsidR="00E123C7" w:rsidRPr="00E123C7" w:rsidRDefault="00E123C7" w:rsidP="00E123C7">
      <w:pPr>
        <w:pStyle w:val="EndNoteBibliography"/>
        <w:spacing w:after="0"/>
        <w:ind w:left="720" w:hanging="720"/>
      </w:pPr>
      <w:bookmarkStart w:id="150" w:name="_ENREF_18"/>
      <w:r w:rsidRPr="00E123C7">
        <w:t xml:space="preserve">Jaehnig, S. C., M. Kuemmerlen, J. Kiesel, S. Domisch, Q. Cai, B. Schmalz, and N. Fohrer. 2012. Modelling of riverine ecosystems by integrating models: conceptual approach, a case study and research agenda. Journal of Biogeography </w:t>
      </w:r>
      <w:r w:rsidRPr="00E123C7">
        <w:rPr>
          <w:b/>
        </w:rPr>
        <w:t>39</w:t>
      </w:r>
      <w:r w:rsidRPr="00E123C7">
        <w:t>:2253-2263.</w:t>
      </w:r>
      <w:bookmarkEnd w:id="150"/>
    </w:p>
    <w:p w14:paraId="54AFDC9C" w14:textId="77777777" w:rsidR="00E123C7" w:rsidRPr="00E123C7" w:rsidRDefault="00E123C7" w:rsidP="00E123C7">
      <w:pPr>
        <w:pStyle w:val="EndNoteBibliography"/>
        <w:spacing w:after="0"/>
        <w:ind w:left="720" w:hanging="720"/>
      </w:pPr>
      <w:bookmarkStart w:id="151" w:name="_ENREF_19"/>
      <w:r w:rsidRPr="00E123C7">
        <w:t xml:space="preserve">Kuemmerlen, M., S. Domisch, B. Schmalz, Q. Cai, N. Fohrer, and S. C. Jähnig. 2012. Integrierte Modellierung von aquatischen Ökosystemen in China: Arealbestimmung von Makrozoobenthos auf Einzugsgebietsebene. Hydrologie und Wasserbewirtschaftung </w:t>
      </w:r>
      <w:r w:rsidRPr="00E123C7">
        <w:rPr>
          <w:b/>
        </w:rPr>
        <w:t>56</w:t>
      </w:r>
      <w:r w:rsidRPr="00E123C7">
        <w:t>:185–192.</w:t>
      </w:r>
      <w:bookmarkEnd w:id="151"/>
    </w:p>
    <w:p w14:paraId="23CC7653" w14:textId="77777777" w:rsidR="00E123C7" w:rsidRPr="00E123C7" w:rsidRDefault="00E123C7" w:rsidP="00E123C7">
      <w:pPr>
        <w:pStyle w:val="EndNoteBibliography"/>
        <w:spacing w:after="0"/>
        <w:ind w:left="720" w:hanging="720"/>
      </w:pPr>
      <w:bookmarkStart w:id="152" w:name="_ENREF_20"/>
      <w:r w:rsidRPr="00E123C7">
        <w:t xml:space="preserve">Kuemmerlen, M., B. Schmalz, B. Guse, Q. Cai, N. Fohrer, and S. C. Jaehnig. 2014. Integrating catchment properties in small scale species distribution models of stream macroinvertebrates. Ecological Modelling </w:t>
      </w:r>
      <w:r w:rsidRPr="00E123C7">
        <w:rPr>
          <w:b/>
        </w:rPr>
        <w:t>277</w:t>
      </w:r>
      <w:r w:rsidRPr="00E123C7">
        <w:t>:77-86.</w:t>
      </w:r>
      <w:bookmarkEnd w:id="152"/>
    </w:p>
    <w:p w14:paraId="48BA5CAB" w14:textId="77777777" w:rsidR="00E123C7" w:rsidRPr="00E123C7" w:rsidRDefault="00E123C7" w:rsidP="00E123C7">
      <w:pPr>
        <w:pStyle w:val="EndNoteBibliography"/>
        <w:spacing w:after="0"/>
        <w:ind w:left="720" w:hanging="720"/>
      </w:pPr>
      <w:bookmarkStart w:id="153" w:name="_ENREF_21"/>
      <w:r w:rsidRPr="00E123C7">
        <w:t>Kuemmerlen, M., S. Stoll, A. Sundermann, and P. Haase. 2015. Long-term monitoring data meet freshwater species distribution models: Lessons from an LTER-site. Ecological Indicators.</w:t>
      </w:r>
      <w:bookmarkEnd w:id="153"/>
    </w:p>
    <w:p w14:paraId="5AE021CC" w14:textId="77777777" w:rsidR="00E123C7" w:rsidRPr="00E123C7" w:rsidRDefault="00E123C7" w:rsidP="00E123C7">
      <w:pPr>
        <w:pStyle w:val="EndNoteBibliography"/>
        <w:spacing w:after="0"/>
        <w:ind w:left="720" w:hanging="720"/>
      </w:pPr>
      <w:bookmarkStart w:id="154" w:name="_ENREF_22"/>
      <w:r w:rsidRPr="00E123C7">
        <w:t xml:space="preserve">Kunin, W. E. 1998. Extrapolating species abundance across spatial scales. Science </w:t>
      </w:r>
      <w:r w:rsidRPr="00E123C7">
        <w:rPr>
          <w:b/>
        </w:rPr>
        <w:t>281</w:t>
      </w:r>
      <w:r w:rsidRPr="00E123C7">
        <w:t>:1513-1515.</w:t>
      </w:r>
      <w:bookmarkEnd w:id="154"/>
    </w:p>
    <w:p w14:paraId="5C473CCF" w14:textId="77777777" w:rsidR="00E123C7" w:rsidRPr="00E123C7" w:rsidRDefault="00E123C7" w:rsidP="00E123C7">
      <w:pPr>
        <w:pStyle w:val="EndNoteBibliography"/>
        <w:spacing w:after="0"/>
        <w:ind w:left="720" w:hanging="720"/>
      </w:pPr>
      <w:bookmarkStart w:id="155" w:name="_ENREF_23"/>
      <w:r w:rsidRPr="00E123C7">
        <w:lastRenderedPageBreak/>
        <w:t xml:space="preserve">Liu, C., P. M. Berry, T. P. Dawson, and R. G. Pearson. 2005. Selecting thresholds of occurrence in the prediction of species distributions. Ecography </w:t>
      </w:r>
      <w:r w:rsidRPr="00E123C7">
        <w:rPr>
          <w:b/>
        </w:rPr>
        <w:t>28</w:t>
      </w:r>
      <w:r w:rsidRPr="00E123C7">
        <w:t>:385-393.</w:t>
      </w:r>
      <w:bookmarkEnd w:id="155"/>
    </w:p>
    <w:p w14:paraId="29F8ED66" w14:textId="77777777" w:rsidR="00E123C7" w:rsidRPr="00E123C7" w:rsidRDefault="00E123C7" w:rsidP="00E123C7">
      <w:pPr>
        <w:pStyle w:val="EndNoteBibliography"/>
        <w:spacing w:after="0"/>
        <w:ind w:left="720" w:hanging="720"/>
      </w:pPr>
      <w:bookmarkStart w:id="156" w:name="_ENREF_24"/>
      <w:r w:rsidRPr="00E123C7">
        <w:t xml:space="preserve">Pellissier, L., K. A. Bråthen, J. Pottier, C. F. Randin, P. Vittoz, A. Dubuis, N. G. Yoccoz, T. Alm, N. E. Zimmermann, and A. Guisan. 2010. Species distribution models reveal apparent competitive and facilitative effects of a dominant species on the distribution of tundra plants. Ecography </w:t>
      </w:r>
      <w:r w:rsidRPr="00E123C7">
        <w:rPr>
          <w:b/>
        </w:rPr>
        <w:t>33</w:t>
      </w:r>
      <w:r w:rsidRPr="00E123C7">
        <w:t>:1004-1014.</w:t>
      </w:r>
      <w:bookmarkEnd w:id="156"/>
    </w:p>
    <w:p w14:paraId="2AB72D3A" w14:textId="4BD94174" w:rsidR="00E123C7" w:rsidRPr="00E123C7" w:rsidRDefault="00E123C7" w:rsidP="00E123C7">
      <w:pPr>
        <w:pStyle w:val="EndNoteBibliography"/>
        <w:spacing w:after="0"/>
        <w:ind w:left="720" w:hanging="720"/>
      </w:pPr>
      <w:bookmarkStart w:id="157" w:name="_ENREF_25"/>
      <w:r w:rsidRPr="00E123C7">
        <w:t xml:space="preserve">R Development Core Team. 2014. R: A Language and Environment for Statistical Computing. R Foundation for Statistical Computing, Vienna, Austria, </w:t>
      </w:r>
      <w:hyperlink r:id="rId68" w:history="1">
        <w:r w:rsidRPr="00E123C7">
          <w:rPr>
            <w:rStyle w:val="Hyperlink"/>
          </w:rPr>
          <w:t>http://www.R-project.org</w:t>
        </w:r>
      </w:hyperlink>
      <w:r w:rsidRPr="00E123C7">
        <w:t>.</w:t>
      </w:r>
      <w:bookmarkEnd w:id="157"/>
    </w:p>
    <w:p w14:paraId="38943149" w14:textId="77777777" w:rsidR="00E123C7" w:rsidRPr="00E123C7" w:rsidRDefault="00E123C7" w:rsidP="00E123C7">
      <w:pPr>
        <w:pStyle w:val="EndNoteBibliography"/>
        <w:spacing w:after="0"/>
        <w:ind w:left="720" w:hanging="720"/>
      </w:pPr>
      <w:bookmarkStart w:id="158" w:name="_ENREF_26"/>
      <w:r w:rsidRPr="00E123C7">
        <w:t xml:space="preserve">Ready, J., K. Kaschner, A. B. South, P. D. Eastwood, T. Rees, J. Rius, E. Agbayani, S. Kullander, and R. Froese. 2010. Predicting the distributions of marine organisms at the global scale. Ecological Modelling </w:t>
      </w:r>
      <w:r w:rsidRPr="00E123C7">
        <w:rPr>
          <w:b/>
        </w:rPr>
        <w:t>221</w:t>
      </w:r>
      <w:r w:rsidRPr="00E123C7">
        <w:t>:467-478.</w:t>
      </w:r>
      <w:bookmarkEnd w:id="158"/>
    </w:p>
    <w:p w14:paraId="1EEDB67D" w14:textId="77777777" w:rsidR="00E123C7" w:rsidRPr="00E123C7" w:rsidRDefault="00E123C7" w:rsidP="00E123C7">
      <w:pPr>
        <w:pStyle w:val="EndNoteBibliography"/>
        <w:spacing w:after="0"/>
        <w:ind w:left="720" w:hanging="720"/>
      </w:pPr>
      <w:bookmarkStart w:id="159" w:name="_ENREF_27"/>
      <w:r w:rsidRPr="00E123C7">
        <w:t xml:space="preserve">Thuiller, W. 2003. BIOMOD – optimizing predictions of species distributions and projecting potential future shifts under global change. Global Change Biology </w:t>
      </w:r>
      <w:r w:rsidRPr="00E123C7">
        <w:rPr>
          <w:b/>
        </w:rPr>
        <w:t>9</w:t>
      </w:r>
      <w:r w:rsidRPr="00E123C7">
        <w:t>:1353-1362.</w:t>
      </w:r>
      <w:bookmarkEnd w:id="159"/>
    </w:p>
    <w:p w14:paraId="28849E8B" w14:textId="3D6508C1" w:rsidR="00E123C7" w:rsidRDefault="00E123C7" w:rsidP="00E123C7">
      <w:pPr>
        <w:pStyle w:val="EndNoteBibliography"/>
        <w:ind w:left="720" w:hanging="720"/>
      </w:pPr>
      <w:bookmarkStart w:id="160" w:name="_ENREF_28"/>
      <w:r w:rsidRPr="00E123C7">
        <w:t xml:space="preserve">Trainor, A. M., and O. J. Schmitz. 2014. Infusing considerations of trophic dependencies into species distribution modelling. Ecology letters </w:t>
      </w:r>
      <w:r w:rsidRPr="00E123C7">
        <w:rPr>
          <w:b/>
        </w:rPr>
        <w:t>17</w:t>
      </w:r>
      <w:r w:rsidRPr="00E123C7">
        <w:t>:1507-1517.</w:t>
      </w:r>
      <w:bookmarkEnd w:id="160"/>
      <w:r w:rsidR="00FF2F98">
        <w:fldChar w:fldCharType="end"/>
      </w:r>
    </w:p>
    <w:p w14:paraId="618210AC" w14:textId="77777777" w:rsidR="00E123C7" w:rsidRDefault="00E123C7">
      <w:pPr>
        <w:rPr>
          <w:rFonts w:ascii="Times New Roman" w:hAnsi="Times New Roman" w:cs="Times New Roman"/>
          <w:b/>
          <w:sz w:val="32"/>
          <w:szCs w:val="32"/>
        </w:rPr>
      </w:pPr>
      <w:r>
        <w:br w:type="page"/>
      </w:r>
    </w:p>
    <w:p w14:paraId="0E637646" w14:textId="6164FCAF" w:rsidR="00E123C7" w:rsidRDefault="00E123C7" w:rsidP="00E31158">
      <w:pPr>
        <w:pStyle w:val="Style1"/>
      </w:pPr>
      <w:bookmarkStart w:id="161" w:name="_Toc445210692"/>
      <w:r>
        <w:lastRenderedPageBreak/>
        <w:t>8:</w:t>
      </w:r>
      <w:r>
        <w:tab/>
        <w:t>Appendices</w:t>
      </w:r>
      <w:bookmarkEnd w:id="161"/>
    </w:p>
    <w:p w14:paraId="18BD1D39" w14:textId="77777777" w:rsidR="00E123C7" w:rsidRPr="00BB3FFE" w:rsidRDefault="00E123C7" w:rsidP="00E123C7">
      <w:pPr>
        <w:spacing w:line="360" w:lineRule="auto"/>
        <w:rPr>
          <w:rFonts w:ascii="Times New Roman" w:hAnsi="Times New Roman" w:cs="Times New Roman"/>
          <w:bCs/>
          <w:sz w:val="24"/>
          <w:szCs w:val="24"/>
        </w:rPr>
      </w:pPr>
      <w:r w:rsidRPr="00BB3FFE">
        <w:rPr>
          <w:rFonts w:ascii="Times New Roman" w:hAnsi="Times New Roman" w:cs="Times New Roman"/>
          <w:bCs/>
          <w:sz w:val="24"/>
          <w:szCs w:val="24"/>
        </w:rPr>
        <w:t>T</w:t>
      </w:r>
      <w:r>
        <w:rPr>
          <w:rFonts w:ascii="Times New Roman" w:hAnsi="Times New Roman" w:cs="Times New Roman"/>
          <w:bCs/>
          <w:sz w:val="24"/>
          <w:szCs w:val="24"/>
        </w:rPr>
        <w:t>h</w:t>
      </w:r>
      <w:r w:rsidRPr="00BB3FFE">
        <w:rPr>
          <w:rFonts w:ascii="Times New Roman" w:hAnsi="Times New Roman" w:cs="Times New Roman"/>
          <w:bCs/>
          <w:sz w:val="24"/>
          <w:szCs w:val="24"/>
        </w:rPr>
        <w:t>e following appendices are added at here</w:t>
      </w:r>
    </w:p>
    <w:p w14:paraId="2A16CA42" w14:textId="77777777" w:rsidR="00E123C7" w:rsidRDefault="00E123C7" w:rsidP="00E123C7">
      <w:pPr>
        <w:pStyle w:val="ListParagraph"/>
        <w:numPr>
          <w:ilvl w:val="0"/>
          <w:numId w:val="4"/>
        </w:numPr>
        <w:spacing w:line="360" w:lineRule="auto"/>
        <w:rPr>
          <w:rFonts w:ascii="Times New Roman" w:hAnsi="Times New Roman" w:cs="Times New Roman"/>
          <w:bCs/>
          <w:sz w:val="24"/>
          <w:szCs w:val="24"/>
        </w:rPr>
      </w:pPr>
      <w:r>
        <w:rPr>
          <w:rFonts w:ascii="Times New Roman" w:hAnsi="Times New Roman" w:cs="Times New Roman"/>
          <w:bCs/>
          <w:sz w:val="24"/>
          <w:szCs w:val="24"/>
        </w:rPr>
        <w:t>Appendix 2.1</w:t>
      </w:r>
      <w:r w:rsidRPr="00340634">
        <w:rPr>
          <w:rFonts w:ascii="Times New Roman" w:hAnsi="Times New Roman" w:cs="Times New Roman"/>
          <w:bCs/>
          <w:sz w:val="24"/>
          <w:szCs w:val="24"/>
        </w:rPr>
        <w:t xml:space="preserve"> </w:t>
      </w:r>
      <w:r>
        <w:rPr>
          <w:rFonts w:ascii="Times New Roman" w:hAnsi="Times New Roman" w:cs="Times New Roman"/>
          <w:bCs/>
          <w:sz w:val="24"/>
          <w:szCs w:val="24"/>
        </w:rPr>
        <w:tab/>
      </w:r>
      <w:r w:rsidRPr="00340634">
        <w:rPr>
          <w:rFonts w:ascii="Times New Roman" w:hAnsi="Times New Roman" w:cs="Times New Roman"/>
          <w:bCs/>
          <w:sz w:val="24"/>
          <w:szCs w:val="24"/>
        </w:rPr>
        <w:t>–</w:t>
      </w:r>
      <w:r>
        <w:rPr>
          <w:rFonts w:ascii="Times New Roman" w:hAnsi="Times New Roman" w:cs="Times New Roman"/>
          <w:bCs/>
          <w:sz w:val="24"/>
          <w:szCs w:val="24"/>
        </w:rPr>
        <w:t xml:space="preserve"> </w:t>
      </w:r>
      <w:r>
        <w:t>FAO Major Fishing Area</w:t>
      </w:r>
    </w:p>
    <w:p w14:paraId="475A0272" w14:textId="77777777" w:rsidR="00E123C7" w:rsidRDefault="00E123C7" w:rsidP="00E123C7">
      <w:pPr>
        <w:pStyle w:val="ListParagraph"/>
        <w:numPr>
          <w:ilvl w:val="0"/>
          <w:numId w:val="4"/>
        </w:numPr>
        <w:spacing w:line="360" w:lineRule="auto"/>
        <w:rPr>
          <w:rFonts w:ascii="Times New Roman" w:hAnsi="Times New Roman" w:cs="Times New Roman"/>
          <w:bCs/>
          <w:sz w:val="24"/>
          <w:szCs w:val="24"/>
        </w:rPr>
      </w:pPr>
      <w:r>
        <w:rPr>
          <w:rFonts w:ascii="Times New Roman" w:hAnsi="Times New Roman" w:cs="Times New Roman"/>
          <w:bCs/>
          <w:sz w:val="24"/>
          <w:szCs w:val="24"/>
        </w:rPr>
        <w:t>Appendix 2.1</w:t>
      </w:r>
      <w:r w:rsidRPr="00340634">
        <w:rPr>
          <w:rFonts w:ascii="Times New Roman" w:hAnsi="Times New Roman" w:cs="Times New Roman"/>
          <w:bCs/>
          <w:sz w:val="24"/>
          <w:szCs w:val="24"/>
        </w:rPr>
        <w:t xml:space="preserve"> </w:t>
      </w:r>
      <w:r>
        <w:rPr>
          <w:rFonts w:ascii="Times New Roman" w:hAnsi="Times New Roman" w:cs="Times New Roman"/>
          <w:bCs/>
          <w:sz w:val="24"/>
          <w:szCs w:val="24"/>
        </w:rPr>
        <w:tab/>
      </w:r>
      <w:r w:rsidRPr="00340634">
        <w:rPr>
          <w:rFonts w:ascii="Times New Roman" w:hAnsi="Times New Roman" w:cs="Times New Roman"/>
          <w:bCs/>
          <w:sz w:val="24"/>
          <w:szCs w:val="24"/>
        </w:rPr>
        <w:t>–</w:t>
      </w:r>
      <w:r>
        <w:rPr>
          <w:rFonts w:ascii="Times New Roman" w:hAnsi="Times New Roman" w:cs="Times New Roman"/>
          <w:bCs/>
          <w:sz w:val="24"/>
          <w:szCs w:val="24"/>
        </w:rPr>
        <w:t xml:space="preserve"> </w:t>
      </w:r>
      <w:commentRangeStart w:id="162"/>
      <w:proofErr w:type="spellStart"/>
      <w:r>
        <w:t>AquaMaps</w:t>
      </w:r>
      <w:proofErr w:type="spellEnd"/>
      <w:r>
        <w:t xml:space="preserve"> five-star rating system</w:t>
      </w:r>
      <w:commentRangeEnd w:id="162"/>
      <w:r>
        <w:rPr>
          <w:rStyle w:val="CommentReference"/>
        </w:rPr>
        <w:commentReference w:id="162"/>
      </w:r>
    </w:p>
    <w:p w14:paraId="631C994B" w14:textId="77777777" w:rsidR="00E123C7" w:rsidRDefault="00E123C7" w:rsidP="00E123C7">
      <w:pPr>
        <w:spacing w:line="360" w:lineRule="auto"/>
        <w:rPr>
          <w:rFonts w:ascii="Times New Roman" w:hAnsi="Times New Roman" w:cs="Times New Roman"/>
          <w:bCs/>
          <w:sz w:val="24"/>
          <w:szCs w:val="24"/>
        </w:rPr>
      </w:pPr>
    </w:p>
    <w:p w14:paraId="5B31AFD5" w14:textId="77777777" w:rsidR="00E123C7" w:rsidRDefault="00E123C7" w:rsidP="00E123C7"/>
    <w:p w14:paraId="1C335333" w14:textId="77777777" w:rsidR="00E123C7" w:rsidRDefault="00E123C7" w:rsidP="00E123C7">
      <w:pPr>
        <w:spacing w:line="360" w:lineRule="auto"/>
      </w:pPr>
    </w:p>
    <w:p w14:paraId="780B96AD" w14:textId="77777777" w:rsidR="00E123C7" w:rsidRDefault="00E123C7" w:rsidP="00E123C7">
      <w:pPr>
        <w:spacing w:line="360" w:lineRule="auto"/>
      </w:pPr>
    </w:p>
    <w:p w14:paraId="6FA0722A" w14:textId="77777777" w:rsidR="00E123C7" w:rsidRDefault="00E123C7" w:rsidP="00E123C7">
      <w:pPr>
        <w:spacing w:line="360" w:lineRule="auto"/>
      </w:pPr>
    </w:p>
    <w:p w14:paraId="7948B741" w14:textId="77777777" w:rsidR="00E123C7" w:rsidRDefault="00E123C7" w:rsidP="00E123C7">
      <w:pPr>
        <w:spacing w:line="360" w:lineRule="auto"/>
      </w:pPr>
    </w:p>
    <w:p w14:paraId="75AB3E82" w14:textId="77777777" w:rsidR="00E123C7" w:rsidRDefault="00E123C7" w:rsidP="00E123C7">
      <w:pPr>
        <w:spacing w:line="360" w:lineRule="auto"/>
      </w:pPr>
    </w:p>
    <w:p w14:paraId="4589F1D8" w14:textId="77777777" w:rsidR="00E123C7" w:rsidRDefault="00E123C7" w:rsidP="00E123C7">
      <w:pPr>
        <w:spacing w:line="360" w:lineRule="auto"/>
      </w:pPr>
    </w:p>
    <w:p w14:paraId="580FC59B" w14:textId="77777777" w:rsidR="00E123C7" w:rsidRDefault="00E123C7" w:rsidP="00E123C7">
      <w:pPr>
        <w:spacing w:line="360" w:lineRule="auto"/>
      </w:pPr>
    </w:p>
    <w:p w14:paraId="701CB8DA" w14:textId="77777777" w:rsidR="00E123C7" w:rsidRDefault="00E123C7" w:rsidP="00E123C7">
      <w:pPr>
        <w:spacing w:line="360" w:lineRule="auto"/>
      </w:pPr>
    </w:p>
    <w:p w14:paraId="18EC7277" w14:textId="77777777" w:rsidR="00E123C7" w:rsidRDefault="00E123C7" w:rsidP="00E123C7">
      <w:pPr>
        <w:spacing w:line="360" w:lineRule="auto"/>
      </w:pPr>
    </w:p>
    <w:p w14:paraId="41F00F08" w14:textId="77777777" w:rsidR="00E123C7" w:rsidRDefault="00E123C7" w:rsidP="00E123C7">
      <w:pPr>
        <w:spacing w:line="360" w:lineRule="auto"/>
      </w:pPr>
    </w:p>
    <w:p w14:paraId="317D6A8B" w14:textId="77777777" w:rsidR="00E123C7" w:rsidRDefault="00E123C7" w:rsidP="00E123C7">
      <w:pPr>
        <w:spacing w:line="360" w:lineRule="auto"/>
      </w:pPr>
    </w:p>
    <w:p w14:paraId="336D18A9" w14:textId="77777777" w:rsidR="00E123C7" w:rsidRDefault="00E123C7" w:rsidP="00E123C7">
      <w:pPr>
        <w:spacing w:line="360" w:lineRule="auto"/>
      </w:pPr>
    </w:p>
    <w:p w14:paraId="7B57CDC7" w14:textId="77777777" w:rsidR="00E123C7" w:rsidRDefault="00E123C7" w:rsidP="00E123C7">
      <w:pPr>
        <w:spacing w:line="360" w:lineRule="auto"/>
      </w:pPr>
    </w:p>
    <w:p w14:paraId="727E48F2" w14:textId="77777777" w:rsidR="00E123C7" w:rsidRDefault="00E123C7" w:rsidP="00E123C7">
      <w:pPr>
        <w:spacing w:line="360" w:lineRule="auto"/>
      </w:pPr>
    </w:p>
    <w:p w14:paraId="71C15D47" w14:textId="77777777" w:rsidR="00E123C7" w:rsidRDefault="00E123C7" w:rsidP="00E123C7">
      <w:pPr>
        <w:spacing w:line="360" w:lineRule="auto"/>
      </w:pPr>
    </w:p>
    <w:p w14:paraId="22246641" w14:textId="77777777" w:rsidR="00E123C7" w:rsidRDefault="00E123C7" w:rsidP="00E123C7">
      <w:pPr>
        <w:spacing w:line="360" w:lineRule="auto"/>
      </w:pPr>
    </w:p>
    <w:p w14:paraId="69739005" w14:textId="77777777" w:rsidR="00E123C7" w:rsidRDefault="00E123C7" w:rsidP="00E123C7">
      <w:pPr>
        <w:spacing w:line="360" w:lineRule="auto"/>
      </w:pPr>
    </w:p>
    <w:p w14:paraId="116909CE" w14:textId="77777777" w:rsidR="00E123C7" w:rsidRDefault="00E123C7" w:rsidP="00E123C7">
      <w:pPr>
        <w:spacing w:line="360" w:lineRule="auto"/>
      </w:pPr>
    </w:p>
    <w:p w14:paraId="05A9CC3A" w14:textId="77777777" w:rsidR="00E123C7" w:rsidRDefault="00E123C7" w:rsidP="00E123C7">
      <w:pPr>
        <w:spacing w:line="360" w:lineRule="auto"/>
      </w:pPr>
    </w:p>
    <w:p w14:paraId="5E0C7CE0" w14:textId="77777777" w:rsidR="00E123C7" w:rsidRDefault="00E123C7" w:rsidP="00E123C7">
      <w:pPr>
        <w:spacing w:line="360" w:lineRule="auto"/>
      </w:pPr>
    </w:p>
    <w:p w14:paraId="201F72DF" w14:textId="77777777" w:rsidR="00E123C7" w:rsidRDefault="00E123C7" w:rsidP="00E123C7">
      <w:pPr>
        <w:spacing w:line="360" w:lineRule="auto"/>
      </w:pPr>
    </w:p>
    <w:p w14:paraId="71869227" w14:textId="77777777" w:rsidR="00E123C7" w:rsidRDefault="00E123C7" w:rsidP="00E123C7">
      <w:pPr>
        <w:spacing w:line="360" w:lineRule="auto"/>
      </w:pPr>
    </w:p>
    <w:p w14:paraId="52A1C466" w14:textId="77777777" w:rsidR="00E123C7" w:rsidRDefault="00E123C7" w:rsidP="00E123C7">
      <w:pPr>
        <w:spacing w:line="360" w:lineRule="auto"/>
      </w:pPr>
    </w:p>
    <w:p w14:paraId="22F85BFE" w14:textId="77777777" w:rsidR="00E123C7" w:rsidRDefault="00E123C7" w:rsidP="00E123C7">
      <w:pPr>
        <w:spacing w:line="360" w:lineRule="auto"/>
      </w:pPr>
    </w:p>
    <w:p w14:paraId="2CEDD812" w14:textId="77777777" w:rsidR="00E123C7" w:rsidRDefault="00E123C7" w:rsidP="00E123C7">
      <w:pPr>
        <w:spacing w:line="360" w:lineRule="auto"/>
      </w:pPr>
    </w:p>
    <w:p w14:paraId="3B86F83E" w14:textId="77777777" w:rsidR="00E123C7" w:rsidRDefault="00E123C7" w:rsidP="00E123C7">
      <w:pPr>
        <w:spacing w:line="360" w:lineRule="auto"/>
      </w:pPr>
    </w:p>
    <w:p w14:paraId="43EE23DC" w14:textId="77777777" w:rsidR="00E123C7" w:rsidRDefault="00E123C7" w:rsidP="00E123C7">
      <w:pPr>
        <w:spacing w:line="360" w:lineRule="auto"/>
      </w:pPr>
    </w:p>
    <w:p w14:paraId="363AB3D0" w14:textId="77777777" w:rsidR="00E31158" w:rsidRDefault="00E31158" w:rsidP="00E123C7">
      <w:pPr>
        <w:pStyle w:val="Style2"/>
        <w:sectPr w:rsidR="00E31158" w:rsidSect="00BB3FFE">
          <w:pgSz w:w="11906" w:h="16838"/>
          <w:pgMar w:top="1440" w:right="1440" w:bottom="1440" w:left="1440" w:header="706" w:footer="706" w:gutter="0"/>
          <w:cols w:space="708"/>
          <w:docGrid w:linePitch="360"/>
        </w:sectPr>
      </w:pPr>
    </w:p>
    <w:p w14:paraId="21E297C0" w14:textId="2D0BBC11" w:rsidR="00E123C7" w:rsidRDefault="00E123C7" w:rsidP="00E123C7">
      <w:pPr>
        <w:pStyle w:val="Style2"/>
      </w:pPr>
      <w:bookmarkStart w:id="163" w:name="_Toc445210693"/>
      <w:r>
        <w:lastRenderedPageBreak/>
        <w:t>Appendix 2.1 – FAO Major Fishing Area</w:t>
      </w:r>
      <w:bookmarkEnd w:id="163"/>
    </w:p>
    <w:p w14:paraId="0CE458A6" w14:textId="77777777" w:rsidR="00E123C7" w:rsidRDefault="00E123C7" w:rsidP="00E123C7"/>
    <w:tbl>
      <w:tblPr>
        <w:tblStyle w:val="TableGrid"/>
        <w:tblW w:w="4994" w:type="pct"/>
        <w:tblLayout w:type="fixed"/>
        <w:tblCellMar>
          <w:top w:w="57" w:type="dxa"/>
          <w:bottom w:w="57" w:type="dxa"/>
        </w:tblCellMar>
        <w:tblLook w:val="04A0" w:firstRow="1" w:lastRow="0" w:firstColumn="1" w:lastColumn="0" w:noHBand="0" w:noVBand="1"/>
      </w:tblPr>
      <w:tblGrid>
        <w:gridCol w:w="514"/>
        <w:gridCol w:w="2493"/>
        <w:gridCol w:w="508"/>
        <w:gridCol w:w="2491"/>
        <w:gridCol w:w="510"/>
        <w:gridCol w:w="2496"/>
      </w:tblGrid>
      <w:tr w:rsidR="00E123C7" w:rsidRPr="00FB11FB" w14:paraId="1FF20AE6" w14:textId="77777777" w:rsidTr="00E123C7">
        <w:tc>
          <w:tcPr>
            <w:tcW w:w="1668" w:type="pct"/>
            <w:gridSpan w:val="2"/>
            <w:tcBorders>
              <w:top w:val="single" w:sz="2" w:space="0" w:color="auto"/>
              <w:left w:val="single" w:sz="2" w:space="0" w:color="auto"/>
              <w:bottom w:val="nil"/>
              <w:right w:val="single" w:sz="2" w:space="0" w:color="auto"/>
            </w:tcBorders>
            <w:shd w:val="clear" w:color="auto" w:fill="808080" w:themeFill="background1" w:themeFillShade="80"/>
          </w:tcPr>
          <w:p w14:paraId="2F299F1D" w14:textId="77777777" w:rsidR="00E123C7" w:rsidRPr="00FB11FB" w:rsidRDefault="00E123C7" w:rsidP="00E123C7">
            <w:pPr>
              <w:rPr>
                <w:rFonts w:asciiTheme="minorBidi" w:hAnsiTheme="minorBidi" w:cstheme="minorBidi"/>
                <w:color w:val="FFFFFF" w:themeColor="background1"/>
                <w:sz w:val="18"/>
                <w:szCs w:val="18"/>
              </w:rPr>
            </w:pPr>
            <w:r w:rsidRPr="00FB11FB">
              <w:rPr>
                <w:rFonts w:asciiTheme="minorBidi" w:hAnsiTheme="minorBidi" w:cstheme="minorBidi"/>
                <w:color w:val="FFFFFF" w:themeColor="background1"/>
                <w:sz w:val="18"/>
                <w:szCs w:val="18"/>
              </w:rPr>
              <w:t>Atlantic Ocean and adjacent seas</w:t>
            </w:r>
          </w:p>
        </w:tc>
        <w:tc>
          <w:tcPr>
            <w:tcW w:w="1664" w:type="pct"/>
            <w:gridSpan w:val="2"/>
            <w:tcBorders>
              <w:top w:val="single" w:sz="2" w:space="0" w:color="auto"/>
              <w:left w:val="single" w:sz="2" w:space="0" w:color="auto"/>
              <w:bottom w:val="nil"/>
              <w:right w:val="single" w:sz="2" w:space="0" w:color="auto"/>
            </w:tcBorders>
            <w:shd w:val="clear" w:color="auto" w:fill="808080" w:themeFill="background1" w:themeFillShade="80"/>
          </w:tcPr>
          <w:p w14:paraId="6AC9E7F6" w14:textId="77777777" w:rsidR="00E123C7" w:rsidRPr="00FB11FB" w:rsidRDefault="00E123C7" w:rsidP="00E123C7">
            <w:pPr>
              <w:rPr>
                <w:rFonts w:asciiTheme="minorBidi" w:hAnsiTheme="minorBidi" w:cstheme="minorBidi"/>
                <w:color w:val="FFFFFF" w:themeColor="background1"/>
                <w:sz w:val="18"/>
                <w:szCs w:val="18"/>
              </w:rPr>
            </w:pPr>
            <w:r w:rsidRPr="00FB11FB">
              <w:rPr>
                <w:rFonts w:asciiTheme="minorBidi" w:hAnsiTheme="minorBidi" w:cstheme="minorBidi"/>
                <w:color w:val="FFFFFF" w:themeColor="background1"/>
                <w:sz w:val="18"/>
                <w:szCs w:val="18"/>
              </w:rPr>
              <w:t>Indian Ocean and adjacent seas</w:t>
            </w:r>
          </w:p>
        </w:tc>
        <w:tc>
          <w:tcPr>
            <w:tcW w:w="1668" w:type="pct"/>
            <w:gridSpan w:val="2"/>
            <w:tcBorders>
              <w:top w:val="nil"/>
              <w:left w:val="single" w:sz="2" w:space="0" w:color="auto"/>
              <w:bottom w:val="single" w:sz="2" w:space="0" w:color="auto"/>
              <w:right w:val="nil"/>
            </w:tcBorders>
            <w:shd w:val="clear" w:color="auto" w:fill="808080" w:themeFill="background1" w:themeFillShade="80"/>
          </w:tcPr>
          <w:p w14:paraId="5ED4ACB2" w14:textId="77777777" w:rsidR="00E123C7" w:rsidRPr="00FB11FB" w:rsidRDefault="00E123C7" w:rsidP="00E123C7">
            <w:pPr>
              <w:rPr>
                <w:rFonts w:asciiTheme="minorBidi" w:hAnsiTheme="minorBidi" w:cstheme="minorBidi"/>
                <w:color w:val="FFFFFF" w:themeColor="background1"/>
                <w:sz w:val="18"/>
                <w:szCs w:val="18"/>
              </w:rPr>
            </w:pPr>
            <w:r w:rsidRPr="00FB11FB">
              <w:rPr>
                <w:rFonts w:asciiTheme="minorBidi" w:hAnsiTheme="minorBidi" w:cstheme="minorBidi"/>
                <w:color w:val="FFFFFF" w:themeColor="background1"/>
                <w:sz w:val="18"/>
                <w:szCs w:val="18"/>
              </w:rPr>
              <w:t>Pacific Ocean and adjacent seas</w:t>
            </w:r>
          </w:p>
        </w:tc>
      </w:tr>
      <w:tr w:rsidR="00E123C7" w:rsidRPr="00FB11FB" w14:paraId="67EBD860" w14:textId="77777777" w:rsidTr="00E123C7">
        <w:tc>
          <w:tcPr>
            <w:tcW w:w="285" w:type="pct"/>
            <w:tcBorders>
              <w:top w:val="nil"/>
              <w:left w:val="single" w:sz="2" w:space="0" w:color="auto"/>
              <w:bottom w:val="nil"/>
              <w:right w:val="nil"/>
            </w:tcBorders>
          </w:tcPr>
          <w:p w14:paraId="2398D20D"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21</w:t>
            </w:r>
          </w:p>
        </w:tc>
        <w:tc>
          <w:tcPr>
            <w:tcW w:w="1383" w:type="pct"/>
            <w:tcBorders>
              <w:top w:val="nil"/>
              <w:left w:val="nil"/>
              <w:bottom w:val="nil"/>
              <w:right w:val="single" w:sz="2" w:space="0" w:color="auto"/>
            </w:tcBorders>
          </w:tcPr>
          <w:p w14:paraId="38BF14EA"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North</w:t>
            </w:r>
            <w:r>
              <w:rPr>
                <w:rFonts w:asciiTheme="minorBidi" w:hAnsiTheme="minorBidi" w:cstheme="minorBidi"/>
                <w:sz w:val="18"/>
                <w:szCs w:val="18"/>
              </w:rPr>
              <w:t>-W</w:t>
            </w:r>
            <w:r w:rsidRPr="00FB11FB">
              <w:rPr>
                <w:rFonts w:asciiTheme="minorBidi" w:hAnsiTheme="minorBidi" w:cstheme="minorBidi"/>
                <w:sz w:val="18"/>
                <w:szCs w:val="18"/>
              </w:rPr>
              <w:t>est</w:t>
            </w:r>
          </w:p>
        </w:tc>
        <w:tc>
          <w:tcPr>
            <w:tcW w:w="282" w:type="pct"/>
            <w:tcBorders>
              <w:top w:val="nil"/>
              <w:left w:val="single" w:sz="2" w:space="0" w:color="auto"/>
              <w:bottom w:val="nil"/>
              <w:right w:val="nil"/>
            </w:tcBorders>
          </w:tcPr>
          <w:p w14:paraId="159226D5"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51</w:t>
            </w:r>
          </w:p>
        </w:tc>
        <w:tc>
          <w:tcPr>
            <w:tcW w:w="1382" w:type="pct"/>
            <w:tcBorders>
              <w:top w:val="nil"/>
              <w:left w:val="nil"/>
              <w:bottom w:val="nil"/>
              <w:right w:val="single" w:sz="2" w:space="0" w:color="auto"/>
            </w:tcBorders>
          </w:tcPr>
          <w:p w14:paraId="22E87A58"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Indian Ocean,</w:t>
            </w:r>
            <w:r>
              <w:rPr>
                <w:rFonts w:asciiTheme="minorBidi" w:hAnsiTheme="minorBidi" w:cstheme="minorBidi"/>
                <w:sz w:val="18"/>
                <w:szCs w:val="18"/>
              </w:rPr>
              <w:t xml:space="preserve"> </w:t>
            </w:r>
            <w:r w:rsidRPr="00FB11FB">
              <w:rPr>
                <w:rFonts w:asciiTheme="minorBidi" w:hAnsiTheme="minorBidi" w:cstheme="minorBidi"/>
                <w:sz w:val="18"/>
                <w:szCs w:val="18"/>
              </w:rPr>
              <w:t>Western</w:t>
            </w:r>
          </w:p>
        </w:tc>
        <w:tc>
          <w:tcPr>
            <w:tcW w:w="283" w:type="pct"/>
            <w:tcBorders>
              <w:top w:val="single" w:sz="2" w:space="0" w:color="auto"/>
              <w:left w:val="single" w:sz="2" w:space="0" w:color="auto"/>
              <w:bottom w:val="nil"/>
              <w:right w:val="nil"/>
            </w:tcBorders>
          </w:tcPr>
          <w:p w14:paraId="4BAA47F4"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61</w:t>
            </w:r>
          </w:p>
        </w:tc>
        <w:tc>
          <w:tcPr>
            <w:tcW w:w="1385" w:type="pct"/>
            <w:tcBorders>
              <w:top w:val="single" w:sz="2" w:space="0" w:color="auto"/>
              <w:left w:val="nil"/>
              <w:bottom w:val="nil"/>
              <w:right w:val="single" w:sz="2" w:space="0" w:color="auto"/>
            </w:tcBorders>
          </w:tcPr>
          <w:p w14:paraId="5E972824"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w:t>
            </w:r>
            <w:r w:rsidRPr="00FB11FB">
              <w:rPr>
                <w:rFonts w:asciiTheme="minorBidi" w:hAnsiTheme="minorBidi" w:cstheme="minorBidi"/>
                <w:sz w:val="18"/>
                <w:szCs w:val="18"/>
              </w:rPr>
              <w:t>North</w:t>
            </w:r>
            <w:r>
              <w:rPr>
                <w:rFonts w:asciiTheme="minorBidi" w:hAnsiTheme="minorBidi" w:cstheme="minorBidi"/>
                <w:sz w:val="18"/>
                <w:szCs w:val="18"/>
              </w:rPr>
              <w:t>-W</w:t>
            </w:r>
            <w:r w:rsidRPr="00FB11FB">
              <w:rPr>
                <w:rFonts w:asciiTheme="minorBidi" w:hAnsiTheme="minorBidi" w:cstheme="minorBidi"/>
                <w:sz w:val="18"/>
                <w:szCs w:val="18"/>
              </w:rPr>
              <w:t>est</w:t>
            </w:r>
          </w:p>
        </w:tc>
      </w:tr>
      <w:tr w:rsidR="00E123C7" w:rsidRPr="00FB11FB" w14:paraId="0C6E66EB" w14:textId="77777777" w:rsidTr="00E123C7">
        <w:tc>
          <w:tcPr>
            <w:tcW w:w="285" w:type="pct"/>
            <w:tcBorders>
              <w:top w:val="nil"/>
              <w:left w:val="single" w:sz="2" w:space="0" w:color="auto"/>
              <w:bottom w:val="nil"/>
              <w:right w:val="nil"/>
            </w:tcBorders>
            <w:shd w:val="clear" w:color="auto" w:fill="D9D9D9" w:themeFill="background1" w:themeFillShade="D9"/>
          </w:tcPr>
          <w:p w14:paraId="5DD8B8E9"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27</w:t>
            </w:r>
          </w:p>
        </w:tc>
        <w:tc>
          <w:tcPr>
            <w:tcW w:w="1383" w:type="pct"/>
            <w:tcBorders>
              <w:top w:val="nil"/>
              <w:left w:val="nil"/>
              <w:bottom w:val="nil"/>
              <w:right w:val="single" w:sz="2" w:space="0" w:color="auto"/>
            </w:tcBorders>
            <w:shd w:val="clear" w:color="auto" w:fill="D9D9D9" w:themeFill="background1" w:themeFillShade="D9"/>
          </w:tcPr>
          <w:p w14:paraId="5E3A9AE9"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North</w:t>
            </w:r>
            <w:r>
              <w:rPr>
                <w:rFonts w:asciiTheme="minorBidi" w:hAnsiTheme="minorBidi" w:cstheme="minorBidi"/>
                <w:sz w:val="18"/>
                <w:szCs w:val="18"/>
              </w:rPr>
              <w:t>-E</w:t>
            </w:r>
            <w:r w:rsidRPr="00FB11FB">
              <w:rPr>
                <w:rFonts w:asciiTheme="minorBidi" w:hAnsiTheme="minorBidi" w:cstheme="minorBidi"/>
                <w:sz w:val="18"/>
                <w:szCs w:val="18"/>
              </w:rPr>
              <w:t>ast</w:t>
            </w:r>
          </w:p>
        </w:tc>
        <w:tc>
          <w:tcPr>
            <w:tcW w:w="282" w:type="pct"/>
            <w:tcBorders>
              <w:top w:val="nil"/>
              <w:left w:val="single" w:sz="2" w:space="0" w:color="auto"/>
              <w:bottom w:val="nil"/>
              <w:right w:val="nil"/>
            </w:tcBorders>
            <w:shd w:val="clear" w:color="auto" w:fill="D9D9D9" w:themeFill="background1" w:themeFillShade="D9"/>
          </w:tcPr>
          <w:p w14:paraId="0955B570"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57</w:t>
            </w:r>
          </w:p>
        </w:tc>
        <w:tc>
          <w:tcPr>
            <w:tcW w:w="1382" w:type="pct"/>
            <w:tcBorders>
              <w:top w:val="nil"/>
              <w:left w:val="nil"/>
              <w:bottom w:val="nil"/>
              <w:right w:val="single" w:sz="2" w:space="0" w:color="auto"/>
            </w:tcBorders>
            <w:shd w:val="clear" w:color="auto" w:fill="D9D9D9" w:themeFill="background1" w:themeFillShade="D9"/>
          </w:tcPr>
          <w:p w14:paraId="381E4688"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Indian Ocean,</w:t>
            </w:r>
            <w:r>
              <w:rPr>
                <w:rFonts w:asciiTheme="minorBidi" w:hAnsiTheme="minorBidi" w:cstheme="minorBidi"/>
                <w:sz w:val="18"/>
                <w:szCs w:val="18"/>
              </w:rPr>
              <w:t xml:space="preserve"> </w:t>
            </w:r>
            <w:r w:rsidRPr="00FB11FB">
              <w:rPr>
                <w:rFonts w:asciiTheme="minorBidi" w:hAnsiTheme="minorBidi" w:cstheme="minorBidi"/>
                <w:sz w:val="18"/>
                <w:szCs w:val="18"/>
              </w:rPr>
              <w:t>Eastern</w:t>
            </w:r>
          </w:p>
        </w:tc>
        <w:tc>
          <w:tcPr>
            <w:tcW w:w="283" w:type="pct"/>
            <w:tcBorders>
              <w:top w:val="nil"/>
              <w:left w:val="single" w:sz="2" w:space="0" w:color="auto"/>
              <w:bottom w:val="nil"/>
              <w:right w:val="nil"/>
            </w:tcBorders>
            <w:shd w:val="clear" w:color="auto" w:fill="D9D9D9" w:themeFill="background1" w:themeFillShade="D9"/>
          </w:tcPr>
          <w:p w14:paraId="7C8495C3"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67</w:t>
            </w:r>
          </w:p>
        </w:tc>
        <w:tc>
          <w:tcPr>
            <w:tcW w:w="1385" w:type="pct"/>
            <w:tcBorders>
              <w:top w:val="nil"/>
              <w:left w:val="nil"/>
              <w:bottom w:val="nil"/>
              <w:right w:val="single" w:sz="2" w:space="0" w:color="auto"/>
            </w:tcBorders>
            <w:shd w:val="clear" w:color="auto" w:fill="D9D9D9" w:themeFill="background1" w:themeFillShade="D9"/>
          </w:tcPr>
          <w:p w14:paraId="05724930"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North-E</w:t>
            </w:r>
            <w:r w:rsidRPr="00FB11FB">
              <w:rPr>
                <w:rFonts w:asciiTheme="minorBidi" w:hAnsiTheme="minorBidi" w:cstheme="minorBidi"/>
                <w:sz w:val="18"/>
                <w:szCs w:val="18"/>
              </w:rPr>
              <w:t>ast</w:t>
            </w:r>
          </w:p>
        </w:tc>
      </w:tr>
      <w:tr w:rsidR="00E123C7" w:rsidRPr="00FB11FB" w14:paraId="1E0B8D22" w14:textId="77777777" w:rsidTr="00E123C7">
        <w:tc>
          <w:tcPr>
            <w:tcW w:w="285" w:type="pct"/>
            <w:tcBorders>
              <w:top w:val="nil"/>
              <w:left w:val="single" w:sz="2" w:space="0" w:color="auto"/>
              <w:bottom w:val="nil"/>
              <w:right w:val="nil"/>
            </w:tcBorders>
          </w:tcPr>
          <w:p w14:paraId="026F0CDB"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31</w:t>
            </w:r>
          </w:p>
        </w:tc>
        <w:tc>
          <w:tcPr>
            <w:tcW w:w="1383" w:type="pct"/>
            <w:tcBorders>
              <w:top w:val="nil"/>
              <w:left w:val="nil"/>
              <w:bottom w:val="nil"/>
              <w:right w:val="single" w:sz="2" w:space="0" w:color="auto"/>
            </w:tcBorders>
          </w:tcPr>
          <w:p w14:paraId="794CEBF8"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Western Central</w:t>
            </w:r>
          </w:p>
        </w:tc>
        <w:tc>
          <w:tcPr>
            <w:tcW w:w="282" w:type="pct"/>
            <w:tcBorders>
              <w:top w:val="nil"/>
              <w:left w:val="single" w:sz="2" w:space="0" w:color="auto"/>
              <w:bottom w:val="single" w:sz="2" w:space="0" w:color="auto"/>
              <w:right w:val="nil"/>
            </w:tcBorders>
          </w:tcPr>
          <w:p w14:paraId="17059511"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58</w:t>
            </w:r>
          </w:p>
        </w:tc>
        <w:tc>
          <w:tcPr>
            <w:tcW w:w="1382" w:type="pct"/>
            <w:tcBorders>
              <w:top w:val="nil"/>
              <w:left w:val="nil"/>
              <w:bottom w:val="single" w:sz="2" w:space="0" w:color="auto"/>
              <w:right w:val="single" w:sz="2" w:space="0" w:color="auto"/>
            </w:tcBorders>
          </w:tcPr>
          <w:p w14:paraId="4C345D0E"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Indian Ocean,</w:t>
            </w:r>
            <w:r>
              <w:rPr>
                <w:rFonts w:asciiTheme="minorBidi" w:hAnsiTheme="minorBidi" w:cstheme="minorBidi"/>
                <w:sz w:val="18"/>
                <w:szCs w:val="18"/>
              </w:rPr>
              <w:t xml:space="preserve"> </w:t>
            </w:r>
            <w:r w:rsidRPr="00FB11FB">
              <w:rPr>
                <w:rFonts w:asciiTheme="minorBidi" w:hAnsiTheme="minorBidi" w:cstheme="minorBidi"/>
                <w:sz w:val="18"/>
                <w:szCs w:val="18"/>
              </w:rPr>
              <w:t>Antarctic</w:t>
            </w:r>
          </w:p>
        </w:tc>
        <w:tc>
          <w:tcPr>
            <w:tcW w:w="283" w:type="pct"/>
            <w:tcBorders>
              <w:top w:val="nil"/>
              <w:left w:val="single" w:sz="2" w:space="0" w:color="auto"/>
              <w:bottom w:val="nil"/>
              <w:right w:val="nil"/>
            </w:tcBorders>
          </w:tcPr>
          <w:p w14:paraId="0FE2BE8D"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71</w:t>
            </w:r>
          </w:p>
        </w:tc>
        <w:tc>
          <w:tcPr>
            <w:tcW w:w="1385" w:type="pct"/>
            <w:tcBorders>
              <w:top w:val="nil"/>
              <w:left w:val="nil"/>
              <w:bottom w:val="nil"/>
              <w:right w:val="single" w:sz="2" w:space="0" w:color="auto"/>
            </w:tcBorders>
          </w:tcPr>
          <w:p w14:paraId="08B4E03F"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w:t>
            </w:r>
            <w:r w:rsidRPr="00FB11FB">
              <w:rPr>
                <w:rFonts w:asciiTheme="minorBidi" w:hAnsiTheme="minorBidi" w:cstheme="minorBidi"/>
                <w:sz w:val="18"/>
                <w:szCs w:val="18"/>
              </w:rPr>
              <w:t>Western Central</w:t>
            </w:r>
          </w:p>
        </w:tc>
      </w:tr>
      <w:tr w:rsidR="00E123C7" w:rsidRPr="00FB11FB" w14:paraId="4064C40A" w14:textId="77777777" w:rsidTr="00E123C7">
        <w:tc>
          <w:tcPr>
            <w:tcW w:w="285" w:type="pct"/>
            <w:tcBorders>
              <w:top w:val="nil"/>
              <w:left w:val="single" w:sz="2" w:space="0" w:color="auto"/>
              <w:bottom w:val="nil"/>
              <w:right w:val="nil"/>
            </w:tcBorders>
            <w:shd w:val="clear" w:color="auto" w:fill="D9D9D9" w:themeFill="background1" w:themeFillShade="D9"/>
          </w:tcPr>
          <w:p w14:paraId="3C320654"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34</w:t>
            </w:r>
          </w:p>
        </w:tc>
        <w:tc>
          <w:tcPr>
            <w:tcW w:w="1383" w:type="pct"/>
            <w:tcBorders>
              <w:top w:val="nil"/>
              <w:left w:val="nil"/>
              <w:bottom w:val="nil"/>
              <w:right w:val="single" w:sz="2" w:space="0" w:color="auto"/>
            </w:tcBorders>
            <w:shd w:val="clear" w:color="auto" w:fill="D9D9D9" w:themeFill="background1" w:themeFillShade="D9"/>
          </w:tcPr>
          <w:p w14:paraId="66298819"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Eastern Central</w:t>
            </w:r>
          </w:p>
        </w:tc>
        <w:tc>
          <w:tcPr>
            <w:tcW w:w="282" w:type="pct"/>
            <w:tcBorders>
              <w:top w:val="single" w:sz="2" w:space="0" w:color="auto"/>
              <w:left w:val="single" w:sz="2" w:space="0" w:color="auto"/>
              <w:bottom w:val="single" w:sz="2" w:space="0" w:color="auto"/>
              <w:right w:val="nil"/>
            </w:tcBorders>
          </w:tcPr>
          <w:p w14:paraId="62572123" w14:textId="77777777" w:rsidR="00E123C7" w:rsidRPr="00FB11FB" w:rsidRDefault="00E123C7" w:rsidP="00E123C7">
            <w:pPr>
              <w:rPr>
                <w:rFonts w:asciiTheme="minorBidi" w:hAnsiTheme="minorBidi" w:cstheme="minorBidi"/>
                <w:sz w:val="18"/>
                <w:szCs w:val="18"/>
              </w:rPr>
            </w:pPr>
          </w:p>
        </w:tc>
        <w:tc>
          <w:tcPr>
            <w:tcW w:w="1382" w:type="pct"/>
            <w:tcBorders>
              <w:top w:val="single" w:sz="2" w:space="0" w:color="auto"/>
              <w:left w:val="nil"/>
              <w:bottom w:val="single" w:sz="2" w:space="0" w:color="auto"/>
              <w:right w:val="single" w:sz="2" w:space="0" w:color="auto"/>
            </w:tcBorders>
          </w:tcPr>
          <w:p w14:paraId="439F37CC" w14:textId="77777777" w:rsidR="00E123C7" w:rsidRPr="00FB11FB" w:rsidRDefault="00E123C7" w:rsidP="00E123C7">
            <w:pPr>
              <w:rPr>
                <w:rFonts w:asciiTheme="minorBidi" w:hAnsiTheme="minorBidi" w:cstheme="minorBidi"/>
                <w:sz w:val="18"/>
                <w:szCs w:val="18"/>
              </w:rPr>
            </w:pPr>
          </w:p>
        </w:tc>
        <w:tc>
          <w:tcPr>
            <w:tcW w:w="283" w:type="pct"/>
            <w:tcBorders>
              <w:top w:val="nil"/>
              <w:left w:val="single" w:sz="2" w:space="0" w:color="auto"/>
              <w:bottom w:val="nil"/>
              <w:right w:val="nil"/>
            </w:tcBorders>
            <w:shd w:val="clear" w:color="auto" w:fill="D9D9D9" w:themeFill="background1" w:themeFillShade="D9"/>
          </w:tcPr>
          <w:p w14:paraId="4E2C5F28"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77</w:t>
            </w:r>
          </w:p>
        </w:tc>
        <w:tc>
          <w:tcPr>
            <w:tcW w:w="1385" w:type="pct"/>
            <w:tcBorders>
              <w:top w:val="nil"/>
              <w:left w:val="nil"/>
              <w:bottom w:val="nil"/>
              <w:right w:val="single" w:sz="2" w:space="0" w:color="auto"/>
            </w:tcBorders>
            <w:shd w:val="clear" w:color="auto" w:fill="D9D9D9" w:themeFill="background1" w:themeFillShade="D9"/>
          </w:tcPr>
          <w:p w14:paraId="174B5767"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w:t>
            </w:r>
            <w:r w:rsidRPr="00FB11FB">
              <w:rPr>
                <w:rFonts w:asciiTheme="minorBidi" w:hAnsiTheme="minorBidi" w:cstheme="minorBidi"/>
                <w:sz w:val="18"/>
                <w:szCs w:val="18"/>
              </w:rPr>
              <w:t>Eastern Central</w:t>
            </w:r>
          </w:p>
        </w:tc>
      </w:tr>
      <w:tr w:rsidR="00E123C7" w:rsidRPr="00FB11FB" w14:paraId="63DE807A" w14:textId="77777777" w:rsidTr="00E123C7">
        <w:tc>
          <w:tcPr>
            <w:tcW w:w="285" w:type="pct"/>
            <w:tcBorders>
              <w:top w:val="nil"/>
              <w:left w:val="single" w:sz="2" w:space="0" w:color="auto"/>
              <w:bottom w:val="nil"/>
              <w:right w:val="nil"/>
            </w:tcBorders>
          </w:tcPr>
          <w:p w14:paraId="74C18141"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37</w:t>
            </w:r>
          </w:p>
        </w:tc>
        <w:tc>
          <w:tcPr>
            <w:tcW w:w="1383" w:type="pct"/>
            <w:tcBorders>
              <w:top w:val="nil"/>
              <w:left w:val="nil"/>
              <w:bottom w:val="nil"/>
              <w:right w:val="single" w:sz="2" w:space="0" w:color="auto"/>
            </w:tcBorders>
          </w:tcPr>
          <w:p w14:paraId="3E88A1B6"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Mediterranean and Black Sea</w:t>
            </w:r>
          </w:p>
        </w:tc>
        <w:tc>
          <w:tcPr>
            <w:tcW w:w="1664" w:type="pct"/>
            <w:gridSpan w:val="2"/>
            <w:tcBorders>
              <w:top w:val="single" w:sz="2" w:space="0" w:color="auto"/>
              <w:left w:val="single" w:sz="2" w:space="0" w:color="auto"/>
              <w:bottom w:val="nil"/>
              <w:right w:val="single" w:sz="2" w:space="0" w:color="auto"/>
            </w:tcBorders>
            <w:shd w:val="clear" w:color="auto" w:fill="808080" w:themeFill="background1" w:themeFillShade="80"/>
          </w:tcPr>
          <w:p w14:paraId="1AB089C7" w14:textId="77777777" w:rsidR="00E123C7" w:rsidRPr="00FB11FB" w:rsidRDefault="00E123C7" w:rsidP="00E123C7">
            <w:pPr>
              <w:rPr>
                <w:rFonts w:asciiTheme="minorBidi" w:hAnsiTheme="minorBidi" w:cstheme="minorBidi"/>
                <w:sz w:val="18"/>
                <w:szCs w:val="18"/>
              </w:rPr>
            </w:pPr>
            <w:r w:rsidRPr="00FB11FB">
              <w:rPr>
                <w:rFonts w:asciiTheme="minorBidi" w:hAnsiTheme="minorBidi" w:cstheme="minorBidi"/>
                <w:color w:val="FFFFFF" w:themeColor="background1"/>
                <w:sz w:val="18"/>
                <w:szCs w:val="18"/>
              </w:rPr>
              <w:t>Southern oceans and adjacent seas</w:t>
            </w:r>
          </w:p>
        </w:tc>
        <w:tc>
          <w:tcPr>
            <w:tcW w:w="283" w:type="pct"/>
            <w:tcBorders>
              <w:top w:val="nil"/>
              <w:left w:val="single" w:sz="2" w:space="0" w:color="auto"/>
              <w:bottom w:val="nil"/>
              <w:right w:val="nil"/>
            </w:tcBorders>
          </w:tcPr>
          <w:p w14:paraId="01A255CA"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 xml:space="preserve">81 </w:t>
            </w:r>
          </w:p>
        </w:tc>
        <w:tc>
          <w:tcPr>
            <w:tcW w:w="1385" w:type="pct"/>
            <w:tcBorders>
              <w:top w:val="nil"/>
              <w:left w:val="nil"/>
              <w:bottom w:val="nil"/>
              <w:right w:val="single" w:sz="2" w:space="0" w:color="auto"/>
            </w:tcBorders>
          </w:tcPr>
          <w:p w14:paraId="4BC1C63A" w14:textId="77777777" w:rsidR="00E123C7" w:rsidRPr="00FB11FB" w:rsidRDefault="00E123C7" w:rsidP="00E123C7">
            <w:pPr>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South-W</w:t>
            </w:r>
            <w:r w:rsidRPr="00FB11FB">
              <w:rPr>
                <w:rFonts w:asciiTheme="minorBidi" w:hAnsiTheme="minorBidi" w:cstheme="minorBidi"/>
                <w:sz w:val="18"/>
                <w:szCs w:val="18"/>
              </w:rPr>
              <w:t>est</w:t>
            </w:r>
          </w:p>
        </w:tc>
      </w:tr>
      <w:tr w:rsidR="00E123C7" w:rsidRPr="00FB11FB" w14:paraId="24961063" w14:textId="77777777" w:rsidTr="00E123C7">
        <w:tc>
          <w:tcPr>
            <w:tcW w:w="285" w:type="pct"/>
            <w:tcBorders>
              <w:top w:val="nil"/>
              <w:left w:val="single" w:sz="2" w:space="0" w:color="auto"/>
              <w:bottom w:val="nil"/>
              <w:right w:val="nil"/>
            </w:tcBorders>
            <w:shd w:val="clear" w:color="auto" w:fill="D9D9D9" w:themeFill="background1" w:themeFillShade="D9"/>
          </w:tcPr>
          <w:p w14:paraId="69F3B2B7"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41</w:t>
            </w:r>
          </w:p>
        </w:tc>
        <w:tc>
          <w:tcPr>
            <w:tcW w:w="1383" w:type="pct"/>
            <w:tcBorders>
              <w:top w:val="nil"/>
              <w:left w:val="nil"/>
              <w:bottom w:val="nil"/>
              <w:right w:val="single" w:sz="2" w:space="0" w:color="auto"/>
            </w:tcBorders>
            <w:shd w:val="clear" w:color="auto" w:fill="D9D9D9" w:themeFill="background1" w:themeFillShade="D9"/>
          </w:tcPr>
          <w:p w14:paraId="451C13FC"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South</w:t>
            </w:r>
            <w:r>
              <w:rPr>
                <w:rFonts w:asciiTheme="minorBidi" w:hAnsiTheme="minorBidi" w:cstheme="minorBidi"/>
                <w:sz w:val="18"/>
                <w:szCs w:val="18"/>
              </w:rPr>
              <w:t>-</w:t>
            </w:r>
            <w:r w:rsidRPr="00FB11FB">
              <w:rPr>
                <w:rFonts w:asciiTheme="minorBidi" w:hAnsiTheme="minorBidi" w:cstheme="minorBidi"/>
                <w:sz w:val="18"/>
                <w:szCs w:val="18"/>
              </w:rPr>
              <w:t>West</w:t>
            </w:r>
          </w:p>
        </w:tc>
        <w:tc>
          <w:tcPr>
            <w:tcW w:w="282" w:type="pct"/>
            <w:tcBorders>
              <w:top w:val="nil"/>
              <w:left w:val="single" w:sz="2" w:space="0" w:color="auto"/>
              <w:bottom w:val="nil"/>
              <w:right w:val="nil"/>
            </w:tcBorders>
          </w:tcPr>
          <w:p w14:paraId="61378DE6"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lang w:val="fr-FR"/>
              </w:rPr>
              <w:t>48</w:t>
            </w:r>
          </w:p>
        </w:tc>
        <w:tc>
          <w:tcPr>
            <w:tcW w:w="1382" w:type="pct"/>
            <w:tcBorders>
              <w:top w:val="nil"/>
              <w:left w:val="nil"/>
              <w:bottom w:val="nil"/>
              <w:right w:val="single" w:sz="2" w:space="0" w:color="auto"/>
            </w:tcBorders>
          </w:tcPr>
          <w:p w14:paraId="2B4BAB37"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rPr>
              <w:t>Atlantic Antarctic</w:t>
            </w:r>
          </w:p>
        </w:tc>
        <w:tc>
          <w:tcPr>
            <w:tcW w:w="283" w:type="pct"/>
            <w:tcBorders>
              <w:top w:val="nil"/>
              <w:left w:val="single" w:sz="2" w:space="0" w:color="auto"/>
              <w:bottom w:val="single" w:sz="2" w:space="0" w:color="auto"/>
              <w:right w:val="nil"/>
            </w:tcBorders>
            <w:shd w:val="clear" w:color="auto" w:fill="D9D9D9" w:themeFill="background1" w:themeFillShade="D9"/>
          </w:tcPr>
          <w:p w14:paraId="10F41DB9"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87</w:t>
            </w:r>
          </w:p>
        </w:tc>
        <w:tc>
          <w:tcPr>
            <w:tcW w:w="1385" w:type="pct"/>
            <w:tcBorders>
              <w:top w:val="nil"/>
              <w:left w:val="nil"/>
              <w:bottom w:val="single" w:sz="2" w:space="0" w:color="auto"/>
              <w:right w:val="single" w:sz="2" w:space="0" w:color="auto"/>
            </w:tcBorders>
            <w:shd w:val="clear" w:color="auto" w:fill="D9D9D9" w:themeFill="background1" w:themeFillShade="D9"/>
          </w:tcPr>
          <w:p w14:paraId="0024F34A" w14:textId="77777777" w:rsidR="00E123C7" w:rsidRPr="00FB11FB" w:rsidRDefault="00E123C7" w:rsidP="00E123C7">
            <w:pPr>
              <w:rPr>
                <w:rFonts w:asciiTheme="minorBidi" w:hAnsiTheme="minorBidi" w:cstheme="minorBidi"/>
                <w:sz w:val="18"/>
                <w:szCs w:val="18"/>
              </w:rPr>
            </w:pPr>
            <w:r w:rsidRPr="00FB11FB">
              <w:rPr>
                <w:rFonts w:asciiTheme="minorBidi" w:hAnsiTheme="minorBidi" w:cstheme="minorBidi"/>
                <w:sz w:val="18"/>
                <w:szCs w:val="18"/>
              </w:rPr>
              <w:t>Pacific,</w:t>
            </w:r>
            <w:r>
              <w:rPr>
                <w:rFonts w:asciiTheme="minorBidi" w:hAnsiTheme="minorBidi" w:cstheme="minorBidi"/>
                <w:sz w:val="18"/>
                <w:szCs w:val="18"/>
              </w:rPr>
              <w:t xml:space="preserve"> South-E</w:t>
            </w:r>
            <w:r w:rsidRPr="00FB11FB">
              <w:rPr>
                <w:rFonts w:asciiTheme="minorBidi" w:hAnsiTheme="minorBidi" w:cstheme="minorBidi"/>
                <w:sz w:val="18"/>
                <w:szCs w:val="18"/>
              </w:rPr>
              <w:t>ast</w:t>
            </w:r>
          </w:p>
        </w:tc>
      </w:tr>
      <w:tr w:rsidR="00E123C7" w:rsidRPr="00FB11FB" w14:paraId="7896AD42" w14:textId="77777777" w:rsidTr="00E123C7">
        <w:tc>
          <w:tcPr>
            <w:tcW w:w="285" w:type="pct"/>
            <w:tcBorders>
              <w:top w:val="nil"/>
              <w:left w:val="single" w:sz="2" w:space="0" w:color="auto"/>
              <w:bottom w:val="nil"/>
              <w:right w:val="nil"/>
            </w:tcBorders>
          </w:tcPr>
          <w:p w14:paraId="2BFF69C7"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47</w:t>
            </w:r>
          </w:p>
        </w:tc>
        <w:tc>
          <w:tcPr>
            <w:tcW w:w="1383" w:type="pct"/>
            <w:tcBorders>
              <w:top w:val="nil"/>
              <w:left w:val="nil"/>
              <w:bottom w:val="nil"/>
              <w:right w:val="single" w:sz="2" w:space="0" w:color="auto"/>
            </w:tcBorders>
          </w:tcPr>
          <w:p w14:paraId="0089C7EC"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South</w:t>
            </w:r>
            <w:r>
              <w:rPr>
                <w:rFonts w:asciiTheme="minorBidi" w:hAnsiTheme="minorBidi" w:cstheme="minorBidi"/>
                <w:sz w:val="18"/>
                <w:szCs w:val="18"/>
              </w:rPr>
              <w:t>-</w:t>
            </w:r>
            <w:r w:rsidRPr="00FB11FB">
              <w:rPr>
                <w:rFonts w:asciiTheme="minorBidi" w:hAnsiTheme="minorBidi" w:cstheme="minorBidi"/>
                <w:sz w:val="18"/>
                <w:szCs w:val="18"/>
              </w:rPr>
              <w:t>East</w:t>
            </w:r>
          </w:p>
        </w:tc>
        <w:tc>
          <w:tcPr>
            <w:tcW w:w="282" w:type="pct"/>
            <w:tcBorders>
              <w:top w:val="nil"/>
              <w:left w:val="single" w:sz="2" w:space="0" w:color="auto"/>
              <w:bottom w:val="nil"/>
              <w:right w:val="nil"/>
            </w:tcBorders>
            <w:shd w:val="clear" w:color="auto" w:fill="D9D9D9" w:themeFill="background1" w:themeFillShade="D9"/>
          </w:tcPr>
          <w:p w14:paraId="40C746EE"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lang w:val="fr-FR"/>
              </w:rPr>
              <w:t>58</w:t>
            </w:r>
          </w:p>
        </w:tc>
        <w:tc>
          <w:tcPr>
            <w:tcW w:w="1382" w:type="pct"/>
            <w:tcBorders>
              <w:top w:val="nil"/>
              <w:left w:val="nil"/>
              <w:bottom w:val="nil"/>
              <w:right w:val="single" w:sz="2" w:space="0" w:color="auto"/>
            </w:tcBorders>
            <w:shd w:val="clear" w:color="auto" w:fill="D9D9D9" w:themeFill="background1" w:themeFillShade="D9"/>
          </w:tcPr>
          <w:p w14:paraId="37F8FA05"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rPr>
              <w:t>Indian Ocean, Antarctic</w:t>
            </w:r>
          </w:p>
        </w:tc>
        <w:tc>
          <w:tcPr>
            <w:tcW w:w="283" w:type="pct"/>
            <w:tcBorders>
              <w:top w:val="single" w:sz="2" w:space="0" w:color="auto"/>
              <w:left w:val="single" w:sz="2" w:space="0" w:color="auto"/>
              <w:bottom w:val="nil"/>
              <w:right w:val="nil"/>
            </w:tcBorders>
          </w:tcPr>
          <w:p w14:paraId="659C63C9" w14:textId="77777777" w:rsidR="00E123C7" w:rsidRPr="00FB11FB" w:rsidRDefault="00E123C7" w:rsidP="00E123C7">
            <w:pPr>
              <w:rPr>
                <w:rFonts w:asciiTheme="minorBidi" w:hAnsiTheme="minorBidi" w:cstheme="minorBidi"/>
                <w:sz w:val="18"/>
                <w:szCs w:val="18"/>
              </w:rPr>
            </w:pPr>
          </w:p>
        </w:tc>
        <w:tc>
          <w:tcPr>
            <w:tcW w:w="1385" w:type="pct"/>
            <w:tcBorders>
              <w:top w:val="single" w:sz="2" w:space="0" w:color="auto"/>
              <w:left w:val="nil"/>
              <w:bottom w:val="nil"/>
              <w:right w:val="nil"/>
            </w:tcBorders>
          </w:tcPr>
          <w:p w14:paraId="3BAD0B48" w14:textId="77777777" w:rsidR="00E123C7" w:rsidRPr="00FB11FB" w:rsidRDefault="00E123C7" w:rsidP="00E123C7">
            <w:pPr>
              <w:rPr>
                <w:rFonts w:asciiTheme="minorBidi" w:hAnsiTheme="minorBidi" w:cstheme="minorBidi"/>
                <w:sz w:val="18"/>
                <w:szCs w:val="18"/>
              </w:rPr>
            </w:pPr>
          </w:p>
        </w:tc>
      </w:tr>
      <w:tr w:rsidR="00E123C7" w:rsidRPr="00FB11FB" w14:paraId="732B5487" w14:textId="77777777" w:rsidTr="00E123C7">
        <w:tc>
          <w:tcPr>
            <w:tcW w:w="285" w:type="pct"/>
            <w:tcBorders>
              <w:top w:val="nil"/>
              <w:left w:val="single" w:sz="2" w:space="0" w:color="auto"/>
              <w:bottom w:val="single" w:sz="2" w:space="0" w:color="auto"/>
              <w:right w:val="nil"/>
            </w:tcBorders>
            <w:shd w:val="clear" w:color="auto" w:fill="D9D9D9" w:themeFill="background1" w:themeFillShade="D9"/>
          </w:tcPr>
          <w:p w14:paraId="4781B097"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48</w:t>
            </w:r>
          </w:p>
        </w:tc>
        <w:tc>
          <w:tcPr>
            <w:tcW w:w="1383" w:type="pct"/>
            <w:tcBorders>
              <w:top w:val="nil"/>
              <w:left w:val="nil"/>
              <w:bottom w:val="single" w:sz="2" w:space="0" w:color="auto"/>
              <w:right w:val="single" w:sz="2" w:space="0" w:color="auto"/>
            </w:tcBorders>
            <w:shd w:val="clear" w:color="auto" w:fill="D9D9D9" w:themeFill="background1" w:themeFillShade="D9"/>
          </w:tcPr>
          <w:p w14:paraId="5560752F"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Atlantic,</w:t>
            </w:r>
            <w:r>
              <w:rPr>
                <w:rFonts w:asciiTheme="minorBidi" w:hAnsiTheme="minorBidi" w:cstheme="minorBidi"/>
                <w:sz w:val="18"/>
                <w:szCs w:val="18"/>
              </w:rPr>
              <w:t xml:space="preserve"> </w:t>
            </w:r>
            <w:r w:rsidRPr="00FB11FB">
              <w:rPr>
                <w:rFonts w:asciiTheme="minorBidi" w:hAnsiTheme="minorBidi" w:cstheme="minorBidi"/>
                <w:sz w:val="18"/>
                <w:szCs w:val="18"/>
              </w:rPr>
              <w:t>Antarctic</w:t>
            </w:r>
          </w:p>
        </w:tc>
        <w:tc>
          <w:tcPr>
            <w:tcW w:w="282" w:type="pct"/>
            <w:tcBorders>
              <w:top w:val="nil"/>
              <w:left w:val="single" w:sz="2" w:space="0" w:color="auto"/>
              <w:bottom w:val="single" w:sz="2" w:space="0" w:color="auto"/>
              <w:right w:val="nil"/>
            </w:tcBorders>
          </w:tcPr>
          <w:p w14:paraId="707C6E3A"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lang w:val="fr-FR"/>
              </w:rPr>
              <w:t>88</w:t>
            </w:r>
          </w:p>
        </w:tc>
        <w:tc>
          <w:tcPr>
            <w:tcW w:w="1382" w:type="pct"/>
            <w:tcBorders>
              <w:top w:val="nil"/>
              <w:left w:val="nil"/>
              <w:bottom w:val="single" w:sz="2" w:space="0" w:color="auto"/>
              <w:right w:val="single" w:sz="2" w:space="0" w:color="auto"/>
            </w:tcBorders>
          </w:tcPr>
          <w:p w14:paraId="709DA552" w14:textId="77777777" w:rsidR="00E123C7" w:rsidRPr="00FB11FB" w:rsidRDefault="00E123C7" w:rsidP="00E123C7">
            <w:pPr>
              <w:rPr>
                <w:rFonts w:asciiTheme="minorBidi" w:hAnsiTheme="minorBidi" w:cstheme="minorBidi"/>
                <w:sz w:val="18"/>
                <w:szCs w:val="18"/>
                <w:lang w:val="fr-FR"/>
              </w:rPr>
            </w:pPr>
            <w:r w:rsidRPr="00FB11FB">
              <w:rPr>
                <w:rFonts w:asciiTheme="minorBidi" w:hAnsiTheme="minorBidi" w:cstheme="minorBidi"/>
                <w:sz w:val="18"/>
                <w:szCs w:val="18"/>
              </w:rPr>
              <w:t>Pacific, Antarctic</w:t>
            </w:r>
          </w:p>
        </w:tc>
        <w:tc>
          <w:tcPr>
            <w:tcW w:w="283" w:type="pct"/>
            <w:tcBorders>
              <w:top w:val="nil"/>
              <w:left w:val="single" w:sz="2" w:space="0" w:color="auto"/>
              <w:bottom w:val="nil"/>
              <w:right w:val="nil"/>
            </w:tcBorders>
          </w:tcPr>
          <w:p w14:paraId="6ADC3D89" w14:textId="77777777" w:rsidR="00E123C7" w:rsidRPr="00FB11FB" w:rsidRDefault="00E123C7" w:rsidP="00E123C7">
            <w:pPr>
              <w:rPr>
                <w:rFonts w:asciiTheme="minorBidi" w:hAnsiTheme="minorBidi" w:cstheme="minorBidi"/>
                <w:sz w:val="18"/>
                <w:szCs w:val="18"/>
              </w:rPr>
            </w:pPr>
          </w:p>
        </w:tc>
        <w:tc>
          <w:tcPr>
            <w:tcW w:w="1385" w:type="pct"/>
            <w:tcBorders>
              <w:top w:val="nil"/>
              <w:left w:val="nil"/>
              <w:bottom w:val="nil"/>
              <w:right w:val="nil"/>
            </w:tcBorders>
          </w:tcPr>
          <w:p w14:paraId="1E31AFA0" w14:textId="77777777" w:rsidR="00E123C7" w:rsidRPr="00FB11FB" w:rsidRDefault="00E123C7" w:rsidP="00E123C7">
            <w:pPr>
              <w:rPr>
                <w:rFonts w:asciiTheme="minorBidi" w:hAnsiTheme="minorBidi" w:cstheme="minorBidi"/>
                <w:sz w:val="18"/>
                <w:szCs w:val="18"/>
              </w:rPr>
            </w:pPr>
          </w:p>
        </w:tc>
      </w:tr>
      <w:tr w:rsidR="00E123C7" w:rsidRPr="00FB11FB" w14:paraId="214E4E11" w14:textId="77777777" w:rsidTr="00E123C7">
        <w:tc>
          <w:tcPr>
            <w:tcW w:w="285" w:type="pct"/>
            <w:tcBorders>
              <w:top w:val="single" w:sz="2" w:space="0" w:color="auto"/>
              <w:left w:val="nil"/>
              <w:bottom w:val="single" w:sz="2" w:space="0" w:color="auto"/>
              <w:right w:val="nil"/>
            </w:tcBorders>
          </w:tcPr>
          <w:p w14:paraId="6056C337" w14:textId="77777777" w:rsidR="00E123C7" w:rsidRPr="00FB11FB" w:rsidRDefault="00E123C7" w:rsidP="00E123C7">
            <w:pPr>
              <w:rPr>
                <w:rFonts w:asciiTheme="minorBidi" w:hAnsiTheme="minorBidi" w:cstheme="minorBidi"/>
                <w:sz w:val="18"/>
                <w:szCs w:val="18"/>
              </w:rPr>
            </w:pPr>
          </w:p>
        </w:tc>
        <w:tc>
          <w:tcPr>
            <w:tcW w:w="1383" w:type="pct"/>
            <w:tcBorders>
              <w:top w:val="single" w:sz="2" w:space="0" w:color="auto"/>
              <w:left w:val="nil"/>
              <w:bottom w:val="single" w:sz="2" w:space="0" w:color="auto"/>
              <w:right w:val="nil"/>
            </w:tcBorders>
          </w:tcPr>
          <w:p w14:paraId="7B8BFEB3" w14:textId="77777777" w:rsidR="00E123C7" w:rsidRPr="00FB11FB" w:rsidRDefault="00E123C7" w:rsidP="00E123C7">
            <w:pPr>
              <w:rPr>
                <w:rFonts w:asciiTheme="minorBidi" w:hAnsiTheme="minorBidi" w:cstheme="minorBidi"/>
                <w:sz w:val="18"/>
                <w:szCs w:val="18"/>
              </w:rPr>
            </w:pPr>
          </w:p>
        </w:tc>
        <w:tc>
          <w:tcPr>
            <w:tcW w:w="282" w:type="pct"/>
            <w:tcBorders>
              <w:top w:val="single" w:sz="2" w:space="0" w:color="auto"/>
              <w:left w:val="nil"/>
              <w:bottom w:val="nil"/>
              <w:right w:val="nil"/>
            </w:tcBorders>
          </w:tcPr>
          <w:p w14:paraId="44B7248B" w14:textId="77777777" w:rsidR="00E123C7" w:rsidRPr="00FB11FB" w:rsidRDefault="00E123C7" w:rsidP="00E123C7">
            <w:pPr>
              <w:rPr>
                <w:rFonts w:asciiTheme="minorBidi" w:hAnsiTheme="minorBidi" w:cstheme="minorBidi"/>
                <w:sz w:val="18"/>
                <w:szCs w:val="18"/>
              </w:rPr>
            </w:pPr>
          </w:p>
        </w:tc>
        <w:tc>
          <w:tcPr>
            <w:tcW w:w="1382" w:type="pct"/>
            <w:tcBorders>
              <w:top w:val="single" w:sz="2" w:space="0" w:color="auto"/>
              <w:left w:val="nil"/>
              <w:bottom w:val="nil"/>
              <w:right w:val="nil"/>
            </w:tcBorders>
          </w:tcPr>
          <w:p w14:paraId="4101CABA" w14:textId="77777777" w:rsidR="00E123C7" w:rsidRPr="00FB11FB" w:rsidRDefault="00E123C7" w:rsidP="00E123C7">
            <w:pPr>
              <w:rPr>
                <w:rFonts w:asciiTheme="minorBidi" w:hAnsiTheme="minorBidi" w:cstheme="minorBidi"/>
                <w:sz w:val="18"/>
                <w:szCs w:val="18"/>
              </w:rPr>
            </w:pPr>
          </w:p>
        </w:tc>
        <w:tc>
          <w:tcPr>
            <w:tcW w:w="283" w:type="pct"/>
            <w:tcBorders>
              <w:top w:val="nil"/>
              <w:left w:val="nil"/>
              <w:bottom w:val="nil"/>
              <w:right w:val="nil"/>
            </w:tcBorders>
          </w:tcPr>
          <w:p w14:paraId="7CCB206D" w14:textId="77777777" w:rsidR="00E123C7" w:rsidRPr="00FB11FB" w:rsidRDefault="00E123C7" w:rsidP="00E123C7">
            <w:pPr>
              <w:rPr>
                <w:rFonts w:asciiTheme="minorBidi" w:hAnsiTheme="minorBidi" w:cstheme="minorBidi"/>
                <w:sz w:val="18"/>
                <w:szCs w:val="18"/>
              </w:rPr>
            </w:pPr>
          </w:p>
        </w:tc>
        <w:tc>
          <w:tcPr>
            <w:tcW w:w="1385" w:type="pct"/>
            <w:tcBorders>
              <w:top w:val="nil"/>
              <w:left w:val="nil"/>
              <w:bottom w:val="nil"/>
              <w:right w:val="nil"/>
            </w:tcBorders>
          </w:tcPr>
          <w:p w14:paraId="17A7F428" w14:textId="77777777" w:rsidR="00E123C7" w:rsidRPr="00FB11FB" w:rsidRDefault="00E123C7" w:rsidP="00E123C7">
            <w:pPr>
              <w:rPr>
                <w:rFonts w:asciiTheme="minorBidi" w:hAnsiTheme="minorBidi" w:cstheme="minorBidi"/>
                <w:sz w:val="18"/>
                <w:szCs w:val="18"/>
              </w:rPr>
            </w:pPr>
          </w:p>
        </w:tc>
      </w:tr>
      <w:tr w:rsidR="00E123C7" w:rsidRPr="00FB11FB" w14:paraId="62CD7E11" w14:textId="77777777" w:rsidTr="00E123C7">
        <w:tc>
          <w:tcPr>
            <w:tcW w:w="1668" w:type="pct"/>
            <w:gridSpan w:val="2"/>
            <w:tcBorders>
              <w:top w:val="single" w:sz="2" w:space="0" w:color="auto"/>
              <w:left w:val="single" w:sz="2" w:space="0" w:color="auto"/>
              <w:bottom w:val="nil"/>
              <w:right w:val="single" w:sz="2" w:space="0" w:color="auto"/>
            </w:tcBorders>
            <w:shd w:val="clear" w:color="auto" w:fill="808080" w:themeFill="background1" w:themeFillShade="80"/>
          </w:tcPr>
          <w:p w14:paraId="5415AA1B" w14:textId="77777777" w:rsidR="00E123C7" w:rsidRPr="00FB11FB" w:rsidRDefault="00E123C7" w:rsidP="00E123C7">
            <w:pPr>
              <w:rPr>
                <w:rFonts w:asciiTheme="minorBidi" w:hAnsiTheme="minorBidi" w:cstheme="minorBidi"/>
                <w:sz w:val="18"/>
                <w:szCs w:val="18"/>
              </w:rPr>
            </w:pPr>
            <w:r w:rsidRPr="00FB11FB">
              <w:rPr>
                <w:rFonts w:asciiTheme="minorBidi" w:hAnsiTheme="minorBidi" w:cstheme="minorBidi"/>
                <w:color w:val="FFFFFF" w:themeColor="background1"/>
                <w:sz w:val="18"/>
                <w:szCs w:val="18"/>
              </w:rPr>
              <w:t>Arctic Ocean</w:t>
            </w:r>
          </w:p>
        </w:tc>
        <w:tc>
          <w:tcPr>
            <w:tcW w:w="282" w:type="pct"/>
            <w:tcBorders>
              <w:top w:val="nil"/>
              <w:left w:val="single" w:sz="2" w:space="0" w:color="auto"/>
              <w:bottom w:val="nil"/>
              <w:right w:val="nil"/>
            </w:tcBorders>
          </w:tcPr>
          <w:p w14:paraId="5E2BB608" w14:textId="77777777" w:rsidR="00E123C7" w:rsidRPr="00FB11FB" w:rsidRDefault="00E123C7" w:rsidP="00E123C7">
            <w:pPr>
              <w:rPr>
                <w:rFonts w:asciiTheme="minorBidi" w:hAnsiTheme="minorBidi" w:cstheme="minorBidi"/>
                <w:sz w:val="18"/>
                <w:szCs w:val="18"/>
              </w:rPr>
            </w:pPr>
          </w:p>
        </w:tc>
        <w:tc>
          <w:tcPr>
            <w:tcW w:w="1382" w:type="pct"/>
            <w:tcBorders>
              <w:top w:val="nil"/>
              <w:left w:val="nil"/>
              <w:bottom w:val="nil"/>
              <w:right w:val="nil"/>
            </w:tcBorders>
          </w:tcPr>
          <w:p w14:paraId="4DF34425" w14:textId="77777777" w:rsidR="00E123C7" w:rsidRPr="00FB11FB" w:rsidRDefault="00E123C7" w:rsidP="00E123C7">
            <w:pPr>
              <w:rPr>
                <w:rFonts w:asciiTheme="minorBidi" w:hAnsiTheme="minorBidi" w:cstheme="minorBidi"/>
                <w:sz w:val="18"/>
                <w:szCs w:val="18"/>
              </w:rPr>
            </w:pPr>
          </w:p>
        </w:tc>
        <w:tc>
          <w:tcPr>
            <w:tcW w:w="283" w:type="pct"/>
            <w:tcBorders>
              <w:top w:val="nil"/>
              <w:left w:val="nil"/>
              <w:bottom w:val="nil"/>
              <w:right w:val="nil"/>
            </w:tcBorders>
          </w:tcPr>
          <w:p w14:paraId="088A2739" w14:textId="77777777" w:rsidR="00E123C7" w:rsidRPr="00FB11FB" w:rsidRDefault="00E123C7" w:rsidP="00E123C7">
            <w:pPr>
              <w:rPr>
                <w:rFonts w:asciiTheme="minorBidi" w:hAnsiTheme="minorBidi" w:cstheme="minorBidi"/>
                <w:sz w:val="18"/>
                <w:szCs w:val="18"/>
              </w:rPr>
            </w:pPr>
          </w:p>
        </w:tc>
        <w:tc>
          <w:tcPr>
            <w:tcW w:w="1385" w:type="pct"/>
            <w:tcBorders>
              <w:top w:val="nil"/>
              <w:left w:val="nil"/>
              <w:bottom w:val="nil"/>
              <w:right w:val="nil"/>
            </w:tcBorders>
          </w:tcPr>
          <w:p w14:paraId="370F58C6" w14:textId="77777777" w:rsidR="00E123C7" w:rsidRPr="00FB11FB" w:rsidRDefault="00E123C7" w:rsidP="00E123C7">
            <w:pPr>
              <w:rPr>
                <w:rFonts w:asciiTheme="minorBidi" w:hAnsiTheme="minorBidi" w:cstheme="minorBidi"/>
                <w:sz w:val="18"/>
                <w:szCs w:val="18"/>
              </w:rPr>
            </w:pPr>
          </w:p>
        </w:tc>
      </w:tr>
      <w:tr w:rsidR="00E123C7" w:rsidRPr="00FB11FB" w14:paraId="6BBF4953" w14:textId="77777777" w:rsidTr="00E123C7">
        <w:tc>
          <w:tcPr>
            <w:tcW w:w="285" w:type="pct"/>
            <w:tcBorders>
              <w:top w:val="nil"/>
              <w:left w:val="single" w:sz="2" w:space="0" w:color="auto"/>
              <w:bottom w:val="single" w:sz="2" w:space="0" w:color="auto"/>
              <w:right w:val="nil"/>
            </w:tcBorders>
          </w:tcPr>
          <w:p w14:paraId="006A3FBA"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18</w:t>
            </w:r>
          </w:p>
        </w:tc>
        <w:tc>
          <w:tcPr>
            <w:tcW w:w="1383" w:type="pct"/>
            <w:tcBorders>
              <w:top w:val="nil"/>
              <w:left w:val="nil"/>
              <w:bottom w:val="single" w:sz="2" w:space="0" w:color="auto"/>
              <w:right w:val="single" w:sz="2" w:space="0" w:color="auto"/>
            </w:tcBorders>
          </w:tcPr>
          <w:p w14:paraId="071B651E" w14:textId="77777777" w:rsidR="00E123C7" w:rsidRPr="00FB11FB" w:rsidRDefault="00E123C7" w:rsidP="00E123C7">
            <w:pPr>
              <w:pStyle w:val="NormalWeb"/>
              <w:rPr>
                <w:rFonts w:asciiTheme="minorBidi" w:hAnsiTheme="minorBidi" w:cstheme="minorBidi"/>
                <w:sz w:val="18"/>
                <w:szCs w:val="18"/>
              </w:rPr>
            </w:pPr>
            <w:r w:rsidRPr="00FB11FB">
              <w:rPr>
                <w:rFonts w:asciiTheme="minorBidi" w:hAnsiTheme="minorBidi" w:cstheme="minorBidi"/>
                <w:sz w:val="18"/>
                <w:szCs w:val="18"/>
              </w:rPr>
              <w:t>Arctic Sea</w:t>
            </w:r>
          </w:p>
        </w:tc>
        <w:tc>
          <w:tcPr>
            <w:tcW w:w="282" w:type="pct"/>
            <w:tcBorders>
              <w:top w:val="nil"/>
              <w:left w:val="single" w:sz="2" w:space="0" w:color="auto"/>
              <w:bottom w:val="nil"/>
              <w:right w:val="nil"/>
            </w:tcBorders>
          </w:tcPr>
          <w:p w14:paraId="4102D943" w14:textId="77777777" w:rsidR="00E123C7" w:rsidRPr="00FB11FB" w:rsidRDefault="00E123C7" w:rsidP="00E123C7">
            <w:pPr>
              <w:rPr>
                <w:rFonts w:asciiTheme="minorBidi" w:hAnsiTheme="minorBidi" w:cstheme="minorBidi"/>
                <w:sz w:val="18"/>
                <w:szCs w:val="18"/>
              </w:rPr>
            </w:pPr>
          </w:p>
        </w:tc>
        <w:tc>
          <w:tcPr>
            <w:tcW w:w="1382" w:type="pct"/>
            <w:tcBorders>
              <w:top w:val="nil"/>
              <w:left w:val="nil"/>
              <w:bottom w:val="nil"/>
              <w:right w:val="nil"/>
            </w:tcBorders>
          </w:tcPr>
          <w:p w14:paraId="2555A882" w14:textId="77777777" w:rsidR="00E123C7" w:rsidRPr="00FB11FB" w:rsidRDefault="00E123C7" w:rsidP="00E123C7">
            <w:pPr>
              <w:rPr>
                <w:rFonts w:asciiTheme="minorBidi" w:hAnsiTheme="minorBidi" w:cstheme="minorBidi"/>
                <w:sz w:val="18"/>
                <w:szCs w:val="18"/>
              </w:rPr>
            </w:pPr>
          </w:p>
        </w:tc>
        <w:tc>
          <w:tcPr>
            <w:tcW w:w="283" w:type="pct"/>
            <w:tcBorders>
              <w:top w:val="nil"/>
              <w:left w:val="nil"/>
              <w:bottom w:val="nil"/>
              <w:right w:val="nil"/>
            </w:tcBorders>
          </w:tcPr>
          <w:p w14:paraId="622E5832" w14:textId="77777777" w:rsidR="00E123C7" w:rsidRPr="00FB11FB" w:rsidRDefault="00E123C7" w:rsidP="00E123C7">
            <w:pPr>
              <w:rPr>
                <w:rFonts w:asciiTheme="minorBidi" w:hAnsiTheme="minorBidi" w:cstheme="minorBidi"/>
                <w:sz w:val="18"/>
                <w:szCs w:val="18"/>
              </w:rPr>
            </w:pPr>
          </w:p>
        </w:tc>
        <w:tc>
          <w:tcPr>
            <w:tcW w:w="1385" w:type="pct"/>
            <w:tcBorders>
              <w:top w:val="nil"/>
              <w:left w:val="nil"/>
              <w:bottom w:val="nil"/>
              <w:right w:val="nil"/>
            </w:tcBorders>
          </w:tcPr>
          <w:p w14:paraId="26FA4F41" w14:textId="77777777" w:rsidR="00E123C7" w:rsidRPr="00FB11FB" w:rsidRDefault="00E123C7" w:rsidP="00E123C7">
            <w:pPr>
              <w:rPr>
                <w:rFonts w:asciiTheme="minorBidi" w:hAnsiTheme="minorBidi" w:cstheme="minorBidi"/>
                <w:sz w:val="18"/>
                <w:szCs w:val="18"/>
              </w:rPr>
            </w:pPr>
          </w:p>
        </w:tc>
      </w:tr>
    </w:tbl>
    <w:p w14:paraId="246CF7C1" w14:textId="77777777" w:rsidR="00E123C7" w:rsidRDefault="00E123C7" w:rsidP="00E123C7"/>
    <w:p w14:paraId="036971AC" w14:textId="77777777" w:rsidR="00E123C7" w:rsidRDefault="00E123C7" w:rsidP="00E123C7"/>
    <w:p w14:paraId="7F3A7CB1" w14:textId="77777777" w:rsidR="00E123C7" w:rsidRDefault="00E123C7" w:rsidP="00E123C7">
      <w:r>
        <w:rPr>
          <w:noProof/>
          <w:lang w:eastAsia="en-GB" w:bidi="he-IL"/>
        </w:rPr>
        <w:drawing>
          <wp:inline distT="0" distB="0" distL="0" distR="0" wp14:anchorId="133AA28E" wp14:editId="4B7AD968">
            <wp:extent cx="5731510" cy="3897730"/>
            <wp:effectExtent l="0" t="0" r="2540" b="7620"/>
            <wp:docPr id="53" name="Picture 53" descr="FAOAreas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OAreasMa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897730"/>
                    </a:xfrm>
                    <a:prstGeom prst="rect">
                      <a:avLst/>
                    </a:prstGeom>
                    <a:noFill/>
                    <a:ln>
                      <a:noFill/>
                    </a:ln>
                  </pic:spPr>
                </pic:pic>
              </a:graphicData>
            </a:graphic>
          </wp:inline>
        </w:drawing>
      </w:r>
    </w:p>
    <w:p w14:paraId="01CE8EC3" w14:textId="77777777" w:rsidR="00E123C7" w:rsidRPr="00D91C67" w:rsidRDefault="00E123C7" w:rsidP="00E123C7">
      <w:pPr>
        <w:rPr>
          <w:rFonts w:asciiTheme="minorBidi" w:hAnsiTheme="minorBidi" w:cstheme="minorBidi"/>
          <w:lang w:val="fr-FR"/>
        </w:rPr>
      </w:pPr>
      <w:r w:rsidRPr="00D91C67">
        <w:rPr>
          <w:rFonts w:asciiTheme="minorBidi" w:hAnsiTheme="minorBidi" w:cstheme="minorBidi"/>
          <w:lang w:val="fr-FR"/>
        </w:rPr>
        <w:t xml:space="preserve">Source: </w:t>
      </w:r>
      <w:hyperlink r:id="rId70" w:history="1">
        <w:r w:rsidRPr="00D91C67">
          <w:rPr>
            <w:rStyle w:val="Hyperlink"/>
            <w:rFonts w:asciiTheme="minorBidi" w:hAnsiTheme="minorBidi" w:cstheme="minorBidi"/>
            <w:lang w:val="fr-FR"/>
          </w:rPr>
          <w:t>http://www.fao.org/fishery/area/search/en</w:t>
        </w:r>
      </w:hyperlink>
    </w:p>
    <w:p w14:paraId="6C477713" w14:textId="77777777" w:rsidR="00E123C7" w:rsidRDefault="00E123C7" w:rsidP="00E123C7">
      <w:pPr>
        <w:rPr>
          <w:rFonts w:ascii="Times New Roman" w:hAnsi="Times New Roman" w:cs="Times New Roman"/>
          <w:b/>
          <w:bCs/>
          <w:i/>
          <w:iCs/>
          <w:sz w:val="24"/>
          <w:szCs w:val="24"/>
        </w:rPr>
      </w:pPr>
      <w:r>
        <w:br w:type="page"/>
      </w:r>
    </w:p>
    <w:p w14:paraId="0CB00281" w14:textId="77777777" w:rsidR="00E123C7" w:rsidRDefault="00E123C7" w:rsidP="00E123C7">
      <w:pPr>
        <w:pStyle w:val="Style2"/>
      </w:pPr>
      <w:bookmarkStart w:id="164" w:name="_Toc445210694"/>
      <w:r>
        <w:lastRenderedPageBreak/>
        <w:t>Appendix 2.2 –</w:t>
      </w:r>
      <w:r w:rsidRPr="00F12A1C">
        <w:t xml:space="preserve"> </w:t>
      </w:r>
      <w:proofErr w:type="spellStart"/>
      <w:r>
        <w:t>AquaMaps</w:t>
      </w:r>
      <w:proofErr w:type="spellEnd"/>
      <w:r>
        <w:t xml:space="preserve"> five-star rating system</w:t>
      </w:r>
      <w:bookmarkEnd w:id="164"/>
    </w:p>
    <w:p w14:paraId="575CB6F3" w14:textId="77777777" w:rsidR="00E123C7" w:rsidRPr="000235AD" w:rsidRDefault="00E123C7" w:rsidP="00E123C7">
      <w:pPr>
        <w:rPr>
          <w:rFonts w:ascii="Times New Roman" w:hAnsi="Times New Roman" w:cs="Times New Roman"/>
          <w:sz w:val="24"/>
          <w:szCs w:val="24"/>
        </w:rPr>
      </w:pPr>
      <w:r>
        <w:rPr>
          <w:rFonts w:ascii="Times New Roman" w:hAnsi="Times New Roman" w:cs="Times New Roman"/>
          <w:sz w:val="24"/>
          <w:szCs w:val="24"/>
        </w:rPr>
        <w:t>This appendix contains the F</w:t>
      </w:r>
      <w:r w:rsidRPr="000235AD">
        <w:rPr>
          <w:rFonts w:ascii="Times New Roman" w:hAnsi="Times New Roman" w:cs="Times New Roman"/>
          <w:sz w:val="24"/>
          <w:szCs w:val="24"/>
        </w:rPr>
        <w:t>ive</w:t>
      </w:r>
      <w:r>
        <w:rPr>
          <w:rFonts w:ascii="Times New Roman" w:hAnsi="Times New Roman" w:cs="Times New Roman"/>
          <w:sz w:val="24"/>
          <w:szCs w:val="24"/>
        </w:rPr>
        <w:t>-S</w:t>
      </w:r>
      <w:r w:rsidRPr="000235AD">
        <w:rPr>
          <w:rFonts w:ascii="Times New Roman" w:hAnsi="Times New Roman" w:cs="Times New Roman"/>
          <w:sz w:val="24"/>
          <w:szCs w:val="24"/>
        </w:rPr>
        <w:t xml:space="preserve">tar Rating Scheme to guide an expert-reviewer in evaluating the reliability of an </w:t>
      </w:r>
      <w:proofErr w:type="spellStart"/>
      <w:r w:rsidRPr="000235AD">
        <w:rPr>
          <w:rFonts w:ascii="Times New Roman" w:hAnsi="Times New Roman" w:cs="Times New Roman"/>
          <w:sz w:val="24"/>
          <w:szCs w:val="24"/>
        </w:rPr>
        <w:t>AquaMaps</w:t>
      </w:r>
      <w:proofErr w:type="spellEnd"/>
      <w:r w:rsidRPr="000235AD">
        <w:rPr>
          <w:rFonts w:ascii="Times New Roman" w:hAnsi="Times New Roman" w:cs="Times New Roman"/>
          <w:sz w:val="24"/>
          <w:szCs w:val="24"/>
        </w:rPr>
        <w:t xml:space="preserve"> native range prediction for a given species</w:t>
      </w:r>
      <w:r>
        <w:rPr>
          <w:rFonts w:ascii="Times New Roman" w:hAnsi="Times New Roman" w:cs="Times New Roman"/>
          <w:sz w:val="24"/>
          <w:szCs w:val="24"/>
        </w:rPr>
        <w:t>.</w:t>
      </w:r>
    </w:p>
    <w:p w14:paraId="1AE368F0" w14:textId="77777777" w:rsidR="00E123C7" w:rsidRPr="000235AD" w:rsidRDefault="00E123C7" w:rsidP="00E123C7">
      <w:pPr>
        <w:ind w:left="72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02"/>
        <w:gridCol w:w="1608"/>
        <w:gridCol w:w="1463"/>
        <w:gridCol w:w="1616"/>
        <w:gridCol w:w="1547"/>
        <w:gridCol w:w="1280"/>
      </w:tblGrid>
      <w:tr w:rsidR="00E123C7" w14:paraId="742018A3" w14:textId="77777777" w:rsidTr="00E123C7">
        <w:tc>
          <w:tcPr>
            <w:tcW w:w="2196" w:type="dxa"/>
            <w:vMerge w:val="restart"/>
            <w:shd w:val="clear" w:color="auto" w:fill="auto"/>
            <w:vAlign w:val="center"/>
          </w:tcPr>
          <w:p w14:paraId="213D7ECE" w14:textId="77777777" w:rsidR="00E123C7" w:rsidRDefault="00E123C7" w:rsidP="00E123C7">
            <w:pPr>
              <w:pStyle w:val="Tablecolumnlabelformat"/>
            </w:pPr>
            <w:r>
              <w:t>Criteria</w:t>
            </w:r>
          </w:p>
        </w:tc>
        <w:tc>
          <w:tcPr>
            <w:tcW w:w="10980" w:type="dxa"/>
            <w:gridSpan w:val="5"/>
            <w:shd w:val="clear" w:color="auto" w:fill="auto"/>
          </w:tcPr>
          <w:p w14:paraId="4F36607A" w14:textId="77777777" w:rsidR="00E123C7" w:rsidRDefault="00E123C7" w:rsidP="00E123C7">
            <w:pPr>
              <w:pStyle w:val="Tablecolumnlabelformat"/>
            </w:pPr>
            <w:r>
              <w:t>Star Rating</w:t>
            </w:r>
          </w:p>
        </w:tc>
      </w:tr>
      <w:tr w:rsidR="00E123C7" w:rsidRPr="00571CD9" w14:paraId="6DE62C83" w14:textId="77777777" w:rsidTr="00E123C7">
        <w:trPr>
          <w:trHeight w:val="236"/>
        </w:trPr>
        <w:tc>
          <w:tcPr>
            <w:tcW w:w="2196" w:type="dxa"/>
            <w:vMerge/>
            <w:shd w:val="clear" w:color="auto" w:fill="auto"/>
          </w:tcPr>
          <w:p w14:paraId="0E5E09C6" w14:textId="77777777" w:rsidR="00E123C7" w:rsidRDefault="00E123C7" w:rsidP="00E123C7">
            <w:pPr>
              <w:pStyle w:val="Tablebodyformat-small"/>
            </w:pPr>
          </w:p>
        </w:tc>
        <w:tc>
          <w:tcPr>
            <w:tcW w:w="2196" w:type="dxa"/>
            <w:shd w:val="clear" w:color="auto" w:fill="auto"/>
          </w:tcPr>
          <w:p w14:paraId="48A99B6A" w14:textId="77777777" w:rsidR="00E123C7" w:rsidRDefault="00E123C7" w:rsidP="00E123C7">
            <w:pPr>
              <w:pStyle w:val="Tablecolumnlabelformat"/>
            </w:pPr>
            <w:r>
              <w:t>5</w:t>
            </w:r>
          </w:p>
        </w:tc>
        <w:tc>
          <w:tcPr>
            <w:tcW w:w="2196" w:type="dxa"/>
            <w:shd w:val="clear" w:color="auto" w:fill="auto"/>
          </w:tcPr>
          <w:p w14:paraId="2DBC0AF9" w14:textId="77777777" w:rsidR="00E123C7" w:rsidRDefault="00E123C7" w:rsidP="00E123C7">
            <w:pPr>
              <w:pStyle w:val="Tablecolumnlabelformat"/>
            </w:pPr>
            <w:r>
              <w:t>4</w:t>
            </w:r>
          </w:p>
        </w:tc>
        <w:tc>
          <w:tcPr>
            <w:tcW w:w="2196" w:type="dxa"/>
            <w:shd w:val="clear" w:color="auto" w:fill="auto"/>
          </w:tcPr>
          <w:p w14:paraId="21FDC7A7" w14:textId="77777777" w:rsidR="00E123C7" w:rsidRDefault="00E123C7" w:rsidP="00E123C7">
            <w:pPr>
              <w:pStyle w:val="Tablecolumnlabelformat"/>
            </w:pPr>
            <w:r>
              <w:t>3</w:t>
            </w:r>
          </w:p>
        </w:tc>
        <w:tc>
          <w:tcPr>
            <w:tcW w:w="2196" w:type="dxa"/>
            <w:shd w:val="clear" w:color="auto" w:fill="auto"/>
          </w:tcPr>
          <w:p w14:paraId="1FE1194D" w14:textId="77777777" w:rsidR="00E123C7" w:rsidRDefault="00E123C7" w:rsidP="00E123C7">
            <w:pPr>
              <w:pStyle w:val="Tablecolumnlabelformat"/>
            </w:pPr>
            <w:r>
              <w:t>2</w:t>
            </w:r>
          </w:p>
        </w:tc>
        <w:tc>
          <w:tcPr>
            <w:tcW w:w="2196" w:type="dxa"/>
            <w:shd w:val="clear" w:color="auto" w:fill="auto"/>
          </w:tcPr>
          <w:p w14:paraId="19946B54" w14:textId="77777777" w:rsidR="00E123C7" w:rsidRDefault="00E123C7" w:rsidP="00E123C7">
            <w:pPr>
              <w:pStyle w:val="Tablecolumnlabelformat"/>
            </w:pPr>
            <w:r>
              <w:t>1</w:t>
            </w:r>
          </w:p>
        </w:tc>
      </w:tr>
      <w:tr w:rsidR="00E123C7" w14:paraId="21BEEE89" w14:textId="77777777" w:rsidTr="00E123C7">
        <w:tc>
          <w:tcPr>
            <w:tcW w:w="2196" w:type="dxa"/>
            <w:shd w:val="clear" w:color="auto" w:fill="auto"/>
          </w:tcPr>
          <w:p w14:paraId="324683DE" w14:textId="77777777" w:rsidR="00E123C7" w:rsidRDefault="00E123C7" w:rsidP="00E123C7">
            <w:pPr>
              <w:pStyle w:val="Tablebodyformat-small"/>
              <w:numPr>
                <w:ilvl w:val="0"/>
                <w:numId w:val="0"/>
              </w:numPr>
            </w:pPr>
            <w:r>
              <w:t>Environmental envelopes</w:t>
            </w:r>
          </w:p>
        </w:tc>
        <w:tc>
          <w:tcPr>
            <w:tcW w:w="2196" w:type="dxa"/>
            <w:shd w:val="clear" w:color="auto" w:fill="auto"/>
          </w:tcPr>
          <w:p w14:paraId="563DB33D" w14:textId="77777777" w:rsidR="00E123C7" w:rsidRDefault="00E123C7" w:rsidP="00E123C7">
            <w:pPr>
              <w:pStyle w:val="Tablebodyformat-small"/>
              <w:numPr>
                <w:ilvl w:val="0"/>
                <w:numId w:val="0"/>
              </w:numPr>
            </w:pPr>
            <w:r>
              <w:t>Envelopes ok; no further edits recommended</w:t>
            </w:r>
          </w:p>
        </w:tc>
        <w:tc>
          <w:tcPr>
            <w:tcW w:w="2196" w:type="dxa"/>
            <w:shd w:val="clear" w:color="auto" w:fill="auto"/>
          </w:tcPr>
          <w:p w14:paraId="181211F7" w14:textId="77777777" w:rsidR="00E123C7" w:rsidRDefault="00E123C7" w:rsidP="00E123C7">
            <w:pPr>
              <w:pStyle w:val="Tablebodyformat-small"/>
              <w:numPr>
                <w:ilvl w:val="0"/>
                <w:numId w:val="0"/>
              </w:numPr>
            </w:pPr>
            <w:r>
              <w:t>Envelopes ok; no further edits recommended</w:t>
            </w:r>
          </w:p>
        </w:tc>
        <w:tc>
          <w:tcPr>
            <w:tcW w:w="2196" w:type="dxa"/>
            <w:shd w:val="clear" w:color="auto" w:fill="auto"/>
          </w:tcPr>
          <w:p w14:paraId="0847EC4D" w14:textId="77777777" w:rsidR="00E123C7" w:rsidRDefault="00E123C7" w:rsidP="00E123C7">
            <w:pPr>
              <w:pStyle w:val="Tablebodyformat-small"/>
              <w:numPr>
                <w:ilvl w:val="0"/>
                <w:numId w:val="0"/>
              </w:numPr>
            </w:pPr>
            <w:r>
              <w:t>Envelopes ok although species known to have large inter-annual changes in habitat usage are only inadequately captured by single annual envelope</w:t>
            </w:r>
          </w:p>
        </w:tc>
        <w:tc>
          <w:tcPr>
            <w:tcW w:w="2196" w:type="dxa"/>
            <w:shd w:val="clear" w:color="auto" w:fill="auto"/>
          </w:tcPr>
          <w:p w14:paraId="4A4108F5" w14:textId="77777777" w:rsidR="00E123C7" w:rsidRDefault="00E123C7" w:rsidP="00E123C7">
            <w:pPr>
              <w:pStyle w:val="Tablebodyformat-small"/>
              <w:numPr>
                <w:ilvl w:val="0"/>
                <w:numId w:val="0"/>
              </w:numPr>
            </w:pPr>
            <w:r>
              <w:t>Envelopes ok but may still be improved by adjusting parameters (&gt;2); or available environmental parameters are unable to adequately describe species occurrence</w:t>
            </w:r>
          </w:p>
        </w:tc>
        <w:tc>
          <w:tcPr>
            <w:tcW w:w="2196" w:type="dxa"/>
            <w:shd w:val="clear" w:color="auto" w:fill="auto"/>
          </w:tcPr>
          <w:p w14:paraId="3C0187AE" w14:textId="77777777" w:rsidR="00E123C7" w:rsidRDefault="00E123C7" w:rsidP="00E123C7">
            <w:pPr>
              <w:pStyle w:val="Tablebodyformat-small"/>
              <w:numPr>
                <w:ilvl w:val="0"/>
                <w:numId w:val="0"/>
              </w:numPr>
            </w:pPr>
            <w:r>
              <w:t>Computer-generated map</w:t>
            </w:r>
          </w:p>
        </w:tc>
      </w:tr>
      <w:tr w:rsidR="00E123C7" w14:paraId="6F2C1070" w14:textId="77777777" w:rsidTr="00E123C7">
        <w:tc>
          <w:tcPr>
            <w:tcW w:w="2196" w:type="dxa"/>
            <w:shd w:val="clear" w:color="auto" w:fill="auto"/>
          </w:tcPr>
          <w:p w14:paraId="34D1CCD2" w14:textId="77777777" w:rsidR="00E123C7" w:rsidRDefault="00E123C7" w:rsidP="00E123C7">
            <w:pPr>
              <w:pStyle w:val="Tablebodyformat-small"/>
              <w:numPr>
                <w:ilvl w:val="0"/>
                <w:numId w:val="0"/>
              </w:numPr>
            </w:pPr>
            <w:r>
              <w:t>Area restrictions</w:t>
            </w:r>
          </w:p>
        </w:tc>
        <w:tc>
          <w:tcPr>
            <w:tcW w:w="2196" w:type="dxa"/>
            <w:shd w:val="clear" w:color="auto" w:fill="auto"/>
          </w:tcPr>
          <w:p w14:paraId="6FAB5FF7" w14:textId="77777777" w:rsidR="00E123C7" w:rsidRDefault="00E123C7" w:rsidP="00E123C7">
            <w:pPr>
              <w:pStyle w:val="Tablebodyformat-small"/>
              <w:numPr>
                <w:ilvl w:val="0"/>
                <w:numId w:val="0"/>
              </w:numPr>
            </w:pPr>
            <w:bookmarkStart w:id="165" w:name="OLE_LINK4"/>
            <w:bookmarkStart w:id="166" w:name="OLE_LINK5"/>
            <w:r>
              <w:t>Bounding box/basins complete and with good fit to known distribution</w:t>
            </w:r>
            <w:bookmarkEnd w:id="165"/>
            <w:bookmarkEnd w:id="166"/>
          </w:p>
        </w:tc>
        <w:tc>
          <w:tcPr>
            <w:tcW w:w="2196" w:type="dxa"/>
            <w:shd w:val="clear" w:color="auto" w:fill="auto"/>
          </w:tcPr>
          <w:p w14:paraId="1C8D721B" w14:textId="77777777" w:rsidR="00E123C7" w:rsidRDefault="00E123C7" w:rsidP="00E123C7">
            <w:pPr>
              <w:pStyle w:val="Tablebodyformat-small"/>
              <w:numPr>
                <w:ilvl w:val="0"/>
                <w:numId w:val="0"/>
              </w:numPr>
            </w:pPr>
            <w:r>
              <w:t>Bounding box/basins complete and with good fit to known distribution</w:t>
            </w:r>
          </w:p>
        </w:tc>
        <w:tc>
          <w:tcPr>
            <w:tcW w:w="2196" w:type="dxa"/>
            <w:shd w:val="clear" w:color="auto" w:fill="auto"/>
          </w:tcPr>
          <w:p w14:paraId="795F3485" w14:textId="77777777" w:rsidR="00E123C7" w:rsidRDefault="00E123C7" w:rsidP="00E123C7">
            <w:pPr>
              <w:pStyle w:val="Tablebodyformat-small"/>
              <w:numPr>
                <w:ilvl w:val="0"/>
                <w:numId w:val="0"/>
              </w:numPr>
            </w:pPr>
            <w:r>
              <w:t>Uses bounding box/basins; no further improvements of bounding box/basins possible but areas of false predicted presence remain</w:t>
            </w:r>
          </w:p>
        </w:tc>
        <w:tc>
          <w:tcPr>
            <w:tcW w:w="2196" w:type="dxa"/>
            <w:shd w:val="clear" w:color="auto" w:fill="auto"/>
          </w:tcPr>
          <w:p w14:paraId="546ED3CB" w14:textId="77777777" w:rsidR="00E123C7" w:rsidRDefault="00E123C7" w:rsidP="00E123C7">
            <w:pPr>
              <w:pStyle w:val="Tablebodyformat-small"/>
              <w:numPr>
                <w:ilvl w:val="0"/>
                <w:numId w:val="0"/>
              </w:numPr>
            </w:pPr>
            <w:r>
              <w:t>No bounding box/basins; defined by FAO areas that encompass entire known range</w:t>
            </w:r>
          </w:p>
        </w:tc>
        <w:tc>
          <w:tcPr>
            <w:tcW w:w="2196" w:type="dxa"/>
            <w:shd w:val="clear" w:color="auto" w:fill="auto"/>
          </w:tcPr>
          <w:p w14:paraId="3ABFE7CA" w14:textId="77777777" w:rsidR="00E123C7" w:rsidRDefault="00E123C7" w:rsidP="00E123C7">
            <w:pPr>
              <w:pStyle w:val="Tablebodyformat-small"/>
              <w:numPr>
                <w:ilvl w:val="0"/>
                <w:numId w:val="0"/>
              </w:numPr>
            </w:pPr>
            <w:r>
              <w:t>Computer-generated map</w:t>
            </w:r>
          </w:p>
        </w:tc>
      </w:tr>
      <w:tr w:rsidR="00E123C7" w14:paraId="6BB5AE58" w14:textId="77777777" w:rsidTr="00E123C7">
        <w:tc>
          <w:tcPr>
            <w:tcW w:w="2196" w:type="dxa"/>
            <w:shd w:val="clear" w:color="auto" w:fill="auto"/>
          </w:tcPr>
          <w:p w14:paraId="087F93A6" w14:textId="77777777" w:rsidR="00E123C7" w:rsidRDefault="00E123C7" w:rsidP="00E123C7">
            <w:pPr>
              <w:pStyle w:val="Tablebodyformat-small"/>
              <w:numPr>
                <w:ilvl w:val="0"/>
                <w:numId w:val="0"/>
              </w:numPr>
            </w:pPr>
            <w:r>
              <w:t>Point data/good cells</w:t>
            </w:r>
          </w:p>
        </w:tc>
        <w:tc>
          <w:tcPr>
            <w:tcW w:w="2196" w:type="dxa"/>
            <w:shd w:val="clear" w:color="auto" w:fill="auto"/>
          </w:tcPr>
          <w:p w14:paraId="214FFDA1" w14:textId="77777777" w:rsidR="00E123C7" w:rsidRDefault="00E123C7" w:rsidP="00E123C7">
            <w:pPr>
              <w:pStyle w:val="Tablebodyformat-small"/>
              <w:numPr>
                <w:ilvl w:val="0"/>
                <w:numId w:val="0"/>
              </w:numPr>
            </w:pPr>
            <w:r>
              <w:t>Adequately large sample size; samples cover representative portion of species range; no apparent bias introduced; no good cells needed to be added/ removed</w:t>
            </w:r>
          </w:p>
        </w:tc>
        <w:tc>
          <w:tcPr>
            <w:tcW w:w="2196" w:type="dxa"/>
            <w:shd w:val="clear" w:color="auto" w:fill="auto"/>
          </w:tcPr>
          <w:p w14:paraId="14C1D76B" w14:textId="77777777" w:rsidR="00E123C7" w:rsidRDefault="00E123C7" w:rsidP="00E123C7">
            <w:pPr>
              <w:pStyle w:val="Tablebodyformat-small"/>
              <w:numPr>
                <w:ilvl w:val="0"/>
                <w:numId w:val="0"/>
              </w:numPr>
            </w:pPr>
            <w:r>
              <w:t>Adequately large sample size; samples cover representative portion of species range; biases were corrected by adding or removing good cells</w:t>
            </w:r>
          </w:p>
        </w:tc>
        <w:tc>
          <w:tcPr>
            <w:tcW w:w="2196" w:type="dxa"/>
            <w:shd w:val="clear" w:color="auto" w:fill="auto"/>
          </w:tcPr>
          <w:p w14:paraId="6B71D3BF" w14:textId="77777777" w:rsidR="00E123C7" w:rsidRDefault="00E123C7" w:rsidP="00E123C7">
            <w:pPr>
              <w:pStyle w:val="Tablebodyformat-small"/>
              <w:numPr>
                <w:ilvl w:val="0"/>
                <w:numId w:val="0"/>
              </w:numPr>
            </w:pPr>
            <w:r>
              <w:t>Medium sample size and coverage of known species range but strong effort  biases due to heterogeneous sampling effort; possible point data bias/output can only be improved with addition/deletion of a large number of good cells</w:t>
            </w:r>
          </w:p>
        </w:tc>
        <w:tc>
          <w:tcPr>
            <w:tcW w:w="2196" w:type="dxa"/>
            <w:shd w:val="clear" w:color="auto" w:fill="auto"/>
          </w:tcPr>
          <w:p w14:paraId="08D54937" w14:textId="77777777" w:rsidR="00E123C7" w:rsidRDefault="00E123C7" w:rsidP="00E123C7">
            <w:pPr>
              <w:pStyle w:val="Tablebodyformat-small"/>
              <w:numPr>
                <w:ilvl w:val="0"/>
                <w:numId w:val="0"/>
              </w:numPr>
            </w:pPr>
            <w:r>
              <w:t>Low sample size, non-representative coverage of species range by sampling</w:t>
            </w:r>
          </w:p>
        </w:tc>
        <w:tc>
          <w:tcPr>
            <w:tcW w:w="2196" w:type="dxa"/>
            <w:shd w:val="clear" w:color="auto" w:fill="auto"/>
          </w:tcPr>
          <w:p w14:paraId="79667C26" w14:textId="77777777" w:rsidR="00E123C7" w:rsidRDefault="00E123C7" w:rsidP="00E123C7">
            <w:pPr>
              <w:pStyle w:val="Tablebodyformat-small"/>
              <w:numPr>
                <w:ilvl w:val="0"/>
                <w:numId w:val="0"/>
              </w:numPr>
            </w:pPr>
            <w:r>
              <w:t>Computer-generated map</w:t>
            </w:r>
          </w:p>
        </w:tc>
      </w:tr>
      <w:tr w:rsidR="00E123C7" w14:paraId="0F3EF7DC" w14:textId="77777777" w:rsidTr="00E123C7">
        <w:tc>
          <w:tcPr>
            <w:tcW w:w="2196" w:type="dxa"/>
            <w:shd w:val="clear" w:color="auto" w:fill="auto"/>
          </w:tcPr>
          <w:p w14:paraId="33EE5F94" w14:textId="77777777" w:rsidR="00E123C7" w:rsidRDefault="00E123C7" w:rsidP="00E123C7">
            <w:pPr>
              <w:pStyle w:val="Tablebodyformat-small"/>
              <w:numPr>
                <w:ilvl w:val="0"/>
                <w:numId w:val="0"/>
              </w:numPr>
            </w:pPr>
            <w:r>
              <w:t>Predicted range of occurrence</w:t>
            </w:r>
          </w:p>
        </w:tc>
        <w:tc>
          <w:tcPr>
            <w:tcW w:w="2196" w:type="dxa"/>
            <w:shd w:val="clear" w:color="auto" w:fill="auto"/>
          </w:tcPr>
          <w:p w14:paraId="5AD5831C" w14:textId="77777777" w:rsidR="00E123C7" w:rsidRDefault="00E123C7" w:rsidP="00E123C7">
            <w:pPr>
              <w:pStyle w:val="Tablebodyformat-small"/>
              <w:numPr>
                <w:ilvl w:val="0"/>
                <w:numId w:val="0"/>
              </w:numPr>
            </w:pPr>
            <w:r>
              <w:t>In very good agreement with known range/significant statistical relationship between predictions and independent survey data</w:t>
            </w:r>
          </w:p>
        </w:tc>
        <w:tc>
          <w:tcPr>
            <w:tcW w:w="2196" w:type="dxa"/>
            <w:shd w:val="clear" w:color="auto" w:fill="auto"/>
          </w:tcPr>
          <w:p w14:paraId="4C13BAEA" w14:textId="77777777" w:rsidR="00E123C7" w:rsidRDefault="00E123C7" w:rsidP="00E123C7">
            <w:pPr>
              <w:pStyle w:val="Tablebodyformat-small"/>
              <w:numPr>
                <w:ilvl w:val="0"/>
                <w:numId w:val="0"/>
              </w:numPr>
            </w:pPr>
            <w:r>
              <w:t>In good agreement with known range</w:t>
            </w:r>
          </w:p>
        </w:tc>
        <w:tc>
          <w:tcPr>
            <w:tcW w:w="2196" w:type="dxa"/>
            <w:shd w:val="clear" w:color="auto" w:fill="auto"/>
          </w:tcPr>
          <w:p w14:paraId="2BF67282" w14:textId="77777777" w:rsidR="00E123C7" w:rsidRDefault="00E123C7" w:rsidP="00E123C7">
            <w:pPr>
              <w:pStyle w:val="Tablebodyformat-small"/>
              <w:numPr>
                <w:ilvl w:val="0"/>
                <w:numId w:val="0"/>
              </w:numPr>
            </w:pPr>
            <w:r>
              <w:t>Approximates known range but possibly with some areas of false predicted presence or absence</w:t>
            </w:r>
          </w:p>
        </w:tc>
        <w:tc>
          <w:tcPr>
            <w:tcW w:w="2196" w:type="dxa"/>
            <w:shd w:val="clear" w:color="auto" w:fill="auto"/>
          </w:tcPr>
          <w:p w14:paraId="2893B45A" w14:textId="77777777" w:rsidR="00E123C7" w:rsidRDefault="00E123C7" w:rsidP="00E123C7">
            <w:pPr>
              <w:pStyle w:val="Tablebodyformat-small"/>
              <w:numPr>
                <w:ilvl w:val="0"/>
                <w:numId w:val="0"/>
              </w:numPr>
            </w:pPr>
            <w:r>
              <w:t>Approximates known range but includes large areas of false predicted presence or absence</w:t>
            </w:r>
          </w:p>
        </w:tc>
        <w:tc>
          <w:tcPr>
            <w:tcW w:w="2196" w:type="dxa"/>
            <w:shd w:val="clear" w:color="auto" w:fill="auto"/>
          </w:tcPr>
          <w:p w14:paraId="457AB357" w14:textId="77777777" w:rsidR="00E123C7" w:rsidRDefault="00E123C7" w:rsidP="00E123C7">
            <w:pPr>
              <w:pStyle w:val="Tablebodyformat-small"/>
              <w:numPr>
                <w:ilvl w:val="0"/>
                <w:numId w:val="0"/>
              </w:numPr>
            </w:pPr>
            <w:r>
              <w:t>Computer-generated map</w:t>
            </w:r>
          </w:p>
        </w:tc>
      </w:tr>
      <w:tr w:rsidR="00E123C7" w14:paraId="1AA26E26" w14:textId="77777777" w:rsidTr="00E123C7">
        <w:tc>
          <w:tcPr>
            <w:tcW w:w="2196" w:type="dxa"/>
            <w:shd w:val="clear" w:color="auto" w:fill="auto"/>
          </w:tcPr>
          <w:p w14:paraId="7DB771EF" w14:textId="77777777" w:rsidR="00E123C7" w:rsidRDefault="00E123C7" w:rsidP="00E123C7">
            <w:pPr>
              <w:pStyle w:val="Tablebodyformat-small"/>
              <w:numPr>
                <w:ilvl w:val="0"/>
                <w:numId w:val="0"/>
              </w:numPr>
            </w:pPr>
            <w:r>
              <w:t>Predicted relative probabilities of occurrence</w:t>
            </w:r>
          </w:p>
        </w:tc>
        <w:tc>
          <w:tcPr>
            <w:tcW w:w="2196" w:type="dxa"/>
            <w:shd w:val="clear" w:color="auto" w:fill="auto"/>
          </w:tcPr>
          <w:p w14:paraId="019AD4D1" w14:textId="77777777" w:rsidR="00E123C7" w:rsidRDefault="00E123C7" w:rsidP="00E123C7">
            <w:pPr>
              <w:pStyle w:val="Tablebodyformat-small"/>
              <w:numPr>
                <w:ilvl w:val="0"/>
                <w:numId w:val="0"/>
              </w:numPr>
            </w:pPr>
            <w:r>
              <w:t>In very good agreement with known relative occurrences /significant statistical relationship between predictions and independent survey data</w:t>
            </w:r>
          </w:p>
        </w:tc>
        <w:tc>
          <w:tcPr>
            <w:tcW w:w="2196" w:type="dxa"/>
            <w:shd w:val="clear" w:color="auto" w:fill="auto"/>
          </w:tcPr>
          <w:p w14:paraId="2BE2F420" w14:textId="77777777" w:rsidR="00E123C7" w:rsidRDefault="00E123C7" w:rsidP="00E123C7">
            <w:pPr>
              <w:pStyle w:val="Tablebodyformat-small"/>
              <w:numPr>
                <w:ilvl w:val="0"/>
                <w:numId w:val="0"/>
              </w:numPr>
            </w:pPr>
            <w:r>
              <w:t>In good agreement with known relative occurrences</w:t>
            </w:r>
          </w:p>
        </w:tc>
        <w:tc>
          <w:tcPr>
            <w:tcW w:w="2196" w:type="dxa"/>
            <w:shd w:val="clear" w:color="auto" w:fill="auto"/>
          </w:tcPr>
          <w:p w14:paraId="3CBC2AD2" w14:textId="77777777" w:rsidR="00E123C7" w:rsidRDefault="00E123C7" w:rsidP="00E123C7">
            <w:pPr>
              <w:pStyle w:val="Tablebodyformat-small"/>
              <w:numPr>
                <w:ilvl w:val="0"/>
                <w:numId w:val="0"/>
              </w:numPr>
            </w:pPr>
            <w:r>
              <w:t>Good correspondence with overall range but large discrepancies between predictions and known concentrations of high species occurrence</w:t>
            </w:r>
          </w:p>
        </w:tc>
        <w:tc>
          <w:tcPr>
            <w:tcW w:w="2196" w:type="dxa"/>
            <w:shd w:val="clear" w:color="auto" w:fill="auto"/>
          </w:tcPr>
          <w:p w14:paraId="19C38C4D" w14:textId="77777777" w:rsidR="00E123C7" w:rsidRDefault="00E123C7" w:rsidP="00E123C7">
            <w:pPr>
              <w:pStyle w:val="Tablebodyformat-small"/>
              <w:numPr>
                <w:ilvl w:val="0"/>
                <w:numId w:val="0"/>
              </w:numPr>
            </w:pPr>
            <w:r>
              <w:t>Good correspondence with overall range but large discrepancies between predictions and known concentrations of high species occurrence</w:t>
            </w:r>
          </w:p>
        </w:tc>
        <w:tc>
          <w:tcPr>
            <w:tcW w:w="2196" w:type="dxa"/>
            <w:shd w:val="clear" w:color="auto" w:fill="auto"/>
          </w:tcPr>
          <w:p w14:paraId="7DEA2535" w14:textId="77777777" w:rsidR="00E123C7" w:rsidRDefault="00E123C7" w:rsidP="00E123C7">
            <w:pPr>
              <w:pStyle w:val="Tablebodyformat-small"/>
              <w:numPr>
                <w:ilvl w:val="0"/>
                <w:numId w:val="0"/>
              </w:numPr>
            </w:pPr>
            <w:r>
              <w:t>Computer-generated map</w:t>
            </w:r>
          </w:p>
        </w:tc>
      </w:tr>
    </w:tbl>
    <w:p w14:paraId="64686013" w14:textId="77777777" w:rsidR="00E123C7" w:rsidRPr="00CF071C" w:rsidRDefault="00E123C7" w:rsidP="00E123C7">
      <w:pPr>
        <w:spacing w:line="360" w:lineRule="auto"/>
        <w:rPr>
          <w:rFonts w:ascii="Times New Roman" w:hAnsi="Times New Roman" w:cs="Times New Roman"/>
          <w:sz w:val="22"/>
          <w:szCs w:val="22"/>
        </w:rPr>
        <w:sectPr w:rsidR="00E123C7" w:rsidRPr="00CF071C" w:rsidSect="00BB3FFE">
          <w:pgSz w:w="11906" w:h="16838"/>
          <w:pgMar w:top="1440" w:right="1440" w:bottom="1440" w:left="1440" w:header="706" w:footer="706" w:gutter="0"/>
          <w:cols w:space="708"/>
          <w:docGrid w:linePitch="360"/>
        </w:sectPr>
      </w:pPr>
    </w:p>
    <w:p w14:paraId="02C30355" w14:textId="77777777" w:rsidR="00E123C7" w:rsidRDefault="00E123C7" w:rsidP="00E123C7">
      <w:pPr>
        <w:pStyle w:val="Style2"/>
      </w:pPr>
    </w:p>
    <w:sectPr w:rsidR="00E123C7">
      <w:headerReference w:type="default" r:id="rId71"/>
      <w:footerReference w:type="default" r:id="rId72"/>
      <w:pgSz w:w="11907" w:h="16840" w:code="9"/>
      <w:pgMar w:top="1440" w:right="1440" w:bottom="1440" w:left="1440" w:header="720" w:footer="720" w:gutter="0"/>
      <w:cols w:space="708"/>
      <w:docGrid w:linePitch="27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Yoni Gavish" w:date="2016-03-08T10:46:00Z" w:initials="YG">
    <w:p w14:paraId="718E2331" w14:textId="57E0394E" w:rsidR="00E123C7" w:rsidRDefault="00E123C7">
      <w:pPr>
        <w:pStyle w:val="CommentText"/>
      </w:pPr>
      <w:r>
        <w:rPr>
          <w:rStyle w:val="CommentReference"/>
        </w:rPr>
        <w:annotationRef/>
      </w:r>
      <w:r>
        <w:t xml:space="preserve">FIN – how to cite the bony fish </w:t>
      </w:r>
      <w:proofErr w:type="spellStart"/>
      <w:r>
        <w:t>inforgraphic</w:t>
      </w:r>
      <w:proofErr w:type="spellEnd"/>
      <w:r>
        <w:t xml:space="preserve">? </w:t>
      </w:r>
      <w:proofErr w:type="gramStart"/>
      <w:r>
        <w:t>perhaps</w:t>
      </w:r>
      <w:proofErr w:type="gramEnd"/>
      <w:r>
        <w:t xml:space="preserve"> a link?</w:t>
      </w:r>
    </w:p>
  </w:comment>
  <w:comment w:id="3" w:author="Yoni Gavish" w:date="2016-03-08T10:48:00Z" w:initials="YG">
    <w:p w14:paraId="6628D979" w14:textId="759A760E" w:rsidR="00E123C7" w:rsidRDefault="00E123C7">
      <w:pPr>
        <w:pStyle w:val="CommentText"/>
      </w:pPr>
      <w:r>
        <w:rPr>
          <w:rStyle w:val="CommentReference"/>
        </w:rPr>
        <w:annotationRef/>
      </w:r>
      <w:r>
        <w:t xml:space="preserve">FIN- </w:t>
      </w:r>
      <w:r w:rsidRPr="00757291">
        <w:rPr>
          <w:rFonts w:asciiTheme="minorBidi" w:hAnsiTheme="minorBidi" w:cstheme="minorBidi"/>
          <w:sz w:val="16"/>
          <w:szCs w:val="16"/>
        </w:rPr>
        <w:t>ADD LINK TO WEB INTERFACE WITH THE CYOM TOOL</w:t>
      </w:r>
    </w:p>
  </w:comment>
  <w:comment w:id="4" w:author="Yoni Gavish" w:date="2016-03-08T10:48:00Z" w:initials="YG">
    <w:p w14:paraId="7EC602DE" w14:textId="0F8468D7" w:rsidR="00E123C7" w:rsidRDefault="00E123C7">
      <w:pPr>
        <w:pStyle w:val="CommentText"/>
      </w:pPr>
      <w:r>
        <w:rPr>
          <w:rStyle w:val="CommentReference"/>
        </w:rPr>
        <w:annotationRef/>
      </w:r>
      <w:r w:rsidRPr="00757291">
        <w:rPr>
          <w:rFonts w:asciiTheme="minorBidi" w:hAnsiTheme="minorBidi" w:cstheme="minorBidi"/>
          <w:sz w:val="16"/>
          <w:szCs w:val="16"/>
        </w:rPr>
        <w:t>MATHIAS - ANYTHING TO ADD HERE?</w:t>
      </w:r>
    </w:p>
  </w:comment>
  <w:comment w:id="11" w:author="Yoni Gavish" w:date="2016-03-08T11:01:00Z" w:initials="YG">
    <w:p w14:paraId="5EC0D297" w14:textId="77777777" w:rsidR="00E123C7" w:rsidRDefault="00E123C7">
      <w:pPr>
        <w:pStyle w:val="CommentText"/>
      </w:pPr>
      <w:r>
        <w:rPr>
          <w:rStyle w:val="CommentReference"/>
        </w:rPr>
        <w:annotationRef/>
      </w:r>
      <w:r>
        <w:t xml:space="preserve">Is this true? </w:t>
      </w:r>
    </w:p>
    <w:p w14:paraId="0E9F6666" w14:textId="265BDE2C" w:rsidR="00E123C7" w:rsidRDefault="00E123C7">
      <w:pPr>
        <w:pStyle w:val="CommentText"/>
      </w:pPr>
      <w:proofErr w:type="gramStart"/>
      <w:r>
        <w:t>it</w:t>
      </w:r>
      <w:proofErr w:type="gramEnd"/>
      <w:r>
        <w:t xml:space="preserve"> seems the manual here is quite up-to-date. If so, perhaps listing the manual as one of the activities you have carried as part of task 3.3?</w:t>
      </w:r>
    </w:p>
  </w:comment>
  <w:comment w:id="15" w:author="Yoni Gavish" w:date="2016-03-08T11:11:00Z" w:initials="YG">
    <w:p w14:paraId="642E96B2" w14:textId="449FE304" w:rsidR="00E123C7" w:rsidRDefault="00E123C7">
      <w:pPr>
        <w:pStyle w:val="CommentText"/>
      </w:pPr>
      <w:r>
        <w:rPr>
          <w:rStyle w:val="CommentReference"/>
        </w:rPr>
        <w:annotationRef/>
      </w:r>
      <w:r>
        <w:t>The first quarter ends when we submit the deliverable- perhaps the first half?</w:t>
      </w:r>
    </w:p>
  </w:comment>
  <w:comment w:id="24" w:author="Yoni Gavish" w:date="2016-03-08T11:22:00Z" w:initials="YG">
    <w:p w14:paraId="72344426" w14:textId="328A2308" w:rsidR="00E123C7" w:rsidRDefault="00E123C7">
      <w:pPr>
        <w:pStyle w:val="CommentText"/>
      </w:pPr>
      <w:r>
        <w:rPr>
          <w:rStyle w:val="CommentReference"/>
        </w:rPr>
        <w:annotationRef/>
      </w:r>
      <w:r>
        <w:t>See my edits to the appendix- just changed the table so it would all fit in a single page</w:t>
      </w:r>
    </w:p>
  </w:comment>
  <w:comment w:id="26" w:author="Yoni Gavish" w:date="2016-03-08T11:50:00Z" w:initials="YG">
    <w:p w14:paraId="2635BF00" w14:textId="19C2F67D" w:rsidR="00E123C7" w:rsidRDefault="00E123C7">
      <w:pPr>
        <w:pStyle w:val="CommentText"/>
      </w:pPr>
      <w:r>
        <w:rPr>
          <w:rStyle w:val="CommentReference"/>
        </w:rPr>
        <w:annotationRef/>
      </w:r>
      <w:r>
        <w:t xml:space="preserve">There is an entire section on regenerating map below. </w:t>
      </w:r>
      <w:proofErr w:type="gramStart"/>
      <w:r>
        <w:t>is</w:t>
      </w:r>
      <w:proofErr w:type="gramEnd"/>
      <w:r>
        <w:t xml:space="preserve"> this needed here?,</w:t>
      </w:r>
    </w:p>
    <w:p w14:paraId="1A03AAFA" w14:textId="64C794B9" w:rsidR="00E123C7" w:rsidRDefault="00E123C7" w:rsidP="008F2341">
      <w:pPr>
        <w:pStyle w:val="CommentText"/>
      </w:pPr>
      <w:r>
        <w:t xml:space="preserve">If yes, you may need to add such a comment after each option </w:t>
      </w:r>
      <w:r>
        <w:sym w:font="Wingdings" w:char="F04A"/>
      </w:r>
    </w:p>
  </w:comment>
  <w:comment w:id="33" w:author="Yoni Gavish" w:date="2016-03-08T11:51:00Z" w:initials="YG">
    <w:p w14:paraId="23427A24" w14:textId="6D9C2350" w:rsidR="00E123C7" w:rsidRDefault="00E123C7">
      <w:pPr>
        <w:pStyle w:val="CommentText"/>
      </w:pPr>
      <w:r>
        <w:rPr>
          <w:rStyle w:val="CommentReference"/>
        </w:rPr>
        <w:annotationRef/>
      </w:r>
      <w:r>
        <w:t>Same?</w:t>
      </w:r>
    </w:p>
  </w:comment>
  <w:comment w:id="36" w:author="Yoni Gavish" w:date="2016-03-08T11:33:00Z" w:initials="YG">
    <w:p w14:paraId="70860D0A" w14:textId="43FA443F" w:rsidR="00E123C7" w:rsidRDefault="00E123C7">
      <w:pPr>
        <w:pStyle w:val="CommentText"/>
      </w:pPr>
      <w:r>
        <w:rPr>
          <w:rStyle w:val="CommentReference"/>
        </w:rPr>
        <w:annotationRef/>
      </w:r>
      <w:r>
        <w:t>Not sure why this is in the text. Delete?</w:t>
      </w:r>
    </w:p>
    <w:p w14:paraId="53BDCD87" w14:textId="33829514" w:rsidR="00E123C7" w:rsidRDefault="00E123C7">
      <w:pPr>
        <w:pStyle w:val="CommentText"/>
      </w:pPr>
      <w:proofErr w:type="gramStart"/>
      <w:r>
        <w:t>see</w:t>
      </w:r>
      <w:proofErr w:type="gramEnd"/>
      <w:r>
        <w:t xml:space="preserve"> the point added  below</w:t>
      </w:r>
    </w:p>
  </w:comment>
  <w:comment w:id="39" w:author="Yoni Gavish" w:date="2016-03-08T11:38:00Z" w:initials="YG">
    <w:p w14:paraId="48E35F0C" w14:textId="6C7FDE0A" w:rsidR="00E123C7" w:rsidRDefault="00E123C7" w:rsidP="00D55735">
      <w:pPr>
        <w:pStyle w:val="CommentText"/>
      </w:pPr>
      <w:r>
        <w:rPr>
          <w:rStyle w:val="CommentReference"/>
        </w:rPr>
        <w:annotationRef/>
      </w:r>
      <w:proofErr w:type="gramStart"/>
      <w:r>
        <w:t>based</w:t>
      </w:r>
      <w:proofErr w:type="gramEnd"/>
      <w:r>
        <w:t xml:space="preserve"> on the description below, I don’t think the average is used. </w:t>
      </w:r>
    </w:p>
  </w:comment>
  <w:comment w:id="50" w:author="Yoni Gavish" w:date="2016-03-08T11:53:00Z" w:initials="YG">
    <w:p w14:paraId="2F30BCC9" w14:textId="5826C612" w:rsidR="00E123C7" w:rsidRDefault="00E123C7">
      <w:pPr>
        <w:pStyle w:val="CommentText"/>
      </w:pPr>
      <w:r>
        <w:rPr>
          <w:rStyle w:val="CommentReference"/>
        </w:rPr>
        <w:annotationRef/>
      </w:r>
      <w:r>
        <w:t xml:space="preserve">Perhaps this can be figure 2.9? </w:t>
      </w:r>
      <w:proofErr w:type="gramStart"/>
      <w:r>
        <w:t>if</w:t>
      </w:r>
      <w:proofErr w:type="gramEnd"/>
      <w:r>
        <w:t xml:space="preserve"> so, update figure numbers.</w:t>
      </w:r>
    </w:p>
  </w:comment>
  <w:comment w:id="51" w:author="Yoni Gavish" w:date="2016-03-08T11:56:00Z" w:initials="YG">
    <w:p w14:paraId="167D9D8D" w14:textId="0797C97E" w:rsidR="00E123C7" w:rsidRDefault="00E123C7">
      <w:pPr>
        <w:pStyle w:val="CommentText"/>
      </w:pPr>
      <w:r>
        <w:rPr>
          <w:rStyle w:val="CommentReference"/>
        </w:rPr>
        <w:annotationRef/>
      </w:r>
      <w:r>
        <w:t>11 or 12?</w:t>
      </w:r>
    </w:p>
  </w:comment>
  <w:comment w:id="52" w:author="Yoni Gavish" w:date="2016-03-04T15:40:00Z" w:initials="YG">
    <w:p w14:paraId="7047F0A4" w14:textId="1BAEA85C" w:rsidR="00E123C7" w:rsidRDefault="00E123C7">
      <w:pPr>
        <w:pStyle w:val="CommentText"/>
      </w:pPr>
      <w:r>
        <w:rPr>
          <w:rStyle w:val="CommentReference"/>
        </w:rPr>
        <w:annotationRef/>
      </w:r>
      <w:r>
        <w:t xml:space="preserve">Figure needs number. Fig 2:11.. </w:t>
      </w:r>
      <w:proofErr w:type="gramStart"/>
      <w:r>
        <w:t>and</w:t>
      </w:r>
      <w:proofErr w:type="gramEnd"/>
      <w:r>
        <w:t xml:space="preserve"> update all other figures that follows, also needs to be referred to somewhere in the text. </w:t>
      </w:r>
    </w:p>
    <w:p w14:paraId="28920C18" w14:textId="77777777" w:rsidR="00E123C7" w:rsidRDefault="00E123C7">
      <w:pPr>
        <w:pStyle w:val="CommentText"/>
      </w:pPr>
      <w:r>
        <w:t xml:space="preserve">+ </w:t>
      </w:r>
    </w:p>
    <w:p w14:paraId="12E7B2C6" w14:textId="6EC000C8" w:rsidR="00E123C7" w:rsidRDefault="00E123C7">
      <w:pPr>
        <w:pStyle w:val="CommentText"/>
      </w:pPr>
      <w:r>
        <w:t>I’ve edited the edits/actions section to be labelled as A</w:t>
      </w:r>
      <w:proofErr w:type="gramStart"/>
      <w:r>
        <w:t>. ,</w:t>
      </w:r>
      <w:proofErr w:type="gramEnd"/>
      <w:r>
        <w:t xml:space="preserve"> B. etc.  </w:t>
      </w:r>
      <w:proofErr w:type="gramStart"/>
      <w:r>
        <w:t>instead</w:t>
      </w:r>
      <w:proofErr w:type="gramEnd"/>
      <w:r>
        <w:t xml:space="preserve"> of bullets</w:t>
      </w:r>
    </w:p>
  </w:comment>
  <w:comment w:id="61" w:author="Yoni Gavish" w:date="2016-03-08T11:56:00Z" w:initials="YG">
    <w:p w14:paraId="6F7B0260" w14:textId="572003EA" w:rsidR="00E123C7" w:rsidRDefault="00E123C7">
      <w:pPr>
        <w:pStyle w:val="CommentText"/>
      </w:pPr>
      <w:r>
        <w:rPr>
          <w:rStyle w:val="CommentReference"/>
        </w:rPr>
        <w:annotationRef/>
      </w:r>
      <w:proofErr w:type="gramStart"/>
      <w:r>
        <w:t>change</w:t>
      </w:r>
      <w:proofErr w:type="gramEnd"/>
      <w:r>
        <w:t xml:space="preserve"> number?</w:t>
      </w:r>
    </w:p>
  </w:comment>
  <w:comment w:id="68" w:author="Yoni Gavish" w:date="2016-03-08T11:57:00Z" w:initials="YG">
    <w:p w14:paraId="33BB43D1" w14:textId="74447624" w:rsidR="00E123C7" w:rsidRDefault="00E123C7">
      <w:pPr>
        <w:pStyle w:val="CommentText"/>
      </w:pPr>
      <w:r>
        <w:rPr>
          <w:rStyle w:val="CommentReference"/>
        </w:rPr>
        <w:annotationRef/>
      </w:r>
      <w:proofErr w:type="gramStart"/>
      <w:r>
        <w:t>what</w:t>
      </w:r>
      <w:proofErr w:type="gramEnd"/>
      <w:r>
        <w:t xml:space="preserve"> is the difference between this figure and the appendix?</w:t>
      </w:r>
    </w:p>
  </w:comment>
  <w:comment w:id="69" w:author="Yoni Gavish" w:date="2016-03-07T18:47:00Z" w:initials="YG">
    <w:p w14:paraId="4F973D74" w14:textId="77777777" w:rsidR="00E123C7" w:rsidRDefault="00E123C7">
      <w:pPr>
        <w:pStyle w:val="CommentText"/>
      </w:pPr>
      <w:r>
        <w:rPr>
          <w:rStyle w:val="CommentReference"/>
        </w:rPr>
        <w:annotationRef/>
      </w:r>
      <w:r>
        <w:t xml:space="preserve">Is this the same as appendix 2.2? </w:t>
      </w:r>
    </w:p>
    <w:p w14:paraId="1F6BB6B4" w14:textId="55E6D019" w:rsidR="00E123C7" w:rsidRDefault="00E123C7">
      <w:pPr>
        <w:pStyle w:val="CommentText"/>
      </w:pPr>
      <w:proofErr w:type="gramStart"/>
      <w:r>
        <w:t>if</w:t>
      </w:r>
      <w:proofErr w:type="gramEnd"/>
      <w:r>
        <w:t xml:space="preserve"> so, one should be removed</w:t>
      </w:r>
    </w:p>
  </w:comment>
  <w:comment w:id="75" w:author="Yoni Gavish" w:date="2016-03-08T12:10:00Z" w:initials="YG">
    <w:p w14:paraId="4CE00DF2" w14:textId="3ECDE6DE" w:rsidR="00E123C7" w:rsidRDefault="00E123C7">
      <w:pPr>
        <w:pStyle w:val="CommentText"/>
      </w:pPr>
      <w:r>
        <w:rPr>
          <w:rStyle w:val="CommentReference"/>
        </w:rPr>
        <w:annotationRef/>
      </w:r>
      <w:proofErr w:type="gramStart"/>
      <w:r>
        <w:t>is</w:t>
      </w:r>
      <w:proofErr w:type="gramEnd"/>
      <w:r>
        <w:t xml:space="preserve"> this currently an option? </w:t>
      </w:r>
      <w:proofErr w:type="gramStart"/>
      <w:r>
        <w:t>or</w:t>
      </w:r>
      <w:proofErr w:type="gramEnd"/>
      <w:r>
        <w:t xml:space="preserve"> is it planned for the future?</w:t>
      </w:r>
    </w:p>
  </w:comment>
  <w:comment w:id="78" w:author="Yoni Gavish" w:date="2016-03-08T12:11:00Z" w:initials="YG">
    <w:p w14:paraId="47E908C5" w14:textId="0FA644B6" w:rsidR="00E123C7" w:rsidRDefault="00E123C7">
      <w:pPr>
        <w:pStyle w:val="CommentText"/>
      </w:pPr>
      <w:r>
        <w:rPr>
          <w:rStyle w:val="CommentReference"/>
        </w:rPr>
        <w:annotationRef/>
      </w:r>
      <w:proofErr w:type="gramStart"/>
      <w:r>
        <w:t>the</w:t>
      </w:r>
      <w:proofErr w:type="gramEnd"/>
      <w:r>
        <w:t xml:space="preserve"> </w:t>
      </w:r>
      <w:proofErr w:type="spellStart"/>
      <w:r>
        <w:t>AquaMaps</w:t>
      </w:r>
      <w:proofErr w:type="spellEnd"/>
      <w:r>
        <w:t xml:space="preserve"> section used predictors to refer to the variables themselves and parameters to refer to the specific values of the envelope –min, </w:t>
      </w:r>
      <w:proofErr w:type="spellStart"/>
      <w:r>
        <w:t>pref</w:t>
      </w:r>
      <w:proofErr w:type="spellEnd"/>
      <w:r>
        <w:t xml:space="preserve"> min, </w:t>
      </w:r>
      <w:proofErr w:type="spellStart"/>
      <w:r>
        <w:t>pref</w:t>
      </w:r>
      <w:proofErr w:type="spellEnd"/>
      <w:r>
        <w:t xml:space="preserve"> max and max</w:t>
      </w:r>
    </w:p>
  </w:comment>
  <w:comment w:id="103" w:author="Yoni Gavish" w:date="2016-03-08T12:17:00Z" w:initials="YG">
    <w:p w14:paraId="4819CF79" w14:textId="562EBD01" w:rsidR="00E123C7" w:rsidRDefault="00E123C7">
      <w:pPr>
        <w:pStyle w:val="CommentText"/>
      </w:pPr>
      <w:r>
        <w:rPr>
          <w:rStyle w:val="CommentReference"/>
        </w:rPr>
        <w:annotationRef/>
      </w:r>
      <w:r>
        <w:t>I’ve added links here</w:t>
      </w:r>
    </w:p>
  </w:comment>
  <w:comment w:id="104" w:author="Yoni Gavish" w:date="2016-03-08T12:17:00Z" w:initials="YG">
    <w:p w14:paraId="5A15C18D" w14:textId="2AC6C099" w:rsidR="00E123C7" w:rsidRDefault="00E123C7">
      <w:pPr>
        <w:pStyle w:val="CommentText"/>
      </w:pPr>
      <w:r>
        <w:rPr>
          <w:rStyle w:val="CommentReference"/>
        </w:rPr>
        <w:annotationRef/>
      </w:r>
      <w:r>
        <w:t>Markus- please send me this help file as pdf as soon as you can</w:t>
      </w:r>
    </w:p>
  </w:comment>
  <w:comment w:id="162" w:author="Yoni Gavish" w:date="2016-03-08T13:59:00Z" w:initials="YG">
    <w:p w14:paraId="42F350FC" w14:textId="77777777" w:rsidR="00E123C7" w:rsidRDefault="00E123C7" w:rsidP="00E123C7">
      <w:pPr>
        <w:pStyle w:val="CommentText"/>
      </w:pPr>
      <w:r>
        <w:rPr>
          <w:rStyle w:val="CommentReference"/>
        </w:rPr>
        <w:annotationRef/>
      </w:r>
      <w:r>
        <w:t xml:space="preserve">FIN- Do we need this one? </w:t>
      </w:r>
      <w:proofErr w:type="gramStart"/>
      <w:r>
        <w:t>see</w:t>
      </w:r>
      <w:proofErr w:type="gramEnd"/>
      <w:r>
        <w:t xml:space="preserve"> the figure in the text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8E2331" w15:done="0"/>
  <w15:commentEx w15:paraId="6628D979" w15:done="0"/>
  <w15:commentEx w15:paraId="7EC602DE" w15:done="0"/>
  <w15:commentEx w15:paraId="0E9F6666" w15:done="0"/>
  <w15:commentEx w15:paraId="642E96B2" w15:done="0"/>
  <w15:commentEx w15:paraId="72344426" w15:done="0"/>
  <w15:commentEx w15:paraId="1A03AAFA" w15:done="0"/>
  <w15:commentEx w15:paraId="23427A24" w15:done="0"/>
  <w15:commentEx w15:paraId="53BDCD87" w15:done="0"/>
  <w15:commentEx w15:paraId="48E35F0C" w15:done="0"/>
  <w15:commentEx w15:paraId="2F30BCC9" w15:done="0"/>
  <w15:commentEx w15:paraId="167D9D8D" w15:done="0"/>
  <w15:commentEx w15:paraId="12E7B2C6" w15:done="0"/>
  <w15:commentEx w15:paraId="6F7B0260" w15:done="0"/>
  <w15:commentEx w15:paraId="33BB43D1" w15:done="0"/>
  <w15:commentEx w15:paraId="1F6BB6B4" w15:done="0"/>
  <w15:commentEx w15:paraId="4CE00DF2" w15:done="0"/>
  <w15:commentEx w15:paraId="47E908C5" w15:done="0"/>
  <w15:commentEx w15:paraId="4819CF79" w15:done="0"/>
  <w15:commentEx w15:paraId="5A15C18D" w15:done="0"/>
  <w15:commentEx w15:paraId="42F350F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B0297E" w14:textId="77777777" w:rsidR="003C1A23" w:rsidRDefault="003C1A23">
      <w:r>
        <w:separator/>
      </w:r>
    </w:p>
  </w:endnote>
  <w:endnote w:type="continuationSeparator" w:id="0">
    <w:p w14:paraId="73534C1A" w14:textId="77777777" w:rsidR="003C1A23" w:rsidRDefault="003C1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6714784"/>
      <w:docPartObj>
        <w:docPartGallery w:val="Page Numbers (Bottom of Page)"/>
        <w:docPartUnique/>
      </w:docPartObj>
    </w:sdtPr>
    <w:sdtEndPr>
      <w:rPr>
        <w:noProof/>
      </w:rPr>
    </w:sdtEndPr>
    <w:sdtContent>
      <w:p w14:paraId="5982C5DC" w14:textId="15406C88" w:rsidR="00E123C7" w:rsidRDefault="00E123C7">
        <w:pPr>
          <w:pStyle w:val="Footer"/>
          <w:jc w:val="center"/>
        </w:pPr>
        <w:r>
          <w:fldChar w:fldCharType="begin"/>
        </w:r>
        <w:r>
          <w:instrText xml:space="preserve"> PAGE   \* MERGEFORMAT </w:instrText>
        </w:r>
        <w:r>
          <w:fldChar w:fldCharType="separate"/>
        </w:r>
        <w:r w:rsidR="00E31158">
          <w:rPr>
            <w:noProof/>
          </w:rPr>
          <w:t>21</w:t>
        </w:r>
        <w:r>
          <w:rPr>
            <w:noProof/>
          </w:rPr>
          <w:fldChar w:fldCharType="end"/>
        </w:r>
      </w:p>
    </w:sdtContent>
  </w:sdt>
  <w:p w14:paraId="584EDADF" w14:textId="77777777" w:rsidR="00E123C7" w:rsidRDefault="00E123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top w:val="single" w:sz="4" w:space="0" w:color="999999"/>
      </w:tblBorders>
      <w:tblLook w:val="01E0" w:firstRow="1" w:lastRow="1" w:firstColumn="1" w:lastColumn="1" w:noHBand="0" w:noVBand="0"/>
    </w:tblPr>
    <w:tblGrid>
      <w:gridCol w:w="2970"/>
      <w:gridCol w:w="2971"/>
      <w:gridCol w:w="2978"/>
    </w:tblGrid>
    <w:tr w:rsidR="00E123C7" w:rsidRPr="00E17748" w14:paraId="3586F9DF" w14:textId="77777777" w:rsidTr="00E17748">
      <w:tc>
        <w:tcPr>
          <w:tcW w:w="3019" w:type="dxa"/>
        </w:tcPr>
        <w:p w14:paraId="2239365F" w14:textId="77777777" w:rsidR="00E123C7" w:rsidRPr="00E17748" w:rsidRDefault="00E123C7" w:rsidP="00E17748">
          <w:pPr>
            <w:pStyle w:val="Footer"/>
            <w:spacing w:before="60"/>
            <w:rPr>
              <w:rFonts w:ascii="Arial Narrow" w:hAnsi="Arial Narrow"/>
            </w:rPr>
          </w:pPr>
        </w:p>
      </w:tc>
      <w:tc>
        <w:tcPr>
          <w:tcW w:w="3020" w:type="dxa"/>
        </w:tcPr>
        <w:p w14:paraId="07E791F7" w14:textId="77777777" w:rsidR="00E123C7" w:rsidRPr="00E17748" w:rsidRDefault="00E123C7" w:rsidP="00E17748">
          <w:pPr>
            <w:pStyle w:val="Footer"/>
            <w:spacing w:before="60"/>
            <w:rPr>
              <w:rFonts w:ascii="Arial Narrow" w:hAnsi="Arial Narrow"/>
            </w:rPr>
          </w:pPr>
        </w:p>
      </w:tc>
      <w:tc>
        <w:tcPr>
          <w:tcW w:w="3020" w:type="dxa"/>
        </w:tcPr>
        <w:p w14:paraId="59D7593A" w14:textId="77777777" w:rsidR="00E123C7" w:rsidRPr="00E17748" w:rsidRDefault="00E123C7" w:rsidP="00E17748">
          <w:pPr>
            <w:pStyle w:val="Footer"/>
            <w:spacing w:before="60"/>
            <w:jc w:val="right"/>
            <w:rPr>
              <w:rFonts w:ascii="Arial Narrow" w:hAnsi="Arial Narrow"/>
            </w:rPr>
          </w:pPr>
          <w:r w:rsidRPr="00E17748">
            <w:rPr>
              <w:rFonts w:ascii="Arial Narrow" w:hAnsi="Arial Narrow"/>
            </w:rPr>
            <w:t xml:space="preserve">Page </w:t>
          </w:r>
          <w:r w:rsidRPr="00E17748">
            <w:rPr>
              <w:rFonts w:ascii="Arial Narrow" w:hAnsi="Arial Narrow"/>
            </w:rPr>
            <w:fldChar w:fldCharType="begin"/>
          </w:r>
          <w:r w:rsidRPr="00E17748">
            <w:rPr>
              <w:rFonts w:ascii="Arial Narrow" w:hAnsi="Arial Narrow"/>
            </w:rPr>
            <w:instrText xml:space="preserve"> PAGE </w:instrText>
          </w:r>
          <w:r w:rsidRPr="00E17748">
            <w:rPr>
              <w:rFonts w:ascii="Arial Narrow" w:hAnsi="Arial Narrow"/>
            </w:rPr>
            <w:fldChar w:fldCharType="separate"/>
          </w:r>
          <w:r w:rsidR="00E31158">
            <w:rPr>
              <w:rFonts w:ascii="Arial Narrow" w:hAnsi="Arial Narrow"/>
              <w:noProof/>
            </w:rPr>
            <w:t>76</w:t>
          </w:r>
          <w:r w:rsidRPr="00E17748">
            <w:rPr>
              <w:rFonts w:ascii="Arial Narrow" w:hAnsi="Arial Narrow"/>
            </w:rPr>
            <w:fldChar w:fldCharType="end"/>
          </w:r>
          <w:r w:rsidRPr="00E17748">
            <w:rPr>
              <w:rFonts w:ascii="Arial Narrow" w:hAnsi="Arial Narrow"/>
            </w:rPr>
            <w:t xml:space="preserve"> of </w:t>
          </w:r>
          <w:r w:rsidRPr="00E17748">
            <w:rPr>
              <w:rFonts w:ascii="Arial Narrow" w:hAnsi="Arial Narrow"/>
            </w:rPr>
            <w:fldChar w:fldCharType="begin"/>
          </w:r>
          <w:r w:rsidRPr="00E17748">
            <w:rPr>
              <w:rFonts w:ascii="Arial Narrow" w:hAnsi="Arial Narrow"/>
            </w:rPr>
            <w:instrText xml:space="preserve"> NUMPAGES </w:instrText>
          </w:r>
          <w:r w:rsidRPr="00E17748">
            <w:rPr>
              <w:rFonts w:ascii="Arial Narrow" w:hAnsi="Arial Narrow"/>
            </w:rPr>
            <w:fldChar w:fldCharType="separate"/>
          </w:r>
          <w:r w:rsidR="00E31158">
            <w:rPr>
              <w:rFonts w:ascii="Arial Narrow" w:hAnsi="Arial Narrow"/>
              <w:noProof/>
            </w:rPr>
            <w:t>76</w:t>
          </w:r>
          <w:r w:rsidRPr="00E17748">
            <w:rPr>
              <w:rFonts w:ascii="Arial Narrow" w:hAnsi="Arial Narrow"/>
            </w:rPr>
            <w:fldChar w:fldCharType="end"/>
          </w:r>
        </w:p>
      </w:tc>
    </w:tr>
  </w:tbl>
  <w:p w14:paraId="162CC278" w14:textId="77777777" w:rsidR="00E123C7" w:rsidRDefault="00E123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C1D5E7" w14:textId="77777777" w:rsidR="003C1A23" w:rsidRDefault="003C1A23">
      <w:r>
        <w:separator/>
      </w:r>
    </w:p>
  </w:footnote>
  <w:footnote w:type="continuationSeparator" w:id="0">
    <w:p w14:paraId="642C71FC" w14:textId="77777777" w:rsidR="003C1A23" w:rsidRDefault="003C1A2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Look w:val="01E0" w:firstRow="1" w:lastRow="1" w:firstColumn="1" w:lastColumn="1" w:noHBand="0" w:noVBand="0"/>
    </w:tblPr>
    <w:tblGrid>
      <w:gridCol w:w="2973"/>
      <w:gridCol w:w="2973"/>
      <w:gridCol w:w="2973"/>
    </w:tblGrid>
    <w:tr w:rsidR="00E123C7" w:rsidRPr="00E17748" w14:paraId="3FE555BF" w14:textId="77777777" w:rsidTr="00E17748">
      <w:tc>
        <w:tcPr>
          <w:tcW w:w="3019" w:type="dxa"/>
        </w:tcPr>
        <w:p w14:paraId="0BD643A2" w14:textId="77777777" w:rsidR="00E123C7" w:rsidRPr="00B02E4E" w:rsidRDefault="00E123C7" w:rsidP="00E17748">
          <w:pPr>
            <w:pStyle w:val="Header"/>
            <w:spacing w:before="120" w:after="60"/>
            <w:rPr>
              <w:rFonts w:ascii="Arial Narrow" w:hAnsi="Arial Narrow"/>
            </w:rPr>
          </w:pPr>
        </w:p>
      </w:tc>
      <w:tc>
        <w:tcPr>
          <w:tcW w:w="3020" w:type="dxa"/>
        </w:tcPr>
        <w:p w14:paraId="35ED4929" w14:textId="77777777" w:rsidR="00E123C7" w:rsidRPr="00B02E4E" w:rsidRDefault="00E123C7" w:rsidP="00E17748">
          <w:pPr>
            <w:pStyle w:val="Header"/>
            <w:spacing w:before="120" w:after="60"/>
            <w:jc w:val="center"/>
            <w:rPr>
              <w:rFonts w:ascii="Arial Narrow" w:hAnsi="Arial Narrow"/>
              <w:smallCaps/>
            </w:rPr>
          </w:pPr>
        </w:p>
      </w:tc>
      <w:tc>
        <w:tcPr>
          <w:tcW w:w="3020" w:type="dxa"/>
        </w:tcPr>
        <w:p w14:paraId="6B1C8348" w14:textId="77777777" w:rsidR="00E123C7" w:rsidRPr="00B02E4E" w:rsidRDefault="00E123C7" w:rsidP="00E17748">
          <w:pPr>
            <w:pStyle w:val="Header"/>
            <w:spacing w:before="120" w:after="60"/>
            <w:jc w:val="right"/>
            <w:rPr>
              <w:rFonts w:ascii="Arial Narrow" w:hAnsi="Arial Narrow"/>
            </w:rPr>
          </w:pPr>
        </w:p>
      </w:tc>
    </w:tr>
  </w:tbl>
  <w:p w14:paraId="5C174C23" w14:textId="77777777" w:rsidR="00E123C7" w:rsidRDefault="00E123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08" w:type="dxa"/>
      <w:tblBorders>
        <w:bottom w:val="single" w:sz="4" w:space="0" w:color="999999"/>
      </w:tblBorders>
      <w:tblLook w:val="01E0" w:firstRow="1" w:lastRow="1" w:firstColumn="1" w:lastColumn="1" w:noHBand="0" w:noVBand="0"/>
    </w:tblPr>
    <w:tblGrid>
      <w:gridCol w:w="2977"/>
      <w:gridCol w:w="2970"/>
      <w:gridCol w:w="2972"/>
    </w:tblGrid>
    <w:tr w:rsidR="00E123C7" w:rsidRPr="00E17748" w14:paraId="3A86D416" w14:textId="77777777" w:rsidTr="00E17748">
      <w:tc>
        <w:tcPr>
          <w:tcW w:w="3019" w:type="dxa"/>
        </w:tcPr>
        <w:p w14:paraId="0CCCB0EA" w14:textId="77777777" w:rsidR="00E123C7" w:rsidRPr="006613CC" w:rsidRDefault="00E123C7" w:rsidP="00E17748">
          <w:pPr>
            <w:pStyle w:val="Header"/>
            <w:spacing w:after="60"/>
            <w:rPr>
              <w:rFonts w:ascii="Times New Roman" w:hAnsi="Times New Roman" w:cs="Times New Roman"/>
              <w:sz w:val="16"/>
              <w:szCs w:val="16"/>
            </w:rPr>
          </w:pPr>
          <w:r w:rsidRPr="006613CC">
            <w:rPr>
              <w:rFonts w:ascii="Times New Roman" w:hAnsi="Times New Roman" w:cs="Times New Roman"/>
              <w:sz w:val="16"/>
              <w:szCs w:val="16"/>
            </w:rPr>
            <w:t>Deliverable report (number)</w:t>
          </w:r>
        </w:p>
      </w:tc>
      <w:tc>
        <w:tcPr>
          <w:tcW w:w="3020" w:type="dxa"/>
        </w:tcPr>
        <w:p w14:paraId="23ABA99F" w14:textId="77777777" w:rsidR="00E123C7" w:rsidRPr="006613CC" w:rsidRDefault="00E123C7" w:rsidP="00E17748">
          <w:pPr>
            <w:pStyle w:val="Header"/>
            <w:spacing w:after="60"/>
            <w:jc w:val="center"/>
            <w:rPr>
              <w:rFonts w:ascii="Times New Roman" w:hAnsi="Times New Roman" w:cs="Times New Roman"/>
              <w:smallCaps/>
              <w:sz w:val="16"/>
              <w:szCs w:val="16"/>
            </w:rPr>
          </w:pPr>
          <w:r w:rsidRPr="006613CC">
            <w:rPr>
              <w:rFonts w:ascii="Times New Roman" w:hAnsi="Times New Roman" w:cs="Times New Roman"/>
              <w:smallCaps/>
              <w:sz w:val="16"/>
              <w:szCs w:val="16"/>
            </w:rPr>
            <w:t>EU BON</w:t>
          </w:r>
        </w:p>
      </w:tc>
      <w:tc>
        <w:tcPr>
          <w:tcW w:w="3020" w:type="dxa"/>
        </w:tcPr>
        <w:p w14:paraId="0B96FD79" w14:textId="77777777" w:rsidR="00E123C7" w:rsidRPr="006613CC" w:rsidRDefault="00E123C7" w:rsidP="00D12257">
          <w:pPr>
            <w:pStyle w:val="Header"/>
            <w:spacing w:after="60"/>
            <w:jc w:val="right"/>
            <w:rPr>
              <w:rFonts w:ascii="Times New Roman" w:hAnsi="Times New Roman" w:cs="Times New Roman"/>
              <w:sz w:val="16"/>
              <w:szCs w:val="16"/>
            </w:rPr>
          </w:pPr>
          <w:r w:rsidRPr="006613CC">
            <w:rPr>
              <w:rFonts w:ascii="Times New Roman" w:hAnsi="Times New Roman" w:cs="Times New Roman"/>
              <w:sz w:val="16"/>
              <w:szCs w:val="16"/>
            </w:rPr>
            <w:t>FP7 - 308454</w:t>
          </w:r>
        </w:p>
      </w:tc>
    </w:tr>
  </w:tbl>
  <w:p w14:paraId="6183349F" w14:textId="77777777" w:rsidR="00E123C7" w:rsidRDefault="00E123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D2B55"/>
    <w:multiLevelType w:val="hybridMultilevel"/>
    <w:tmpl w:val="F678160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B619EC"/>
    <w:multiLevelType w:val="hybridMultilevel"/>
    <w:tmpl w:val="34F2B3DE"/>
    <w:lvl w:ilvl="0" w:tplc="08090001">
      <w:start w:val="1"/>
      <w:numFmt w:val="bullet"/>
      <w:lvlText w:val=""/>
      <w:lvlJc w:val="left"/>
      <w:pPr>
        <w:tabs>
          <w:tab w:val="num" w:pos="720"/>
        </w:tabs>
        <w:ind w:left="720" w:hanging="360"/>
      </w:pPr>
      <w:rPr>
        <w:rFonts w:ascii="Symbol" w:hAnsi="Symbol" w:hint="default"/>
      </w:rPr>
    </w:lvl>
    <w:lvl w:ilvl="1" w:tplc="3B127BDE" w:tentative="1">
      <w:start w:val="1"/>
      <w:numFmt w:val="bullet"/>
      <w:lvlText w:val="•"/>
      <w:lvlJc w:val="left"/>
      <w:pPr>
        <w:tabs>
          <w:tab w:val="num" w:pos="1440"/>
        </w:tabs>
        <w:ind w:left="1440" w:hanging="360"/>
      </w:pPr>
      <w:rPr>
        <w:rFonts w:ascii="Times New Roman" w:hAnsi="Times New Roman" w:hint="default"/>
      </w:rPr>
    </w:lvl>
    <w:lvl w:ilvl="2" w:tplc="92B48156" w:tentative="1">
      <w:start w:val="1"/>
      <w:numFmt w:val="bullet"/>
      <w:lvlText w:val="•"/>
      <w:lvlJc w:val="left"/>
      <w:pPr>
        <w:tabs>
          <w:tab w:val="num" w:pos="2160"/>
        </w:tabs>
        <w:ind w:left="2160" w:hanging="360"/>
      </w:pPr>
      <w:rPr>
        <w:rFonts w:ascii="Times New Roman" w:hAnsi="Times New Roman" w:hint="default"/>
      </w:rPr>
    </w:lvl>
    <w:lvl w:ilvl="3" w:tplc="545CD970" w:tentative="1">
      <w:start w:val="1"/>
      <w:numFmt w:val="bullet"/>
      <w:lvlText w:val="•"/>
      <w:lvlJc w:val="left"/>
      <w:pPr>
        <w:tabs>
          <w:tab w:val="num" w:pos="2880"/>
        </w:tabs>
        <w:ind w:left="2880" w:hanging="360"/>
      </w:pPr>
      <w:rPr>
        <w:rFonts w:ascii="Times New Roman" w:hAnsi="Times New Roman" w:hint="default"/>
      </w:rPr>
    </w:lvl>
    <w:lvl w:ilvl="4" w:tplc="2488DD72" w:tentative="1">
      <w:start w:val="1"/>
      <w:numFmt w:val="bullet"/>
      <w:lvlText w:val="•"/>
      <w:lvlJc w:val="left"/>
      <w:pPr>
        <w:tabs>
          <w:tab w:val="num" w:pos="3600"/>
        </w:tabs>
        <w:ind w:left="3600" w:hanging="360"/>
      </w:pPr>
      <w:rPr>
        <w:rFonts w:ascii="Times New Roman" w:hAnsi="Times New Roman" w:hint="default"/>
      </w:rPr>
    </w:lvl>
    <w:lvl w:ilvl="5" w:tplc="E738F3EE" w:tentative="1">
      <w:start w:val="1"/>
      <w:numFmt w:val="bullet"/>
      <w:lvlText w:val="•"/>
      <w:lvlJc w:val="left"/>
      <w:pPr>
        <w:tabs>
          <w:tab w:val="num" w:pos="4320"/>
        </w:tabs>
        <w:ind w:left="4320" w:hanging="360"/>
      </w:pPr>
      <w:rPr>
        <w:rFonts w:ascii="Times New Roman" w:hAnsi="Times New Roman" w:hint="default"/>
      </w:rPr>
    </w:lvl>
    <w:lvl w:ilvl="6" w:tplc="A3880BC6" w:tentative="1">
      <w:start w:val="1"/>
      <w:numFmt w:val="bullet"/>
      <w:lvlText w:val="•"/>
      <w:lvlJc w:val="left"/>
      <w:pPr>
        <w:tabs>
          <w:tab w:val="num" w:pos="5040"/>
        </w:tabs>
        <w:ind w:left="5040" w:hanging="360"/>
      </w:pPr>
      <w:rPr>
        <w:rFonts w:ascii="Times New Roman" w:hAnsi="Times New Roman" w:hint="default"/>
      </w:rPr>
    </w:lvl>
    <w:lvl w:ilvl="7" w:tplc="123A846A" w:tentative="1">
      <w:start w:val="1"/>
      <w:numFmt w:val="bullet"/>
      <w:lvlText w:val="•"/>
      <w:lvlJc w:val="left"/>
      <w:pPr>
        <w:tabs>
          <w:tab w:val="num" w:pos="5760"/>
        </w:tabs>
        <w:ind w:left="5760" w:hanging="360"/>
      </w:pPr>
      <w:rPr>
        <w:rFonts w:ascii="Times New Roman" w:hAnsi="Times New Roman" w:hint="default"/>
      </w:rPr>
    </w:lvl>
    <w:lvl w:ilvl="8" w:tplc="699E604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141A54DB"/>
    <w:multiLevelType w:val="hybridMultilevel"/>
    <w:tmpl w:val="4CF26A1A"/>
    <w:lvl w:ilvl="0" w:tplc="791CCA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352BC"/>
    <w:multiLevelType w:val="hybridMultilevel"/>
    <w:tmpl w:val="9EBC0C2C"/>
    <w:lvl w:ilvl="0" w:tplc="08090005">
      <w:start w:val="1"/>
      <w:numFmt w:val="bullet"/>
      <w:lvlText w:val=""/>
      <w:lvlJc w:val="left"/>
      <w:pPr>
        <w:tabs>
          <w:tab w:val="num" w:pos="720"/>
        </w:tabs>
        <w:ind w:left="720" w:hanging="360"/>
      </w:pPr>
      <w:rPr>
        <w:rFonts w:ascii="Wingdings" w:hAnsi="Wingding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 w15:restartNumberingAfterBreak="0">
    <w:nsid w:val="16B01F9A"/>
    <w:multiLevelType w:val="hybridMultilevel"/>
    <w:tmpl w:val="A82C3104"/>
    <w:lvl w:ilvl="0" w:tplc="D95C5B94">
      <w:start w:val="1"/>
      <w:numFmt w:val="lowerLetter"/>
      <w:lvlText w:val="%1)"/>
      <w:lvlJc w:val="left"/>
      <w:pPr>
        <w:ind w:left="72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DF1BBD"/>
    <w:multiLevelType w:val="hybridMultilevel"/>
    <w:tmpl w:val="860057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E45FF"/>
    <w:multiLevelType w:val="hybridMultilevel"/>
    <w:tmpl w:val="23445A62"/>
    <w:lvl w:ilvl="0" w:tplc="08090005">
      <w:start w:val="1"/>
      <w:numFmt w:val="bullet"/>
      <w:lvlText w:val=""/>
      <w:lvlJc w:val="left"/>
      <w:pPr>
        <w:tabs>
          <w:tab w:val="num" w:pos="720"/>
        </w:tabs>
        <w:ind w:left="720" w:hanging="360"/>
      </w:pPr>
      <w:rPr>
        <w:rFonts w:ascii="Wingdings" w:hAnsi="Wingdings" w:hint="default"/>
      </w:rPr>
    </w:lvl>
    <w:lvl w:ilvl="1" w:tplc="08090005">
      <w:start w:val="1"/>
      <w:numFmt w:val="bullet"/>
      <w:lvlText w:val=""/>
      <w:lvlJc w:val="left"/>
      <w:pPr>
        <w:tabs>
          <w:tab w:val="num" w:pos="1440"/>
        </w:tabs>
        <w:ind w:left="1440" w:hanging="360"/>
      </w:pPr>
      <w:rPr>
        <w:rFonts w:ascii="Wingdings" w:hAnsi="Wingdings"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1D23062E"/>
    <w:multiLevelType w:val="hybridMultilevel"/>
    <w:tmpl w:val="367240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E351FD7"/>
    <w:multiLevelType w:val="hybridMultilevel"/>
    <w:tmpl w:val="E1EA8CBA"/>
    <w:lvl w:ilvl="0" w:tplc="5DCE1D4A">
      <w:start w:val="1"/>
      <w:numFmt w:val="bullet"/>
      <w:pStyle w:val="ListBullet"/>
      <w:lvlText w:val=""/>
      <w:lvlJc w:val="left"/>
      <w:pPr>
        <w:tabs>
          <w:tab w:val="num" w:pos="720"/>
        </w:tabs>
        <w:ind w:left="720" w:hanging="360"/>
      </w:pPr>
      <w:rPr>
        <w:rFonts w:ascii="Symbol" w:hAnsi="Symbol" w:hint="default"/>
        <w:b w:val="0"/>
        <w:i w:val="0"/>
        <w:color w:val="auto"/>
        <w:sz w:val="20"/>
      </w:rPr>
    </w:lvl>
    <w:lvl w:ilvl="1" w:tplc="2228A882">
      <w:start w:val="1"/>
      <w:numFmt w:val="decimal"/>
      <w:lvlText w:val="%2."/>
      <w:lvlJc w:val="left"/>
      <w:pPr>
        <w:tabs>
          <w:tab w:val="num" w:pos="1440"/>
        </w:tabs>
        <w:ind w:left="1440" w:hanging="360"/>
      </w:pPr>
      <w:rPr>
        <w:rFonts w:cs="Times New Roman" w:hint="default"/>
        <w:b w:val="0"/>
        <w:i/>
        <w:color w:val="auto"/>
        <w:sz w:val="24"/>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7B48F9"/>
    <w:multiLevelType w:val="hybridMultilevel"/>
    <w:tmpl w:val="963634A2"/>
    <w:lvl w:ilvl="0" w:tplc="99141D8A">
      <w:start w:val="1"/>
      <w:numFmt w:val="decimal"/>
      <w:lvlText w:val="%1."/>
      <w:lvlJc w:val="left"/>
      <w:pPr>
        <w:ind w:left="720" w:hanging="360"/>
      </w:pPr>
      <w:rPr>
        <w:rFonts w:hint="default"/>
        <w:b/>
        <w:bCs/>
      </w:rPr>
    </w:lvl>
    <w:lvl w:ilvl="1" w:tplc="F5569280">
      <w:start w:val="1"/>
      <w:numFmt w:val="lowerLetter"/>
      <w:lvlText w:val="%2."/>
      <w:lvlJc w:val="left"/>
      <w:pPr>
        <w:ind w:left="1440" w:hanging="360"/>
      </w:pPr>
      <w:rPr>
        <w:b/>
        <w:bCs/>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EC091F"/>
    <w:multiLevelType w:val="hybridMultilevel"/>
    <w:tmpl w:val="5BCC2C5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48664E6"/>
    <w:multiLevelType w:val="hybridMultilevel"/>
    <w:tmpl w:val="FA8440B2"/>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26569F"/>
    <w:multiLevelType w:val="hybridMultilevel"/>
    <w:tmpl w:val="B95C9640"/>
    <w:lvl w:ilvl="0" w:tplc="9E5CACBA">
      <w:start w:val="1"/>
      <w:numFmt w:val="bullet"/>
      <w:lvlText w:val=""/>
      <w:lvlJc w:val="left"/>
      <w:pPr>
        <w:tabs>
          <w:tab w:val="num" w:pos="1440"/>
        </w:tabs>
        <w:ind w:left="1440" w:hanging="360"/>
      </w:pPr>
      <w:rPr>
        <w:rFonts w:ascii="Symbol" w:hAnsi="Symbol" w:hint="default"/>
        <w:sz w:val="18"/>
        <w:szCs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3D7B94"/>
    <w:multiLevelType w:val="hybridMultilevel"/>
    <w:tmpl w:val="6C9E730A"/>
    <w:lvl w:ilvl="0" w:tplc="08090001">
      <w:start w:val="1"/>
      <w:numFmt w:val="bullet"/>
      <w:lvlText w:val=""/>
      <w:lvlJc w:val="left"/>
      <w:pPr>
        <w:ind w:left="1004" w:hanging="360"/>
      </w:pPr>
      <w:rPr>
        <w:rFonts w:ascii="Symbol" w:hAnsi="Symbol" w:hint="default"/>
      </w:rPr>
    </w:lvl>
    <w:lvl w:ilvl="1" w:tplc="B2A6136A">
      <w:start w:val="1"/>
      <w:numFmt w:val="lowerLetter"/>
      <w:lvlText w:val="%2)"/>
      <w:lvlJc w:val="left"/>
      <w:pPr>
        <w:ind w:left="1724" w:hanging="360"/>
      </w:pPr>
      <w:rPr>
        <w:rFonts w:ascii="Times New Roman" w:eastAsia="Times New Roman" w:hAnsi="Times New Roman" w:cs="Times New Roman"/>
      </w:rPr>
    </w:lvl>
    <w:lvl w:ilvl="2" w:tplc="08090005">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4" w15:restartNumberingAfterBreak="0">
    <w:nsid w:val="2CF271C3"/>
    <w:multiLevelType w:val="hybridMultilevel"/>
    <w:tmpl w:val="77B035EC"/>
    <w:lvl w:ilvl="0" w:tplc="2DDCB3B8">
      <w:start w:val="1"/>
      <w:numFmt w:val="bullet"/>
      <w:pStyle w:val="ListNumber"/>
      <w:lvlText w:val=""/>
      <w:lvlJc w:val="left"/>
      <w:pPr>
        <w:tabs>
          <w:tab w:val="num" w:pos="1440"/>
        </w:tabs>
        <w:ind w:left="144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056067E"/>
    <w:multiLevelType w:val="hybridMultilevel"/>
    <w:tmpl w:val="5B9AB42C"/>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0A72C6"/>
    <w:multiLevelType w:val="multilevel"/>
    <w:tmpl w:val="4CF235A8"/>
    <w:lvl w:ilvl="0">
      <w:start w:val="1"/>
      <w:numFmt w:val="decimal"/>
      <w:lvlText w:val="%1."/>
      <w:lvlJc w:val="left"/>
      <w:pPr>
        <w:tabs>
          <w:tab w:val="num" w:pos="360"/>
        </w:tabs>
        <w:ind w:left="360" w:hanging="360"/>
      </w:pPr>
    </w:lvl>
    <w:lvl w:ilvl="1">
      <w:start w:val="1"/>
      <w:numFmt w:val="decimal"/>
      <w:pStyle w:val="Heading2"/>
      <w:lvlText w:val="%1.%2."/>
      <w:lvlJc w:val="left"/>
      <w:pPr>
        <w:tabs>
          <w:tab w:val="num" w:pos="612"/>
        </w:tabs>
        <w:ind w:left="612" w:hanging="432"/>
      </w:pPr>
    </w:lvl>
    <w:lvl w:ilvl="2">
      <w:start w:val="1"/>
      <w:numFmt w:val="decimal"/>
      <w:lvlText w:val="%1.%2.%3."/>
      <w:lvlJc w:val="left"/>
      <w:pPr>
        <w:tabs>
          <w:tab w:val="num" w:pos="1440"/>
        </w:tabs>
        <w:ind w:left="1224" w:hanging="504"/>
      </w:pPr>
    </w:lvl>
    <w:lvl w:ilvl="3">
      <w:start w:val="1"/>
      <w:numFmt w:val="decimal"/>
      <w:pStyle w:val="Heading4"/>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35343B69"/>
    <w:multiLevelType w:val="hybridMultilevel"/>
    <w:tmpl w:val="ED5ED5B2"/>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8" w15:restartNumberingAfterBreak="0">
    <w:nsid w:val="3CF53E83"/>
    <w:multiLevelType w:val="hybridMultilevel"/>
    <w:tmpl w:val="CAF6F22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DA92E3D"/>
    <w:multiLevelType w:val="hybridMultilevel"/>
    <w:tmpl w:val="41442AB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1494570"/>
    <w:multiLevelType w:val="hybridMultilevel"/>
    <w:tmpl w:val="11ECE262"/>
    <w:lvl w:ilvl="0" w:tplc="0809000F">
      <w:start w:val="1"/>
      <w:numFmt w:val="decimal"/>
      <w:lvlText w:val="%1."/>
      <w:lvlJc w:val="left"/>
      <w:pPr>
        <w:tabs>
          <w:tab w:val="num" w:pos="720"/>
        </w:tabs>
        <w:ind w:left="720" w:hanging="360"/>
      </w:pPr>
    </w:lvl>
    <w:lvl w:ilvl="1" w:tplc="08090005">
      <w:start w:val="1"/>
      <w:numFmt w:val="bullet"/>
      <w:lvlText w:val=""/>
      <w:lvlJc w:val="left"/>
      <w:pPr>
        <w:tabs>
          <w:tab w:val="num" w:pos="1440"/>
        </w:tabs>
        <w:ind w:left="1440" w:hanging="360"/>
      </w:pPr>
      <w:rPr>
        <w:rFonts w:ascii="Wingdings" w:hAnsi="Wingdings"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1" w15:restartNumberingAfterBreak="0">
    <w:nsid w:val="472C27BB"/>
    <w:multiLevelType w:val="hybridMultilevel"/>
    <w:tmpl w:val="DC682DDA"/>
    <w:lvl w:ilvl="0" w:tplc="706671A6">
      <w:start w:val="1"/>
      <w:numFmt w:val="bullet"/>
      <w:pStyle w:val="Tablebodyformat-small"/>
      <w:lvlText w:val=""/>
      <w:lvlJc w:val="left"/>
      <w:pPr>
        <w:tabs>
          <w:tab w:val="num" w:pos="720"/>
        </w:tabs>
        <w:ind w:left="720" w:hanging="360"/>
      </w:pPr>
      <w:rPr>
        <w:rFonts w:ascii="Wingdings" w:hAnsi="Wingding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B2170A"/>
    <w:multiLevelType w:val="hybridMultilevel"/>
    <w:tmpl w:val="485C8460"/>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3" w15:restartNumberingAfterBreak="0">
    <w:nsid w:val="490B5EEE"/>
    <w:multiLevelType w:val="hybridMultilevel"/>
    <w:tmpl w:val="3056E0A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4" w15:restartNumberingAfterBreak="0">
    <w:nsid w:val="53AF2706"/>
    <w:multiLevelType w:val="hybridMultilevel"/>
    <w:tmpl w:val="74DC851E"/>
    <w:lvl w:ilvl="0" w:tplc="791CCA80">
      <w:start w:val="1"/>
      <w:numFmt w:val="decimal"/>
      <w:lvlText w:val="%1."/>
      <w:lvlJc w:val="left"/>
      <w:pPr>
        <w:ind w:left="2421" w:hanging="360"/>
      </w:pPr>
      <w:rPr>
        <w:rFonts w:hint="default"/>
      </w:rPr>
    </w:lvl>
    <w:lvl w:ilvl="1" w:tplc="08090019" w:tentative="1">
      <w:start w:val="1"/>
      <w:numFmt w:val="lowerLetter"/>
      <w:lvlText w:val="%2."/>
      <w:lvlJc w:val="left"/>
      <w:pPr>
        <w:ind w:left="3141" w:hanging="360"/>
      </w:pPr>
    </w:lvl>
    <w:lvl w:ilvl="2" w:tplc="0809001B" w:tentative="1">
      <w:start w:val="1"/>
      <w:numFmt w:val="lowerRoman"/>
      <w:lvlText w:val="%3."/>
      <w:lvlJc w:val="right"/>
      <w:pPr>
        <w:ind w:left="3861" w:hanging="180"/>
      </w:pPr>
    </w:lvl>
    <w:lvl w:ilvl="3" w:tplc="0809000F" w:tentative="1">
      <w:start w:val="1"/>
      <w:numFmt w:val="decimal"/>
      <w:lvlText w:val="%4."/>
      <w:lvlJc w:val="left"/>
      <w:pPr>
        <w:ind w:left="4581" w:hanging="360"/>
      </w:pPr>
    </w:lvl>
    <w:lvl w:ilvl="4" w:tplc="08090019" w:tentative="1">
      <w:start w:val="1"/>
      <w:numFmt w:val="lowerLetter"/>
      <w:lvlText w:val="%5."/>
      <w:lvlJc w:val="left"/>
      <w:pPr>
        <w:ind w:left="5301" w:hanging="360"/>
      </w:pPr>
    </w:lvl>
    <w:lvl w:ilvl="5" w:tplc="0809001B" w:tentative="1">
      <w:start w:val="1"/>
      <w:numFmt w:val="lowerRoman"/>
      <w:lvlText w:val="%6."/>
      <w:lvlJc w:val="right"/>
      <w:pPr>
        <w:ind w:left="6021" w:hanging="180"/>
      </w:pPr>
    </w:lvl>
    <w:lvl w:ilvl="6" w:tplc="0809000F" w:tentative="1">
      <w:start w:val="1"/>
      <w:numFmt w:val="decimal"/>
      <w:lvlText w:val="%7."/>
      <w:lvlJc w:val="left"/>
      <w:pPr>
        <w:ind w:left="6741" w:hanging="360"/>
      </w:pPr>
    </w:lvl>
    <w:lvl w:ilvl="7" w:tplc="08090019" w:tentative="1">
      <w:start w:val="1"/>
      <w:numFmt w:val="lowerLetter"/>
      <w:lvlText w:val="%8."/>
      <w:lvlJc w:val="left"/>
      <w:pPr>
        <w:ind w:left="7461" w:hanging="360"/>
      </w:pPr>
    </w:lvl>
    <w:lvl w:ilvl="8" w:tplc="0809001B" w:tentative="1">
      <w:start w:val="1"/>
      <w:numFmt w:val="lowerRoman"/>
      <w:lvlText w:val="%9."/>
      <w:lvlJc w:val="right"/>
      <w:pPr>
        <w:ind w:left="8181" w:hanging="180"/>
      </w:pPr>
    </w:lvl>
  </w:abstractNum>
  <w:abstractNum w:abstractNumId="25" w15:restartNumberingAfterBreak="0">
    <w:nsid w:val="5F9C1D9F"/>
    <w:multiLevelType w:val="hybridMultilevel"/>
    <w:tmpl w:val="3724E35A"/>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6" w15:restartNumberingAfterBreak="0">
    <w:nsid w:val="675E465A"/>
    <w:multiLevelType w:val="hybridMultilevel"/>
    <w:tmpl w:val="4A3C74B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7" w15:restartNumberingAfterBreak="0">
    <w:nsid w:val="752E3761"/>
    <w:multiLevelType w:val="hybridMultilevel"/>
    <w:tmpl w:val="1FD6B70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73B44EC6">
      <w:start w:val="2"/>
      <w:numFmt w:val="low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7E26B78"/>
    <w:multiLevelType w:val="hybridMultilevel"/>
    <w:tmpl w:val="2EEEC542"/>
    <w:lvl w:ilvl="0" w:tplc="F4F03532">
      <w:start w:val="1"/>
      <w:numFmt w:val="upperLetter"/>
      <w:lvlText w:val="%1."/>
      <w:lvlJc w:val="left"/>
      <w:pPr>
        <w:ind w:left="900" w:hanging="360"/>
      </w:pPr>
      <w:rPr>
        <w:b/>
        <w:bCs w:val="0"/>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29" w15:restartNumberingAfterBreak="0">
    <w:nsid w:val="784D688D"/>
    <w:multiLevelType w:val="hybridMultilevel"/>
    <w:tmpl w:val="835CC35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A9910C0"/>
    <w:multiLevelType w:val="hybridMultilevel"/>
    <w:tmpl w:val="4046120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15:restartNumberingAfterBreak="0">
    <w:nsid w:val="7C4C3BDB"/>
    <w:multiLevelType w:val="hybridMultilevel"/>
    <w:tmpl w:val="EE9C5DD8"/>
    <w:lvl w:ilvl="0" w:tplc="0809000F">
      <w:start w:val="1"/>
      <w:numFmt w:val="decimal"/>
      <w:lvlText w:val="%1."/>
      <w:lvlJc w:val="left"/>
      <w:pPr>
        <w:tabs>
          <w:tab w:val="num" w:pos="540"/>
        </w:tabs>
        <w:ind w:left="540" w:hanging="360"/>
      </w:pPr>
    </w:lvl>
    <w:lvl w:ilvl="1" w:tplc="08090019" w:tentative="1">
      <w:start w:val="1"/>
      <w:numFmt w:val="lowerLetter"/>
      <w:lvlText w:val="%2."/>
      <w:lvlJc w:val="left"/>
      <w:pPr>
        <w:tabs>
          <w:tab w:val="num" w:pos="1260"/>
        </w:tabs>
        <w:ind w:left="1260" w:hanging="360"/>
      </w:pPr>
    </w:lvl>
    <w:lvl w:ilvl="2" w:tplc="0809001B" w:tentative="1">
      <w:start w:val="1"/>
      <w:numFmt w:val="lowerRoman"/>
      <w:lvlText w:val="%3."/>
      <w:lvlJc w:val="right"/>
      <w:pPr>
        <w:tabs>
          <w:tab w:val="num" w:pos="1980"/>
        </w:tabs>
        <w:ind w:left="1980" w:hanging="180"/>
      </w:pPr>
    </w:lvl>
    <w:lvl w:ilvl="3" w:tplc="0809000F" w:tentative="1">
      <w:start w:val="1"/>
      <w:numFmt w:val="decimal"/>
      <w:lvlText w:val="%4."/>
      <w:lvlJc w:val="left"/>
      <w:pPr>
        <w:tabs>
          <w:tab w:val="num" w:pos="2700"/>
        </w:tabs>
        <w:ind w:left="2700" w:hanging="360"/>
      </w:pPr>
    </w:lvl>
    <w:lvl w:ilvl="4" w:tplc="08090019" w:tentative="1">
      <w:start w:val="1"/>
      <w:numFmt w:val="lowerLetter"/>
      <w:lvlText w:val="%5."/>
      <w:lvlJc w:val="left"/>
      <w:pPr>
        <w:tabs>
          <w:tab w:val="num" w:pos="3420"/>
        </w:tabs>
        <w:ind w:left="3420" w:hanging="360"/>
      </w:pPr>
    </w:lvl>
    <w:lvl w:ilvl="5" w:tplc="0809001B" w:tentative="1">
      <w:start w:val="1"/>
      <w:numFmt w:val="lowerRoman"/>
      <w:lvlText w:val="%6."/>
      <w:lvlJc w:val="right"/>
      <w:pPr>
        <w:tabs>
          <w:tab w:val="num" w:pos="4140"/>
        </w:tabs>
        <w:ind w:left="4140" w:hanging="180"/>
      </w:pPr>
    </w:lvl>
    <w:lvl w:ilvl="6" w:tplc="0809000F" w:tentative="1">
      <w:start w:val="1"/>
      <w:numFmt w:val="decimal"/>
      <w:lvlText w:val="%7."/>
      <w:lvlJc w:val="left"/>
      <w:pPr>
        <w:tabs>
          <w:tab w:val="num" w:pos="4860"/>
        </w:tabs>
        <w:ind w:left="4860" w:hanging="360"/>
      </w:pPr>
    </w:lvl>
    <w:lvl w:ilvl="7" w:tplc="08090019" w:tentative="1">
      <w:start w:val="1"/>
      <w:numFmt w:val="lowerLetter"/>
      <w:lvlText w:val="%8."/>
      <w:lvlJc w:val="left"/>
      <w:pPr>
        <w:tabs>
          <w:tab w:val="num" w:pos="5580"/>
        </w:tabs>
        <w:ind w:left="5580" w:hanging="360"/>
      </w:pPr>
    </w:lvl>
    <w:lvl w:ilvl="8" w:tplc="0809001B" w:tentative="1">
      <w:start w:val="1"/>
      <w:numFmt w:val="lowerRoman"/>
      <w:lvlText w:val="%9."/>
      <w:lvlJc w:val="right"/>
      <w:pPr>
        <w:tabs>
          <w:tab w:val="num" w:pos="6300"/>
        </w:tabs>
        <w:ind w:left="6300" w:hanging="180"/>
      </w:pPr>
    </w:lvl>
  </w:abstractNum>
  <w:abstractNum w:abstractNumId="32" w15:restartNumberingAfterBreak="0">
    <w:nsid w:val="7E247EBC"/>
    <w:multiLevelType w:val="hybridMultilevel"/>
    <w:tmpl w:val="7D968250"/>
    <w:lvl w:ilvl="0" w:tplc="08090017">
      <w:start w:val="1"/>
      <w:numFmt w:val="lowerLetter"/>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3" w15:restartNumberingAfterBreak="0">
    <w:nsid w:val="7E4E4D72"/>
    <w:multiLevelType w:val="hybridMultilevel"/>
    <w:tmpl w:val="B994F8DA"/>
    <w:lvl w:ilvl="0" w:tplc="648255EE">
      <w:start w:val="4"/>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7"/>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13"/>
  </w:num>
  <w:num w:numId="6">
    <w:abstractNumId w:val="0"/>
  </w:num>
  <w:num w:numId="7">
    <w:abstractNumId w:val="27"/>
  </w:num>
  <w:num w:numId="8">
    <w:abstractNumId w:val="33"/>
  </w:num>
  <w:num w:numId="9">
    <w:abstractNumId w:val="19"/>
  </w:num>
  <w:num w:numId="10">
    <w:abstractNumId w:val="29"/>
  </w:num>
  <w:num w:numId="11">
    <w:abstractNumId w:val="18"/>
  </w:num>
  <w:num w:numId="12">
    <w:abstractNumId w:val="15"/>
  </w:num>
  <w:num w:numId="13">
    <w:abstractNumId w:val="31"/>
  </w:num>
  <w:num w:numId="14">
    <w:abstractNumId w:val="20"/>
  </w:num>
  <w:num w:numId="15">
    <w:abstractNumId w:val="6"/>
  </w:num>
  <w:num w:numId="16">
    <w:abstractNumId w:val="22"/>
  </w:num>
  <w:num w:numId="17">
    <w:abstractNumId w:val="30"/>
  </w:num>
  <w:num w:numId="18">
    <w:abstractNumId w:val="14"/>
  </w:num>
  <w:num w:numId="19">
    <w:abstractNumId w:val="23"/>
  </w:num>
  <w:num w:numId="20">
    <w:abstractNumId w:val="12"/>
  </w:num>
  <w:num w:numId="21">
    <w:abstractNumId w:val="25"/>
  </w:num>
  <w:num w:numId="22">
    <w:abstractNumId w:val="26"/>
  </w:num>
  <w:num w:numId="23">
    <w:abstractNumId w:val="1"/>
  </w:num>
  <w:num w:numId="24">
    <w:abstractNumId w:val="10"/>
  </w:num>
  <w:num w:numId="25">
    <w:abstractNumId w:val="3"/>
  </w:num>
  <w:num w:numId="26">
    <w:abstractNumId w:val="21"/>
  </w:num>
  <w:num w:numId="27">
    <w:abstractNumId w:val="28"/>
  </w:num>
  <w:num w:numId="28">
    <w:abstractNumId w:val="11"/>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num>
  <w:num w:numId="31">
    <w:abstractNumId w:val="9"/>
  </w:num>
  <w:num w:numId="32">
    <w:abstractNumId w:val="24"/>
  </w:num>
  <w:num w:numId="3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IdMacAtCleanup w:val="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Yoni Gavish">
    <w15:presenceInfo w15:providerId="None" w15:userId="Yoni Gavi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rawingGridVerticalSpacing w:val="13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Arial&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pz9xze02x9awte9pxsvv02fr290paparpvt&quot;&gt;Yoni_Gavish_PDFs&lt;record-ids&gt;&lt;item&gt;764&lt;/item&gt;&lt;item&gt;902&lt;/item&gt;&lt;item&gt;1031&lt;/item&gt;&lt;item&gt;1177&lt;/item&gt;&lt;item&gt;1183&lt;/item&gt;&lt;item&gt;1188&lt;/item&gt;&lt;item&gt;1362&lt;/item&gt;&lt;item&gt;1444&lt;/item&gt;&lt;item&gt;1447&lt;/item&gt;&lt;item&gt;1460&lt;/item&gt;&lt;item&gt;1463&lt;/item&gt;&lt;item&gt;1520&lt;/item&gt;&lt;item&gt;1536&lt;/item&gt;&lt;item&gt;1561&lt;/item&gt;&lt;item&gt;1579&lt;/item&gt;&lt;item&gt;1586&lt;/item&gt;&lt;item&gt;1627&lt;/item&gt;&lt;item&gt;1628&lt;/item&gt;&lt;item&gt;1629&lt;/item&gt;&lt;item&gt;1630&lt;/item&gt;&lt;item&gt;1631&lt;/item&gt;&lt;item&gt;1632&lt;/item&gt;&lt;item&gt;1639&lt;/item&gt;&lt;item&gt;1640&lt;/item&gt;&lt;item&gt;1641&lt;/item&gt;&lt;item&gt;1642&lt;/item&gt;&lt;item&gt;1643&lt;/item&gt;&lt;item&gt;1644&lt;/item&gt;&lt;/record-ids&gt;&lt;/item&gt;&lt;/Libraries&gt;"/>
  </w:docVars>
  <w:rsids>
    <w:rsidRoot w:val="00FF35E2"/>
    <w:rsid w:val="000235AD"/>
    <w:rsid w:val="00025C61"/>
    <w:rsid w:val="00031E43"/>
    <w:rsid w:val="000400EF"/>
    <w:rsid w:val="00041AE0"/>
    <w:rsid w:val="00043573"/>
    <w:rsid w:val="000504D3"/>
    <w:rsid w:val="00051C32"/>
    <w:rsid w:val="00060CE0"/>
    <w:rsid w:val="0008039F"/>
    <w:rsid w:val="0008493E"/>
    <w:rsid w:val="00092FE4"/>
    <w:rsid w:val="00093778"/>
    <w:rsid w:val="000A0CEF"/>
    <w:rsid w:val="000A316E"/>
    <w:rsid w:val="000A6BD7"/>
    <w:rsid w:val="000B0A46"/>
    <w:rsid w:val="000B65CC"/>
    <w:rsid w:val="000B7E44"/>
    <w:rsid w:val="000C16BB"/>
    <w:rsid w:val="000C7A92"/>
    <w:rsid w:val="000D39B7"/>
    <w:rsid w:val="000E3934"/>
    <w:rsid w:val="000E7F5C"/>
    <w:rsid w:val="00104210"/>
    <w:rsid w:val="00114B83"/>
    <w:rsid w:val="00120CA1"/>
    <w:rsid w:val="00136E36"/>
    <w:rsid w:val="001409CE"/>
    <w:rsid w:val="00142C3E"/>
    <w:rsid w:val="00177BEA"/>
    <w:rsid w:val="00177E96"/>
    <w:rsid w:val="00181191"/>
    <w:rsid w:val="00182E46"/>
    <w:rsid w:val="00186667"/>
    <w:rsid w:val="0018748A"/>
    <w:rsid w:val="001879FA"/>
    <w:rsid w:val="001B15C0"/>
    <w:rsid w:val="001B53AB"/>
    <w:rsid w:val="001B7832"/>
    <w:rsid w:val="001C3C68"/>
    <w:rsid w:val="001E3BE3"/>
    <w:rsid w:val="001E77B6"/>
    <w:rsid w:val="001F486B"/>
    <w:rsid w:val="002056A1"/>
    <w:rsid w:val="002073DC"/>
    <w:rsid w:val="00230EB8"/>
    <w:rsid w:val="00256E55"/>
    <w:rsid w:val="00282F42"/>
    <w:rsid w:val="00287E39"/>
    <w:rsid w:val="002965E8"/>
    <w:rsid w:val="002B5CA8"/>
    <w:rsid w:val="002D173F"/>
    <w:rsid w:val="002F09B1"/>
    <w:rsid w:val="002F188E"/>
    <w:rsid w:val="00310C2E"/>
    <w:rsid w:val="00311E5D"/>
    <w:rsid w:val="003128EC"/>
    <w:rsid w:val="0031471D"/>
    <w:rsid w:val="0031673C"/>
    <w:rsid w:val="00317987"/>
    <w:rsid w:val="00325577"/>
    <w:rsid w:val="0032605A"/>
    <w:rsid w:val="00327B18"/>
    <w:rsid w:val="00330FED"/>
    <w:rsid w:val="003361BE"/>
    <w:rsid w:val="003400F6"/>
    <w:rsid w:val="00342631"/>
    <w:rsid w:val="0034410C"/>
    <w:rsid w:val="00346D30"/>
    <w:rsid w:val="003501E2"/>
    <w:rsid w:val="00353C0E"/>
    <w:rsid w:val="00363926"/>
    <w:rsid w:val="00375FF0"/>
    <w:rsid w:val="00385065"/>
    <w:rsid w:val="003A2B13"/>
    <w:rsid w:val="003A322A"/>
    <w:rsid w:val="003A715F"/>
    <w:rsid w:val="003A751F"/>
    <w:rsid w:val="003B5B0B"/>
    <w:rsid w:val="003C1A23"/>
    <w:rsid w:val="003C209B"/>
    <w:rsid w:val="003C2675"/>
    <w:rsid w:val="003D1D8C"/>
    <w:rsid w:val="003D75D1"/>
    <w:rsid w:val="003E436A"/>
    <w:rsid w:val="003F2A91"/>
    <w:rsid w:val="003F352F"/>
    <w:rsid w:val="003F4B4A"/>
    <w:rsid w:val="003F50F7"/>
    <w:rsid w:val="003F553B"/>
    <w:rsid w:val="00414332"/>
    <w:rsid w:val="00431D85"/>
    <w:rsid w:val="004415E5"/>
    <w:rsid w:val="00447202"/>
    <w:rsid w:val="00451128"/>
    <w:rsid w:val="00456934"/>
    <w:rsid w:val="00473E56"/>
    <w:rsid w:val="0047628D"/>
    <w:rsid w:val="0048102A"/>
    <w:rsid w:val="00482A97"/>
    <w:rsid w:val="00484048"/>
    <w:rsid w:val="0048534C"/>
    <w:rsid w:val="00491305"/>
    <w:rsid w:val="004A7A28"/>
    <w:rsid w:val="004B6091"/>
    <w:rsid w:val="004C1875"/>
    <w:rsid w:val="004D2641"/>
    <w:rsid w:val="004D3633"/>
    <w:rsid w:val="004E4EA3"/>
    <w:rsid w:val="004E5A55"/>
    <w:rsid w:val="004F0A5B"/>
    <w:rsid w:val="004F3857"/>
    <w:rsid w:val="004F6380"/>
    <w:rsid w:val="005051AD"/>
    <w:rsid w:val="00512202"/>
    <w:rsid w:val="005231A6"/>
    <w:rsid w:val="00540618"/>
    <w:rsid w:val="0055722B"/>
    <w:rsid w:val="0056528A"/>
    <w:rsid w:val="00571C94"/>
    <w:rsid w:val="005732F4"/>
    <w:rsid w:val="00574E71"/>
    <w:rsid w:val="00576B46"/>
    <w:rsid w:val="00585240"/>
    <w:rsid w:val="005905AF"/>
    <w:rsid w:val="00591056"/>
    <w:rsid w:val="005913CC"/>
    <w:rsid w:val="0059463B"/>
    <w:rsid w:val="005A72EB"/>
    <w:rsid w:val="005C6C72"/>
    <w:rsid w:val="005D0237"/>
    <w:rsid w:val="005D3541"/>
    <w:rsid w:val="005D537D"/>
    <w:rsid w:val="005E229D"/>
    <w:rsid w:val="005E55D2"/>
    <w:rsid w:val="005F0BAA"/>
    <w:rsid w:val="005F3CCD"/>
    <w:rsid w:val="006063CF"/>
    <w:rsid w:val="00610459"/>
    <w:rsid w:val="00613D7C"/>
    <w:rsid w:val="006215E5"/>
    <w:rsid w:val="00626D10"/>
    <w:rsid w:val="00634961"/>
    <w:rsid w:val="00637D6E"/>
    <w:rsid w:val="00643E3E"/>
    <w:rsid w:val="00654BC2"/>
    <w:rsid w:val="006613CC"/>
    <w:rsid w:val="00670B21"/>
    <w:rsid w:val="00675729"/>
    <w:rsid w:val="00683374"/>
    <w:rsid w:val="006A3DFD"/>
    <w:rsid w:val="006A6623"/>
    <w:rsid w:val="006B16A9"/>
    <w:rsid w:val="006C2F06"/>
    <w:rsid w:val="006C6553"/>
    <w:rsid w:val="006D52EC"/>
    <w:rsid w:val="006E464D"/>
    <w:rsid w:val="006E6FAB"/>
    <w:rsid w:val="007015EA"/>
    <w:rsid w:val="0072168C"/>
    <w:rsid w:val="00723208"/>
    <w:rsid w:val="00725DD5"/>
    <w:rsid w:val="00734384"/>
    <w:rsid w:val="00741068"/>
    <w:rsid w:val="00741E58"/>
    <w:rsid w:val="00752320"/>
    <w:rsid w:val="00757291"/>
    <w:rsid w:val="00767C14"/>
    <w:rsid w:val="007804FC"/>
    <w:rsid w:val="00797F85"/>
    <w:rsid w:val="007B4735"/>
    <w:rsid w:val="007C5348"/>
    <w:rsid w:val="007D334A"/>
    <w:rsid w:val="007D4D2B"/>
    <w:rsid w:val="007D5DA2"/>
    <w:rsid w:val="007D64D8"/>
    <w:rsid w:val="00817276"/>
    <w:rsid w:val="00822458"/>
    <w:rsid w:val="00824383"/>
    <w:rsid w:val="00835FA4"/>
    <w:rsid w:val="00844F55"/>
    <w:rsid w:val="00862CAF"/>
    <w:rsid w:val="008711A8"/>
    <w:rsid w:val="00871DC4"/>
    <w:rsid w:val="00880C85"/>
    <w:rsid w:val="00892E1B"/>
    <w:rsid w:val="00896015"/>
    <w:rsid w:val="00896548"/>
    <w:rsid w:val="008A1925"/>
    <w:rsid w:val="008A70A8"/>
    <w:rsid w:val="008C3C29"/>
    <w:rsid w:val="008D63E8"/>
    <w:rsid w:val="008F0174"/>
    <w:rsid w:val="008F2341"/>
    <w:rsid w:val="00910F3B"/>
    <w:rsid w:val="00927BA5"/>
    <w:rsid w:val="00944DB0"/>
    <w:rsid w:val="0095722B"/>
    <w:rsid w:val="00980E18"/>
    <w:rsid w:val="00981E3D"/>
    <w:rsid w:val="00983EAA"/>
    <w:rsid w:val="009850AA"/>
    <w:rsid w:val="00985B3A"/>
    <w:rsid w:val="00986D66"/>
    <w:rsid w:val="00991362"/>
    <w:rsid w:val="00995688"/>
    <w:rsid w:val="00995EE3"/>
    <w:rsid w:val="009B07E4"/>
    <w:rsid w:val="009B2EF4"/>
    <w:rsid w:val="009B7927"/>
    <w:rsid w:val="009C3D61"/>
    <w:rsid w:val="009E4A08"/>
    <w:rsid w:val="009F4A7C"/>
    <w:rsid w:val="009F59EF"/>
    <w:rsid w:val="009F74FF"/>
    <w:rsid w:val="00A0242E"/>
    <w:rsid w:val="00A21E06"/>
    <w:rsid w:val="00A23CF5"/>
    <w:rsid w:val="00A32065"/>
    <w:rsid w:val="00A460B2"/>
    <w:rsid w:val="00A50474"/>
    <w:rsid w:val="00A50D7E"/>
    <w:rsid w:val="00A51D74"/>
    <w:rsid w:val="00A5281F"/>
    <w:rsid w:val="00A66ED7"/>
    <w:rsid w:val="00A76D8F"/>
    <w:rsid w:val="00A874FE"/>
    <w:rsid w:val="00A90EEE"/>
    <w:rsid w:val="00AA1A78"/>
    <w:rsid w:val="00AB14EE"/>
    <w:rsid w:val="00AB3EF8"/>
    <w:rsid w:val="00AE5BAB"/>
    <w:rsid w:val="00AF2FE7"/>
    <w:rsid w:val="00B014D1"/>
    <w:rsid w:val="00B070EE"/>
    <w:rsid w:val="00B143A7"/>
    <w:rsid w:val="00B154B2"/>
    <w:rsid w:val="00B16E19"/>
    <w:rsid w:val="00B212C8"/>
    <w:rsid w:val="00B272C8"/>
    <w:rsid w:val="00B27600"/>
    <w:rsid w:val="00B3155B"/>
    <w:rsid w:val="00B31C9D"/>
    <w:rsid w:val="00B34164"/>
    <w:rsid w:val="00B34894"/>
    <w:rsid w:val="00B43044"/>
    <w:rsid w:val="00B4390A"/>
    <w:rsid w:val="00B52587"/>
    <w:rsid w:val="00B65521"/>
    <w:rsid w:val="00B662C9"/>
    <w:rsid w:val="00BA4EFE"/>
    <w:rsid w:val="00BB1E49"/>
    <w:rsid w:val="00BB3FFE"/>
    <w:rsid w:val="00BC40F0"/>
    <w:rsid w:val="00BD3D4C"/>
    <w:rsid w:val="00BD4CFA"/>
    <w:rsid w:val="00BD7ECD"/>
    <w:rsid w:val="00BE029F"/>
    <w:rsid w:val="00BE061E"/>
    <w:rsid w:val="00BF0075"/>
    <w:rsid w:val="00BF5E59"/>
    <w:rsid w:val="00C055BE"/>
    <w:rsid w:val="00C14860"/>
    <w:rsid w:val="00C37E07"/>
    <w:rsid w:val="00C43BC4"/>
    <w:rsid w:val="00C457A5"/>
    <w:rsid w:val="00C5548B"/>
    <w:rsid w:val="00C60A7D"/>
    <w:rsid w:val="00C80D89"/>
    <w:rsid w:val="00C83240"/>
    <w:rsid w:val="00C84FB9"/>
    <w:rsid w:val="00CA04C9"/>
    <w:rsid w:val="00CA51B0"/>
    <w:rsid w:val="00CA7CF3"/>
    <w:rsid w:val="00CB140B"/>
    <w:rsid w:val="00CC3409"/>
    <w:rsid w:val="00CC46E8"/>
    <w:rsid w:val="00CD4F07"/>
    <w:rsid w:val="00CD6D74"/>
    <w:rsid w:val="00CE41FC"/>
    <w:rsid w:val="00CF0B09"/>
    <w:rsid w:val="00D04963"/>
    <w:rsid w:val="00D12257"/>
    <w:rsid w:val="00D16BE6"/>
    <w:rsid w:val="00D30C74"/>
    <w:rsid w:val="00D4520B"/>
    <w:rsid w:val="00D55735"/>
    <w:rsid w:val="00D60D80"/>
    <w:rsid w:val="00D71244"/>
    <w:rsid w:val="00D827A2"/>
    <w:rsid w:val="00D82C50"/>
    <w:rsid w:val="00D91C67"/>
    <w:rsid w:val="00DA6748"/>
    <w:rsid w:val="00DB03D0"/>
    <w:rsid w:val="00DC3DCA"/>
    <w:rsid w:val="00DD1F90"/>
    <w:rsid w:val="00DD54D6"/>
    <w:rsid w:val="00DD6274"/>
    <w:rsid w:val="00DE4792"/>
    <w:rsid w:val="00E0289B"/>
    <w:rsid w:val="00E05103"/>
    <w:rsid w:val="00E05C50"/>
    <w:rsid w:val="00E123C7"/>
    <w:rsid w:val="00E17748"/>
    <w:rsid w:val="00E2739B"/>
    <w:rsid w:val="00E31158"/>
    <w:rsid w:val="00E34838"/>
    <w:rsid w:val="00E3545F"/>
    <w:rsid w:val="00E4160A"/>
    <w:rsid w:val="00E46334"/>
    <w:rsid w:val="00E51FB4"/>
    <w:rsid w:val="00E61088"/>
    <w:rsid w:val="00E657B2"/>
    <w:rsid w:val="00E8198C"/>
    <w:rsid w:val="00E87D83"/>
    <w:rsid w:val="00E95C21"/>
    <w:rsid w:val="00E95C5D"/>
    <w:rsid w:val="00EA13BE"/>
    <w:rsid w:val="00EA2A06"/>
    <w:rsid w:val="00EA2F2E"/>
    <w:rsid w:val="00EA3549"/>
    <w:rsid w:val="00EB158D"/>
    <w:rsid w:val="00ED337E"/>
    <w:rsid w:val="00ED52D9"/>
    <w:rsid w:val="00EE4019"/>
    <w:rsid w:val="00EE447A"/>
    <w:rsid w:val="00EE67F3"/>
    <w:rsid w:val="00EF7BB1"/>
    <w:rsid w:val="00F04F45"/>
    <w:rsid w:val="00F158A7"/>
    <w:rsid w:val="00F208EC"/>
    <w:rsid w:val="00F328B7"/>
    <w:rsid w:val="00F35A49"/>
    <w:rsid w:val="00F40CE4"/>
    <w:rsid w:val="00F41985"/>
    <w:rsid w:val="00F5069E"/>
    <w:rsid w:val="00F52F21"/>
    <w:rsid w:val="00F61511"/>
    <w:rsid w:val="00F63042"/>
    <w:rsid w:val="00F6703C"/>
    <w:rsid w:val="00F74D74"/>
    <w:rsid w:val="00F8068B"/>
    <w:rsid w:val="00F80C1D"/>
    <w:rsid w:val="00F81DB6"/>
    <w:rsid w:val="00F83D64"/>
    <w:rsid w:val="00F86C1D"/>
    <w:rsid w:val="00F91052"/>
    <w:rsid w:val="00F93254"/>
    <w:rsid w:val="00F9435F"/>
    <w:rsid w:val="00F9626D"/>
    <w:rsid w:val="00FB11FB"/>
    <w:rsid w:val="00FD771E"/>
    <w:rsid w:val="00FE14CD"/>
    <w:rsid w:val="00FF2F98"/>
    <w:rsid w:val="00FF35E2"/>
    <w:rsid w:val="00FF6941"/>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City"/>
  <w:shapeDefaults>
    <o:shapedefaults v:ext="edit" spidmax="2049"/>
    <o:shapelayout v:ext="edit">
      <o:idmap v:ext="edit" data="1"/>
    </o:shapelayout>
  </w:shapeDefaults>
  <w:decimalSymbol w:val="."/>
  <w:listSeparator w:val=","/>
  <w14:docId w14:val="262CF516"/>
  <w15:chartTrackingRefBased/>
  <w15:docId w15:val="{961B81AA-0069-4D45-ACFB-C514277EE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he-IL"/>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note text" w:uiPriority="9" w:qFormat="1"/>
    <w:lsdException w:name="footer" w:uiPriority="99"/>
    <w:lsdException w:name="caption" w:semiHidden="1" w:unhideWhenUsed="1" w:qFormat="1"/>
    <w:lsdException w:name="List Bullet" w:uiPriority="99"/>
    <w:lsdException w:name="Title" w:qFormat="1"/>
    <w:lsdException w:name="Subtitle" w:qFormat="1"/>
    <w:lsdException w:name="Date" w:qFormat="1"/>
    <w:lsdException w:name="Hyperlink" w:uiPriority="99"/>
    <w:lsdException w:name="Strong" w:qFormat="1"/>
    <w:lsdException w:name="Emphasis" w:qFormat="1"/>
    <w:lsdException w:name="Plain Text" w:uiPriority="99"/>
    <w:lsdException w:name="HTML Cod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cs="Arial"/>
      <w:lang w:eastAsia="de-DE" w:bidi="ar-SA"/>
    </w:rPr>
  </w:style>
  <w:style w:type="paragraph" w:styleId="Heading1">
    <w:name w:val="heading 1"/>
    <w:basedOn w:val="Normal"/>
    <w:next w:val="Normal"/>
    <w:link w:val="Heading1Char"/>
    <w:uiPriority w:val="9"/>
    <w:qFormat/>
    <w:rsid w:val="00E0289B"/>
    <w:pPr>
      <w:keepNext/>
      <w:spacing w:before="240" w:after="60"/>
      <w:outlineLvl w:val="0"/>
    </w:pPr>
    <w:rPr>
      <w:rFonts w:ascii="Cambria" w:hAnsi="Cambria" w:cs="Times New Roman"/>
      <w:b/>
      <w:bCs/>
      <w:kern w:val="32"/>
      <w:sz w:val="32"/>
      <w:szCs w:val="32"/>
    </w:rPr>
  </w:style>
  <w:style w:type="paragraph" w:styleId="Heading2">
    <w:name w:val="heading 2"/>
    <w:basedOn w:val="Normal"/>
    <w:next w:val="Normal"/>
    <w:link w:val="Heading2Char"/>
    <w:uiPriority w:val="9"/>
    <w:qFormat/>
    <w:rsid w:val="00282F42"/>
    <w:pPr>
      <w:keepNext/>
      <w:numPr>
        <w:ilvl w:val="1"/>
        <w:numId w:val="3"/>
      </w:numPr>
      <w:tabs>
        <w:tab w:val="clear" w:pos="612"/>
        <w:tab w:val="left" w:pos="737"/>
      </w:tabs>
      <w:spacing w:before="120"/>
      <w:outlineLvl w:val="1"/>
    </w:pPr>
    <w:rPr>
      <w:rFonts w:ascii="Times New Roman" w:hAnsi="Times New Roman" w:cs="Times New Roman"/>
      <w:b/>
      <w:i/>
      <w:kern w:val="28"/>
      <w:sz w:val="24"/>
      <w:lang w:val="en-US" w:eastAsia="en-US"/>
    </w:rPr>
  </w:style>
  <w:style w:type="paragraph" w:styleId="Heading3">
    <w:name w:val="heading 3"/>
    <w:basedOn w:val="Normal"/>
    <w:next w:val="Normal"/>
    <w:link w:val="Heading3Char"/>
    <w:uiPriority w:val="9"/>
    <w:unhideWhenUsed/>
    <w:qFormat/>
    <w:rsid w:val="00282F42"/>
    <w:pPr>
      <w:keepNext/>
      <w:keepLines/>
      <w:spacing w:before="200"/>
      <w:outlineLvl w:val="2"/>
    </w:pPr>
    <w:rPr>
      <w:rFonts w:ascii="Calibri Light" w:hAnsi="Calibri Light" w:cs="Times New Roman"/>
      <w:b/>
      <w:bCs/>
      <w:color w:val="5B9BD5"/>
      <w:sz w:val="28"/>
      <w:szCs w:val="28"/>
      <w:lang w:val="en-US" w:eastAsia="en-US"/>
    </w:rPr>
  </w:style>
  <w:style w:type="paragraph" w:styleId="Heading4">
    <w:name w:val="heading 4"/>
    <w:basedOn w:val="Normal"/>
    <w:next w:val="Normal"/>
    <w:link w:val="Heading4Char"/>
    <w:uiPriority w:val="9"/>
    <w:qFormat/>
    <w:rsid w:val="00282F42"/>
    <w:pPr>
      <w:numPr>
        <w:ilvl w:val="3"/>
        <w:numId w:val="3"/>
      </w:numPr>
      <w:spacing w:before="120"/>
      <w:outlineLvl w:val="3"/>
    </w:pPr>
    <w:rPr>
      <w:rFonts w:ascii="Times New Roman" w:hAnsi="Times New Roman" w:cs="Times New Roman"/>
      <w:kern w:val="28"/>
      <w:sz w:val="24"/>
      <w:lang w:val="en-US" w:eastAsia="en-US"/>
    </w:rPr>
  </w:style>
  <w:style w:type="paragraph" w:styleId="Heading5">
    <w:name w:val="heading 5"/>
    <w:basedOn w:val="Normal"/>
    <w:next w:val="Normal"/>
    <w:link w:val="Heading5Char"/>
    <w:uiPriority w:val="9"/>
    <w:unhideWhenUsed/>
    <w:qFormat/>
    <w:rsid w:val="00282F42"/>
    <w:pPr>
      <w:keepNext/>
      <w:keepLines/>
      <w:spacing w:before="200"/>
      <w:outlineLvl w:val="4"/>
    </w:pPr>
    <w:rPr>
      <w:rFonts w:ascii="Calibri Light" w:hAnsi="Calibri Light" w:cs="Times New Roman"/>
      <w:i/>
      <w:iCs/>
      <w:color w:val="5B9BD5"/>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b-paper">
    <w:name w:val="mb-paper"/>
    <w:basedOn w:val="Normal"/>
    <w:pPr>
      <w:spacing w:before="60" w:line="252" w:lineRule="auto"/>
      <w:jc w:val="both"/>
    </w:pPr>
    <w:rPr>
      <w:sz w:val="22"/>
      <w:szCs w:val="22"/>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pPr>
      <w:tabs>
        <w:tab w:val="center" w:pos="4536"/>
        <w:tab w:val="right" w:pos="9072"/>
      </w:tabs>
    </w:pPr>
  </w:style>
  <w:style w:type="paragraph" w:styleId="Footer">
    <w:name w:val="footer"/>
    <w:basedOn w:val="Normal"/>
    <w:link w:val="FooterChar"/>
    <w:uiPriority w:val="99"/>
    <w:pPr>
      <w:tabs>
        <w:tab w:val="center" w:pos="4536"/>
        <w:tab w:val="right" w:pos="9072"/>
      </w:tabs>
    </w:pPr>
  </w:style>
  <w:style w:type="paragraph" w:customStyle="1" w:styleId="TableContents">
    <w:name w:val="Table Contents"/>
    <w:basedOn w:val="Normal"/>
    <w:rsid w:val="00643E3E"/>
    <w:pPr>
      <w:suppressLineNumbers/>
      <w:suppressAutoHyphens/>
    </w:pPr>
    <w:rPr>
      <w:rFonts w:ascii="Times New Roman" w:hAnsi="Times New Roman" w:cs="Times New Roman"/>
      <w:lang w:eastAsia="ar-SA"/>
    </w:rPr>
  </w:style>
  <w:style w:type="paragraph" w:styleId="BalloonText">
    <w:name w:val="Balloon Text"/>
    <w:basedOn w:val="Normal"/>
    <w:link w:val="BalloonTextChar"/>
    <w:rsid w:val="00E2739B"/>
    <w:rPr>
      <w:rFonts w:ascii="Tahoma" w:hAnsi="Tahoma" w:cs="Tahoma"/>
      <w:sz w:val="16"/>
      <w:szCs w:val="16"/>
    </w:rPr>
  </w:style>
  <w:style w:type="character" w:customStyle="1" w:styleId="BalloonTextChar">
    <w:name w:val="Balloon Text Char"/>
    <w:link w:val="BalloonText"/>
    <w:rsid w:val="00E2739B"/>
    <w:rPr>
      <w:rFonts w:ascii="Tahoma" w:hAnsi="Tahoma" w:cs="Tahoma"/>
      <w:sz w:val="16"/>
      <w:szCs w:val="16"/>
    </w:rPr>
  </w:style>
  <w:style w:type="character" w:customStyle="1" w:styleId="HeaderChar">
    <w:name w:val="Header Char"/>
    <w:link w:val="Header"/>
    <w:locked/>
    <w:rsid w:val="00E0289B"/>
    <w:rPr>
      <w:rFonts w:ascii="Arial" w:hAnsi="Arial" w:cs="Arial"/>
      <w:lang w:val="de-DE" w:eastAsia="de-DE"/>
    </w:rPr>
  </w:style>
  <w:style w:type="character" w:customStyle="1" w:styleId="FooterChar">
    <w:name w:val="Footer Char"/>
    <w:link w:val="Footer"/>
    <w:uiPriority w:val="99"/>
    <w:locked/>
    <w:rsid w:val="00E0289B"/>
    <w:rPr>
      <w:rFonts w:ascii="Arial" w:hAnsi="Arial" w:cs="Arial"/>
      <w:lang w:val="de-DE" w:eastAsia="de-DE"/>
    </w:rPr>
  </w:style>
  <w:style w:type="character" w:customStyle="1" w:styleId="Heading1Char">
    <w:name w:val="Heading 1 Char"/>
    <w:link w:val="Heading1"/>
    <w:uiPriority w:val="9"/>
    <w:rsid w:val="00E0289B"/>
    <w:rPr>
      <w:rFonts w:ascii="Cambria" w:eastAsia="Times New Roman" w:hAnsi="Cambria" w:cs="Times New Roman"/>
      <w:b/>
      <w:bCs/>
      <w:kern w:val="32"/>
      <w:sz w:val="32"/>
      <w:szCs w:val="32"/>
      <w:lang w:val="de-DE" w:eastAsia="de-DE"/>
    </w:rPr>
  </w:style>
  <w:style w:type="paragraph" w:styleId="TOCHeading">
    <w:name w:val="TOC Heading"/>
    <w:basedOn w:val="Heading1"/>
    <w:next w:val="Normal"/>
    <w:uiPriority w:val="39"/>
    <w:unhideWhenUsed/>
    <w:qFormat/>
    <w:rsid w:val="00E0289B"/>
    <w:pPr>
      <w:keepLines/>
      <w:spacing w:before="480" w:after="0" w:line="276" w:lineRule="auto"/>
      <w:outlineLvl w:val="9"/>
    </w:pPr>
    <w:rPr>
      <w:color w:val="365F91"/>
      <w:kern w:val="0"/>
      <w:sz w:val="28"/>
      <w:szCs w:val="28"/>
      <w:lang w:val="en-US" w:eastAsia="en-US"/>
    </w:rPr>
  </w:style>
  <w:style w:type="paragraph" w:styleId="TOC2">
    <w:name w:val="toc 2"/>
    <w:basedOn w:val="Normal"/>
    <w:next w:val="Normal"/>
    <w:autoRedefine/>
    <w:uiPriority w:val="39"/>
    <w:rsid w:val="00282F42"/>
    <w:pPr>
      <w:ind w:left="200"/>
    </w:pPr>
  </w:style>
  <w:style w:type="paragraph" w:styleId="TOC1">
    <w:name w:val="toc 1"/>
    <w:basedOn w:val="Normal"/>
    <w:next w:val="Normal"/>
    <w:autoRedefine/>
    <w:uiPriority w:val="39"/>
    <w:rsid w:val="00282F42"/>
  </w:style>
  <w:style w:type="character" w:customStyle="1" w:styleId="Heading2Char">
    <w:name w:val="Heading 2 Char"/>
    <w:link w:val="Heading2"/>
    <w:uiPriority w:val="9"/>
    <w:rsid w:val="00282F42"/>
    <w:rPr>
      <w:b/>
      <w:i/>
      <w:kern w:val="28"/>
      <w:sz w:val="24"/>
      <w:lang w:val="en-US" w:eastAsia="en-US" w:bidi="ar-SA"/>
    </w:rPr>
  </w:style>
  <w:style w:type="character" w:customStyle="1" w:styleId="Heading3Char">
    <w:name w:val="Heading 3 Char"/>
    <w:link w:val="Heading3"/>
    <w:uiPriority w:val="9"/>
    <w:rsid w:val="00282F42"/>
    <w:rPr>
      <w:rFonts w:ascii="Calibri Light" w:hAnsi="Calibri Light"/>
      <w:b/>
      <w:bCs/>
      <w:color w:val="5B9BD5"/>
      <w:sz w:val="28"/>
      <w:szCs w:val="28"/>
      <w:lang w:val="en-US" w:eastAsia="en-US" w:bidi="ar-SA"/>
    </w:rPr>
  </w:style>
  <w:style w:type="character" w:customStyle="1" w:styleId="Heading4Char">
    <w:name w:val="Heading 4 Char"/>
    <w:link w:val="Heading4"/>
    <w:uiPriority w:val="9"/>
    <w:rsid w:val="00282F42"/>
    <w:rPr>
      <w:kern w:val="28"/>
      <w:sz w:val="24"/>
      <w:lang w:val="en-US" w:eastAsia="en-US" w:bidi="ar-SA"/>
    </w:rPr>
  </w:style>
  <w:style w:type="character" w:customStyle="1" w:styleId="Heading5Char">
    <w:name w:val="Heading 5 Char"/>
    <w:link w:val="Heading5"/>
    <w:uiPriority w:val="9"/>
    <w:rsid w:val="00282F42"/>
    <w:rPr>
      <w:rFonts w:ascii="Calibri Light" w:hAnsi="Calibri Light"/>
      <w:i/>
      <w:iCs/>
      <w:color w:val="5B9BD5"/>
      <w:sz w:val="24"/>
      <w:szCs w:val="24"/>
      <w:lang w:val="en-US" w:eastAsia="en-US" w:bidi="ar-SA"/>
    </w:rPr>
  </w:style>
  <w:style w:type="paragraph" w:customStyle="1" w:styleId="EndNoteBibliographyTitle">
    <w:name w:val="EndNote Bibliography Title"/>
    <w:basedOn w:val="Normal"/>
    <w:link w:val="EndNoteBibliographyTitleChar"/>
    <w:rsid w:val="00282F42"/>
    <w:pPr>
      <w:jc w:val="center"/>
    </w:pPr>
    <w:rPr>
      <w:rFonts w:eastAsia="Calibri"/>
      <w:noProof/>
      <w:szCs w:val="22"/>
      <w:lang w:val="en-US" w:eastAsia="en-US" w:bidi="he-IL"/>
    </w:rPr>
  </w:style>
  <w:style w:type="character" w:customStyle="1" w:styleId="EndNoteBibliographyTitleChar">
    <w:name w:val="EndNote Bibliography Title Char"/>
    <w:link w:val="EndNoteBibliographyTitle"/>
    <w:rsid w:val="00282F42"/>
    <w:rPr>
      <w:rFonts w:ascii="Arial" w:eastAsia="Calibri" w:hAnsi="Arial" w:cs="Arial"/>
      <w:noProof/>
      <w:szCs w:val="22"/>
      <w:lang w:val="en-US" w:eastAsia="en-US"/>
    </w:rPr>
  </w:style>
  <w:style w:type="paragraph" w:customStyle="1" w:styleId="EndNoteBibliography">
    <w:name w:val="EndNote Bibliography"/>
    <w:basedOn w:val="Normal"/>
    <w:link w:val="EndNoteBibliographyChar"/>
    <w:rsid w:val="00282F42"/>
    <w:pPr>
      <w:spacing w:after="160"/>
    </w:pPr>
    <w:rPr>
      <w:rFonts w:eastAsia="Calibri"/>
      <w:noProof/>
      <w:szCs w:val="22"/>
      <w:lang w:val="en-US" w:eastAsia="en-US" w:bidi="he-IL"/>
    </w:rPr>
  </w:style>
  <w:style w:type="character" w:customStyle="1" w:styleId="EndNoteBibliographyChar">
    <w:name w:val="EndNote Bibliography Char"/>
    <w:link w:val="EndNoteBibliography"/>
    <w:rsid w:val="00282F42"/>
    <w:rPr>
      <w:rFonts w:ascii="Arial" w:eastAsia="Calibri" w:hAnsi="Arial" w:cs="Arial"/>
      <w:noProof/>
      <w:szCs w:val="22"/>
      <w:lang w:val="en-US" w:eastAsia="en-US"/>
    </w:rPr>
  </w:style>
  <w:style w:type="character" w:styleId="Hyperlink">
    <w:name w:val="Hyperlink"/>
    <w:uiPriority w:val="99"/>
    <w:unhideWhenUsed/>
    <w:rsid w:val="00282F42"/>
    <w:rPr>
      <w:color w:val="0563C1"/>
      <w:u w:val="single"/>
    </w:rPr>
  </w:style>
  <w:style w:type="paragraph" w:styleId="ListBullet">
    <w:name w:val="List Bullet"/>
    <w:basedOn w:val="Normal"/>
    <w:autoRedefine/>
    <w:uiPriority w:val="99"/>
    <w:rsid w:val="00282F42"/>
    <w:pPr>
      <w:numPr>
        <w:numId w:val="1"/>
      </w:numPr>
      <w:contextualSpacing/>
      <w:jc w:val="both"/>
    </w:pPr>
    <w:rPr>
      <w:rFonts w:ascii="Times New Roman" w:hAnsi="Times New Roman" w:cs="Times New Roman"/>
      <w:bCs/>
      <w:sz w:val="22"/>
      <w:lang w:val="en-US" w:eastAsia="en-US"/>
    </w:rPr>
  </w:style>
  <w:style w:type="table" w:customStyle="1" w:styleId="ListTable21">
    <w:name w:val="List Table 21"/>
    <w:basedOn w:val="TableNormal"/>
    <w:uiPriority w:val="47"/>
    <w:rsid w:val="00282F42"/>
    <w:rPr>
      <w:lang w:val="en-US" w:eastAsia="en-US"/>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ListParagraph">
    <w:name w:val="List Paragraph"/>
    <w:basedOn w:val="Normal"/>
    <w:uiPriority w:val="34"/>
    <w:qFormat/>
    <w:rsid w:val="00282F42"/>
    <w:pPr>
      <w:ind w:left="720"/>
      <w:contextualSpacing/>
    </w:pPr>
  </w:style>
  <w:style w:type="character" w:styleId="CommentReference">
    <w:name w:val="annotation reference"/>
    <w:rsid w:val="00282F42"/>
    <w:rPr>
      <w:sz w:val="16"/>
      <w:szCs w:val="16"/>
    </w:rPr>
  </w:style>
  <w:style w:type="paragraph" w:styleId="CommentText">
    <w:name w:val="annotation text"/>
    <w:basedOn w:val="Normal"/>
    <w:link w:val="CommentTextChar"/>
    <w:rsid w:val="00282F42"/>
  </w:style>
  <w:style w:type="character" w:customStyle="1" w:styleId="CommentTextChar">
    <w:name w:val="Comment Text Char"/>
    <w:link w:val="CommentText"/>
    <w:rsid w:val="00282F42"/>
    <w:rPr>
      <w:rFonts w:ascii="Arial" w:hAnsi="Arial" w:cs="Arial"/>
      <w:lang w:eastAsia="de-DE" w:bidi="ar-SA"/>
    </w:rPr>
  </w:style>
  <w:style w:type="paragraph" w:styleId="PlainText">
    <w:name w:val="Plain Text"/>
    <w:basedOn w:val="Normal"/>
    <w:link w:val="PlainTextChar"/>
    <w:uiPriority w:val="99"/>
    <w:unhideWhenUsed/>
    <w:rsid w:val="00282F42"/>
    <w:rPr>
      <w:rFonts w:ascii="Calibri" w:hAnsi="Calibri" w:cs="Times New Roman"/>
      <w:sz w:val="22"/>
      <w:szCs w:val="21"/>
      <w:lang w:val="en-US" w:eastAsia="en-US"/>
    </w:rPr>
  </w:style>
  <w:style w:type="character" w:customStyle="1" w:styleId="PlainTextChar">
    <w:name w:val="Plain Text Char"/>
    <w:link w:val="PlainText"/>
    <w:uiPriority w:val="99"/>
    <w:rsid w:val="00282F42"/>
    <w:rPr>
      <w:rFonts w:ascii="Calibri" w:hAnsi="Calibri"/>
      <w:sz w:val="22"/>
      <w:szCs w:val="21"/>
      <w:lang w:val="en-US" w:eastAsia="en-US" w:bidi="ar-SA"/>
    </w:rPr>
  </w:style>
  <w:style w:type="table" w:customStyle="1" w:styleId="ListTable1Light1">
    <w:name w:val="List Table 1 Light1"/>
    <w:basedOn w:val="TableNormal"/>
    <w:uiPriority w:val="46"/>
    <w:rsid w:val="00282F42"/>
    <w:rPr>
      <w:lang w:val="en-US" w:eastAsia="en-US"/>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CommentSubject">
    <w:name w:val="annotation subject"/>
    <w:basedOn w:val="CommentText"/>
    <w:next w:val="CommentText"/>
    <w:link w:val="CommentSubjectChar"/>
    <w:rsid w:val="00282F42"/>
    <w:rPr>
      <w:b/>
      <w:bCs/>
    </w:rPr>
  </w:style>
  <w:style w:type="character" w:customStyle="1" w:styleId="CommentSubjectChar">
    <w:name w:val="Comment Subject Char"/>
    <w:link w:val="CommentSubject"/>
    <w:rsid w:val="00282F42"/>
    <w:rPr>
      <w:rFonts w:ascii="Arial" w:hAnsi="Arial" w:cs="Arial"/>
      <w:b/>
      <w:bCs/>
      <w:lang w:eastAsia="de-DE" w:bidi="ar-SA"/>
    </w:rPr>
  </w:style>
  <w:style w:type="character" w:styleId="FollowedHyperlink">
    <w:name w:val="FollowedHyperlink"/>
    <w:rsid w:val="00282F42"/>
    <w:rPr>
      <w:color w:val="954F72"/>
      <w:u w:val="single"/>
    </w:rPr>
  </w:style>
  <w:style w:type="paragraph" w:customStyle="1" w:styleId="Compact">
    <w:name w:val="Compact"/>
    <w:basedOn w:val="Normal"/>
    <w:qFormat/>
    <w:rsid w:val="00282F42"/>
    <w:pPr>
      <w:spacing w:before="36" w:after="36"/>
    </w:pPr>
    <w:rPr>
      <w:rFonts w:ascii="Calibri" w:eastAsia="Calibri" w:hAnsi="Calibri"/>
      <w:sz w:val="24"/>
      <w:szCs w:val="24"/>
      <w:lang w:val="en-US" w:eastAsia="en-US"/>
    </w:rPr>
  </w:style>
  <w:style w:type="paragraph" w:styleId="Title">
    <w:name w:val="Title"/>
    <w:basedOn w:val="Normal"/>
    <w:next w:val="Normal"/>
    <w:link w:val="TitleChar"/>
    <w:qFormat/>
    <w:rsid w:val="00282F42"/>
    <w:pPr>
      <w:keepNext/>
      <w:keepLines/>
      <w:spacing w:before="480" w:after="240"/>
      <w:jc w:val="center"/>
    </w:pPr>
    <w:rPr>
      <w:rFonts w:ascii="Calibri Light" w:hAnsi="Calibri Light" w:cs="Times New Roman"/>
      <w:b/>
      <w:bCs/>
      <w:color w:val="2C6EAB"/>
      <w:sz w:val="36"/>
      <w:szCs w:val="36"/>
      <w:lang w:val="en-US" w:eastAsia="en-US"/>
    </w:rPr>
  </w:style>
  <w:style w:type="character" w:customStyle="1" w:styleId="TitleChar">
    <w:name w:val="Title Char"/>
    <w:link w:val="Title"/>
    <w:rsid w:val="00282F42"/>
    <w:rPr>
      <w:rFonts w:ascii="Calibri Light" w:hAnsi="Calibri Light"/>
      <w:b/>
      <w:bCs/>
      <w:color w:val="2C6EAB"/>
      <w:sz w:val="36"/>
      <w:szCs w:val="36"/>
      <w:lang w:val="en-US" w:eastAsia="en-US" w:bidi="ar-SA"/>
    </w:rPr>
  </w:style>
  <w:style w:type="paragraph" w:styleId="Subtitle">
    <w:name w:val="Subtitle"/>
    <w:basedOn w:val="Title"/>
    <w:next w:val="Normal"/>
    <w:link w:val="SubtitleChar"/>
    <w:qFormat/>
    <w:rsid w:val="00282F42"/>
    <w:pPr>
      <w:spacing w:before="240"/>
    </w:pPr>
    <w:rPr>
      <w:sz w:val="30"/>
      <w:szCs w:val="30"/>
    </w:rPr>
  </w:style>
  <w:style w:type="character" w:customStyle="1" w:styleId="SubtitleChar">
    <w:name w:val="Subtitle Char"/>
    <w:link w:val="Subtitle"/>
    <w:rsid w:val="00282F42"/>
    <w:rPr>
      <w:rFonts w:ascii="Calibri Light" w:hAnsi="Calibri Light"/>
      <w:b/>
      <w:bCs/>
      <w:color w:val="2C6EAB"/>
      <w:sz w:val="30"/>
      <w:szCs w:val="30"/>
      <w:lang w:val="en-US" w:eastAsia="en-US" w:bidi="ar-SA"/>
    </w:rPr>
  </w:style>
  <w:style w:type="paragraph" w:customStyle="1" w:styleId="Author">
    <w:name w:val="Author"/>
    <w:next w:val="Normal"/>
    <w:qFormat/>
    <w:rsid w:val="00282F42"/>
    <w:pPr>
      <w:keepNext/>
      <w:keepLines/>
      <w:spacing w:after="200"/>
      <w:jc w:val="center"/>
    </w:pPr>
    <w:rPr>
      <w:rFonts w:ascii="Calibri" w:eastAsia="Calibri" w:hAnsi="Calibri" w:cs="Arial"/>
      <w:sz w:val="24"/>
      <w:szCs w:val="24"/>
      <w:lang w:val="en-US" w:eastAsia="en-US" w:bidi="ar-SA"/>
    </w:rPr>
  </w:style>
  <w:style w:type="paragraph" w:styleId="Date">
    <w:name w:val="Date"/>
    <w:next w:val="Normal"/>
    <w:link w:val="DateChar"/>
    <w:qFormat/>
    <w:rsid w:val="00282F42"/>
    <w:pPr>
      <w:keepNext/>
      <w:keepLines/>
      <w:spacing w:after="200"/>
      <w:jc w:val="center"/>
    </w:pPr>
    <w:rPr>
      <w:rFonts w:ascii="Calibri" w:eastAsia="Calibri" w:hAnsi="Calibri" w:cs="Arial"/>
      <w:sz w:val="24"/>
      <w:szCs w:val="24"/>
      <w:lang w:val="en-US" w:eastAsia="en-US" w:bidi="ar-SA"/>
    </w:rPr>
  </w:style>
  <w:style w:type="character" w:customStyle="1" w:styleId="DateChar">
    <w:name w:val="Date Char"/>
    <w:link w:val="Date"/>
    <w:rsid w:val="00282F42"/>
    <w:rPr>
      <w:rFonts w:ascii="Calibri" w:eastAsia="Calibri" w:hAnsi="Calibri" w:cs="Arial"/>
      <w:sz w:val="24"/>
      <w:szCs w:val="24"/>
      <w:lang w:val="en-US" w:eastAsia="en-US" w:bidi="ar-SA"/>
    </w:rPr>
  </w:style>
  <w:style w:type="paragraph" w:customStyle="1" w:styleId="Abstract">
    <w:name w:val="Abstract"/>
    <w:basedOn w:val="Normal"/>
    <w:next w:val="Normal"/>
    <w:qFormat/>
    <w:rsid w:val="00282F42"/>
    <w:pPr>
      <w:keepNext/>
      <w:keepLines/>
      <w:spacing w:before="300" w:after="300"/>
    </w:pPr>
    <w:rPr>
      <w:rFonts w:ascii="Calibri" w:eastAsia="Calibri" w:hAnsi="Calibri"/>
      <w:lang w:val="en-US" w:eastAsia="en-US"/>
    </w:rPr>
  </w:style>
  <w:style w:type="paragraph" w:styleId="Bibliography">
    <w:name w:val="Bibliography"/>
    <w:basedOn w:val="Normal"/>
    <w:qFormat/>
    <w:rsid w:val="00282F42"/>
    <w:pPr>
      <w:spacing w:before="180" w:after="180"/>
    </w:pPr>
    <w:rPr>
      <w:rFonts w:ascii="Calibri" w:eastAsia="Calibri" w:hAnsi="Calibri"/>
      <w:sz w:val="24"/>
      <w:szCs w:val="24"/>
      <w:lang w:val="en-US" w:eastAsia="en-US"/>
    </w:rPr>
  </w:style>
  <w:style w:type="paragraph" w:customStyle="1" w:styleId="BlockQuote">
    <w:name w:val="Block Quote"/>
    <w:basedOn w:val="Normal"/>
    <w:next w:val="Normal"/>
    <w:uiPriority w:val="9"/>
    <w:unhideWhenUsed/>
    <w:qFormat/>
    <w:rsid w:val="00282F42"/>
    <w:pPr>
      <w:spacing w:before="100" w:after="100"/>
    </w:pPr>
    <w:rPr>
      <w:rFonts w:ascii="Calibri Light" w:hAnsi="Calibri Light" w:cs="Times New Roman"/>
      <w:bCs/>
      <w:lang w:val="en-US" w:eastAsia="en-US"/>
    </w:rPr>
  </w:style>
  <w:style w:type="paragraph" w:styleId="FootnoteText">
    <w:name w:val="footnote text"/>
    <w:basedOn w:val="Normal"/>
    <w:link w:val="FootnoteTextChar"/>
    <w:uiPriority w:val="9"/>
    <w:unhideWhenUsed/>
    <w:qFormat/>
    <w:rsid w:val="00282F42"/>
    <w:pPr>
      <w:spacing w:before="180" w:after="180"/>
    </w:pPr>
    <w:rPr>
      <w:rFonts w:ascii="Calibri" w:eastAsia="Calibri" w:hAnsi="Calibri"/>
      <w:sz w:val="24"/>
      <w:szCs w:val="24"/>
      <w:lang w:val="en-US" w:eastAsia="en-US"/>
    </w:rPr>
  </w:style>
  <w:style w:type="character" w:customStyle="1" w:styleId="FootnoteTextChar">
    <w:name w:val="Footnote Text Char"/>
    <w:link w:val="FootnoteText"/>
    <w:uiPriority w:val="9"/>
    <w:rsid w:val="00282F42"/>
    <w:rPr>
      <w:rFonts w:ascii="Calibri" w:eastAsia="Calibri" w:hAnsi="Calibri" w:cs="Arial"/>
      <w:sz w:val="24"/>
      <w:szCs w:val="24"/>
      <w:lang w:val="en-US" w:eastAsia="en-US" w:bidi="ar-SA"/>
    </w:rPr>
  </w:style>
  <w:style w:type="paragraph" w:customStyle="1" w:styleId="DefinitionTerm">
    <w:name w:val="Definition Term"/>
    <w:basedOn w:val="Normal"/>
    <w:next w:val="Definition"/>
    <w:rsid w:val="00282F42"/>
    <w:pPr>
      <w:keepNext/>
      <w:keepLines/>
      <w:spacing w:before="180"/>
    </w:pPr>
    <w:rPr>
      <w:rFonts w:ascii="Calibri" w:eastAsia="Calibri" w:hAnsi="Calibri"/>
      <w:b/>
      <w:sz w:val="24"/>
      <w:szCs w:val="24"/>
      <w:lang w:val="en-US" w:eastAsia="en-US"/>
    </w:rPr>
  </w:style>
  <w:style w:type="paragraph" w:customStyle="1" w:styleId="Definition">
    <w:name w:val="Definition"/>
    <w:basedOn w:val="Normal"/>
    <w:rsid w:val="00282F42"/>
    <w:pPr>
      <w:spacing w:before="180" w:after="180"/>
    </w:pPr>
    <w:rPr>
      <w:rFonts w:ascii="Calibri" w:eastAsia="Calibri" w:hAnsi="Calibri"/>
      <w:sz w:val="24"/>
      <w:szCs w:val="24"/>
      <w:lang w:val="en-US" w:eastAsia="en-US"/>
    </w:rPr>
  </w:style>
  <w:style w:type="paragraph" w:styleId="BodyText">
    <w:name w:val="Body Text"/>
    <w:basedOn w:val="Normal"/>
    <w:link w:val="BodyTextChar"/>
    <w:rsid w:val="00282F42"/>
    <w:pPr>
      <w:spacing w:before="180" w:after="120"/>
    </w:pPr>
    <w:rPr>
      <w:rFonts w:ascii="Calibri" w:eastAsia="Calibri" w:hAnsi="Calibri"/>
      <w:sz w:val="24"/>
      <w:szCs w:val="24"/>
      <w:lang w:val="en-US" w:eastAsia="en-US"/>
    </w:rPr>
  </w:style>
  <w:style w:type="character" w:customStyle="1" w:styleId="BodyTextChar">
    <w:name w:val="Body Text Char"/>
    <w:link w:val="BodyText"/>
    <w:rsid w:val="00282F42"/>
    <w:rPr>
      <w:rFonts w:ascii="Calibri" w:eastAsia="Calibri" w:hAnsi="Calibri" w:cs="Arial"/>
      <w:sz w:val="24"/>
      <w:szCs w:val="24"/>
      <w:lang w:val="en-US" w:eastAsia="en-US" w:bidi="ar-SA"/>
    </w:rPr>
  </w:style>
  <w:style w:type="paragraph" w:customStyle="1" w:styleId="TableCaption">
    <w:name w:val="Table Caption"/>
    <w:basedOn w:val="Normal"/>
    <w:rsid w:val="00282F42"/>
    <w:pPr>
      <w:spacing w:after="120"/>
    </w:pPr>
    <w:rPr>
      <w:rFonts w:ascii="Calibri" w:eastAsia="Calibri" w:hAnsi="Calibri"/>
      <w:i/>
      <w:sz w:val="24"/>
      <w:szCs w:val="24"/>
      <w:lang w:val="en-US" w:eastAsia="en-US"/>
    </w:rPr>
  </w:style>
  <w:style w:type="paragraph" w:customStyle="1" w:styleId="ImageCaption">
    <w:name w:val="Image Caption"/>
    <w:basedOn w:val="Normal"/>
    <w:rsid w:val="00282F42"/>
    <w:pPr>
      <w:spacing w:after="120"/>
    </w:pPr>
    <w:rPr>
      <w:rFonts w:ascii="Calibri" w:eastAsia="Calibri" w:hAnsi="Calibri"/>
      <w:i/>
      <w:sz w:val="24"/>
      <w:szCs w:val="24"/>
      <w:lang w:val="en-US" w:eastAsia="en-US"/>
    </w:rPr>
  </w:style>
  <w:style w:type="character" w:customStyle="1" w:styleId="VerbatimChar">
    <w:name w:val="Verbatim Char"/>
    <w:link w:val="SourceCode"/>
    <w:rsid w:val="00282F42"/>
    <w:rPr>
      <w:rFonts w:ascii="Arial" w:hAnsi="Arial" w:cs="Arial"/>
      <w:sz w:val="24"/>
      <w:szCs w:val="24"/>
      <w:lang w:val="en-US" w:eastAsia="de-DE" w:bidi="ar-SA"/>
    </w:rPr>
  </w:style>
  <w:style w:type="character" w:customStyle="1" w:styleId="FootnoteRef">
    <w:name w:val="Footnote Ref"/>
    <w:rsid w:val="00282F42"/>
    <w:rPr>
      <w:rFonts w:ascii="Calibri" w:eastAsia="Calibri" w:hAnsi="Calibri" w:cs="Arial"/>
      <w:sz w:val="24"/>
      <w:szCs w:val="24"/>
      <w:vertAlign w:val="superscript"/>
      <w:lang w:val="en-US" w:eastAsia="de-DE" w:bidi="ar-SA"/>
    </w:rPr>
  </w:style>
  <w:style w:type="character" w:customStyle="1" w:styleId="Link">
    <w:name w:val="Link"/>
    <w:rsid w:val="00282F42"/>
    <w:rPr>
      <w:rFonts w:ascii="Calibri" w:eastAsia="Calibri" w:hAnsi="Calibri" w:cs="Arial"/>
      <w:color w:val="5B9BD5"/>
      <w:sz w:val="24"/>
      <w:szCs w:val="24"/>
      <w:lang w:val="en-US" w:eastAsia="de-DE" w:bidi="ar-SA"/>
    </w:rPr>
  </w:style>
  <w:style w:type="paragraph" w:customStyle="1" w:styleId="SourceCode">
    <w:name w:val="Source Code"/>
    <w:basedOn w:val="Normal"/>
    <w:link w:val="VerbatimChar"/>
    <w:rsid w:val="00282F42"/>
    <w:pPr>
      <w:wordWrap w:val="0"/>
      <w:spacing w:before="180" w:after="180"/>
    </w:pPr>
    <w:rPr>
      <w:sz w:val="24"/>
      <w:szCs w:val="24"/>
      <w:lang w:val="en-US"/>
    </w:rPr>
  </w:style>
  <w:style w:type="character" w:customStyle="1" w:styleId="KeywordTok">
    <w:name w:val="KeywordTok"/>
    <w:rsid w:val="00282F42"/>
    <w:rPr>
      <w:rFonts w:ascii="Arial" w:hAnsi="Arial" w:cs="Arial"/>
      <w:b/>
      <w:color w:val="007020"/>
      <w:sz w:val="24"/>
      <w:szCs w:val="24"/>
      <w:lang w:val="en-US" w:eastAsia="de-DE" w:bidi="ar-SA"/>
    </w:rPr>
  </w:style>
  <w:style w:type="character" w:customStyle="1" w:styleId="DataTypeTok">
    <w:name w:val="DataTypeTok"/>
    <w:rsid w:val="00282F42"/>
    <w:rPr>
      <w:rFonts w:ascii="Arial" w:hAnsi="Arial" w:cs="Arial"/>
      <w:color w:val="902000"/>
      <w:sz w:val="24"/>
      <w:szCs w:val="24"/>
      <w:lang w:val="en-US" w:eastAsia="de-DE" w:bidi="ar-SA"/>
    </w:rPr>
  </w:style>
  <w:style w:type="character" w:customStyle="1" w:styleId="DecValTok">
    <w:name w:val="DecValTok"/>
    <w:rsid w:val="00282F42"/>
    <w:rPr>
      <w:rFonts w:ascii="Arial" w:hAnsi="Arial" w:cs="Arial"/>
      <w:color w:val="40A070"/>
      <w:sz w:val="24"/>
      <w:szCs w:val="24"/>
      <w:lang w:val="en-US" w:eastAsia="de-DE" w:bidi="ar-SA"/>
    </w:rPr>
  </w:style>
  <w:style w:type="character" w:customStyle="1" w:styleId="BaseNTok">
    <w:name w:val="BaseNTok"/>
    <w:rsid w:val="00282F42"/>
    <w:rPr>
      <w:rFonts w:ascii="Arial" w:hAnsi="Arial" w:cs="Arial"/>
      <w:color w:val="40A070"/>
      <w:sz w:val="24"/>
      <w:szCs w:val="24"/>
      <w:lang w:val="en-US" w:eastAsia="de-DE" w:bidi="ar-SA"/>
    </w:rPr>
  </w:style>
  <w:style w:type="character" w:customStyle="1" w:styleId="FloatTok">
    <w:name w:val="FloatTok"/>
    <w:rsid w:val="00282F42"/>
    <w:rPr>
      <w:rFonts w:ascii="Arial" w:hAnsi="Arial" w:cs="Arial"/>
      <w:color w:val="40A070"/>
      <w:sz w:val="24"/>
      <w:szCs w:val="24"/>
      <w:lang w:val="en-US" w:eastAsia="de-DE" w:bidi="ar-SA"/>
    </w:rPr>
  </w:style>
  <w:style w:type="character" w:customStyle="1" w:styleId="CharTok">
    <w:name w:val="CharTok"/>
    <w:rsid w:val="00282F42"/>
    <w:rPr>
      <w:rFonts w:ascii="Arial" w:hAnsi="Arial" w:cs="Arial"/>
      <w:color w:val="4070A0"/>
      <w:sz w:val="24"/>
      <w:szCs w:val="24"/>
      <w:lang w:val="en-US" w:eastAsia="de-DE" w:bidi="ar-SA"/>
    </w:rPr>
  </w:style>
  <w:style w:type="character" w:customStyle="1" w:styleId="StringTok">
    <w:name w:val="StringTok"/>
    <w:rsid w:val="00282F42"/>
    <w:rPr>
      <w:rFonts w:ascii="Arial" w:hAnsi="Arial" w:cs="Arial"/>
      <w:color w:val="4070A0"/>
      <w:sz w:val="24"/>
      <w:szCs w:val="24"/>
      <w:lang w:val="en-US" w:eastAsia="de-DE" w:bidi="ar-SA"/>
    </w:rPr>
  </w:style>
  <w:style w:type="character" w:customStyle="1" w:styleId="CommentTok">
    <w:name w:val="CommentTok"/>
    <w:rsid w:val="00282F42"/>
    <w:rPr>
      <w:rFonts w:ascii="Arial" w:hAnsi="Arial" w:cs="Arial"/>
      <w:i/>
      <w:color w:val="60A0B0"/>
      <w:sz w:val="24"/>
      <w:szCs w:val="24"/>
      <w:lang w:val="en-US" w:eastAsia="de-DE" w:bidi="ar-SA"/>
    </w:rPr>
  </w:style>
  <w:style w:type="character" w:customStyle="1" w:styleId="OtherTok">
    <w:name w:val="OtherTok"/>
    <w:rsid w:val="00282F42"/>
    <w:rPr>
      <w:rFonts w:ascii="Arial" w:hAnsi="Arial" w:cs="Arial"/>
      <w:color w:val="007020"/>
      <w:sz w:val="24"/>
      <w:szCs w:val="24"/>
      <w:lang w:val="en-US" w:eastAsia="de-DE" w:bidi="ar-SA"/>
    </w:rPr>
  </w:style>
  <w:style w:type="character" w:customStyle="1" w:styleId="AlertTok">
    <w:name w:val="AlertTok"/>
    <w:rsid w:val="00282F42"/>
    <w:rPr>
      <w:rFonts w:ascii="Arial" w:hAnsi="Arial" w:cs="Arial"/>
      <w:b/>
      <w:color w:val="FF0000"/>
      <w:sz w:val="24"/>
      <w:szCs w:val="24"/>
      <w:lang w:val="en-US" w:eastAsia="de-DE" w:bidi="ar-SA"/>
    </w:rPr>
  </w:style>
  <w:style w:type="character" w:customStyle="1" w:styleId="FunctionTok">
    <w:name w:val="FunctionTok"/>
    <w:rsid w:val="00282F42"/>
    <w:rPr>
      <w:rFonts w:ascii="Arial" w:hAnsi="Arial" w:cs="Arial"/>
      <w:color w:val="06287E"/>
      <w:sz w:val="24"/>
      <w:szCs w:val="24"/>
      <w:lang w:val="en-US" w:eastAsia="de-DE" w:bidi="ar-SA"/>
    </w:rPr>
  </w:style>
  <w:style w:type="character" w:customStyle="1" w:styleId="RegionMarkerTok">
    <w:name w:val="RegionMarkerTok"/>
    <w:rsid w:val="00282F42"/>
  </w:style>
  <w:style w:type="character" w:customStyle="1" w:styleId="ErrorTok">
    <w:name w:val="ErrorTok"/>
    <w:rsid w:val="00282F42"/>
    <w:rPr>
      <w:rFonts w:ascii="Arial" w:hAnsi="Arial" w:cs="Arial"/>
      <w:b/>
      <w:color w:val="FF0000"/>
      <w:sz w:val="24"/>
      <w:szCs w:val="24"/>
      <w:lang w:val="en-US" w:eastAsia="de-DE" w:bidi="ar-SA"/>
    </w:rPr>
  </w:style>
  <w:style w:type="character" w:customStyle="1" w:styleId="NormalTok">
    <w:name w:val="NormalTok"/>
    <w:rsid w:val="00282F42"/>
  </w:style>
  <w:style w:type="paragraph" w:styleId="TOC3">
    <w:name w:val="toc 3"/>
    <w:basedOn w:val="Normal"/>
    <w:next w:val="Normal"/>
    <w:autoRedefine/>
    <w:uiPriority w:val="39"/>
    <w:unhideWhenUsed/>
    <w:rsid w:val="00282F42"/>
    <w:pPr>
      <w:spacing w:after="100" w:line="259" w:lineRule="auto"/>
      <w:ind w:left="440"/>
    </w:pPr>
    <w:rPr>
      <w:rFonts w:ascii="Calibri" w:hAnsi="Calibri" w:cs="Times New Roman"/>
      <w:sz w:val="22"/>
      <w:szCs w:val="22"/>
      <w:lang w:val="en-US" w:eastAsia="en-US"/>
    </w:rPr>
  </w:style>
  <w:style w:type="paragraph" w:customStyle="1" w:styleId="Style1">
    <w:name w:val="Style1"/>
    <w:basedOn w:val="Normal"/>
    <w:link w:val="Style1Char"/>
    <w:qFormat/>
    <w:rsid w:val="00282F42"/>
    <w:pPr>
      <w:spacing w:line="360" w:lineRule="auto"/>
      <w:outlineLvl w:val="0"/>
    </w:pPr>
    <w:rPr>
      <w:rFonts w:ascii="Times New Roman" w:hAnsi="Times New Roman" w:cs="Times New Roman"/>
      <w:b/>
      <w:sz w:val="32"/>
      <w:szCs w:val="32"/>
    </w:rPr>
  </w:style>
  <w:style w:type="paragraph" w:customStyle="1" w:styleId="Style2">
    <w:name w:val="Style2"/>
    <w:basedOn w:val="Normal"/>
    <w:link w:val="Style2Char"/>
    <w:qFormat/>
    <w:rsid w:val="00282F42"/>
    <w:pPr>
      <w:tabs>
        <w:tab w:val="left" w:pos="1134"/>
      </w:tabs>
      <w:spacing w:line="360" w:lineRule="auto"/>
      <w:outlineLvl w:val="1"/>
    </w:pPr>
    <w:rPr>
      <w:rFonts w:ascii="Times New Roman" w:hAnsi="Times New Roman" w:cs="Times New Roman"/>
      <w:b/>
      <w:bCs/>
      <w:i/>
      <w:iCs/>
      <w:sz w:val="24"/>
      <w:szCs w:val="24"/>
    </w:rPr>
  </w:style>
  <w:style w:type="character" w:customStyle="1" w:styleId="Style1Char">
    <w:name w:val="Style1 Char"/>
    <w:link w:val="Style1"/>
    <w:rsid w:val="00282F42"/>
    <w:rPr>
      <w:b/>
      <w:sz w:val="32"/>
      <w:szCs w:val="32"/>
      <w:lang w:eastAsia="de-DE" w:bidi="ar-SA"/>
    </w:rPr>
  </w:style>
  <w:style w:type="character" w:customStyle="1" w:styleId="Style2Char">
    <w:name w:val="Style2 Char"/>
    <w:link w:val="Style2"/>
    <w:rsid w:val="00282F42"/>
    <w:rPr>
      <w:b/>
      <w:bCs/>
      <w:i/>
      <w:iCs/>
      <w:sz w:val="24"/>
      <w:szCs w:val="24"/>
      <w:lang w:eastAsia="de-DE" w:bidi="ar-SA"/>
    </w:rPr>
  </w:style>
  <w:style w:type="character" w:styleId="PlaceholderText">
    <w:name w:val="Placeholder Text"/>
    <w:basedOn w:val="DefaultParagraphFont"/>
    <w:uiPriority w:val="99"/>
    <w:semiHidden/>
    <w:rsid w:val="00456934"/>
    <w:rPr>
      <w:color w:val="808080"/>
    </w:rPr>
  </w:style>
  <w:style w:type="character" w:customStyle="1" w:styleId="apple-style-span">
    <w:name w:val="apple-style-span"/>
    <w:basedOn w:val="DefaultParagraphFont"/>
    <w:rsid w:val="00D60D80"/>
  </w:style>
  <w:style w:type="paragraph" w:styleId="ListNumber">
    <w:name w:val="List Number"/>
    <w:basedOn w:val="Normal"/>
    <w:autoRedefine/>
    <w:rsid w:val="00EA2A06"/>
    <w:pPr>
      <w:numPr>
        <w:numId w:val="18"/>
      </w:numPr>
      <w:tabs>
        <w:tab w:val="clear" w:pos="1440"/>
      </w:tabs>
      <w:snapToGrid w:val="0"/>
      <w:spacing w:after="60" w:line="360" w:lineRule="auto"/>
      <w:ind w:left="567" w:hanging="605"/>
      <w:contextualSpacing/>
      <w:jc w:val="both"/>
    </w:pPr>
    <w:rPr>
      <w:rFonts w:ascii="Times New Roman" w:hAnsi="Times New Roman" w:cs="Times New Roman"/>
      <w:sz w:val="22"/>
      <w:szCs w:val="22"/>
      <w:lang w:val="en-US" w:eastAsia="en-US"/>
    </w:rPr>
  </w:style>
  <w:style w:type="paragraph" w:styleId="NormalWeb">
    <w:name w:val="Normal (Web)"/>
    <w:basedOn w:val="Normal"/>
    <w:rsid w:val="000235AD"/>
    <w:pPr>
      <w:spacing w:before="100" w:beforeAutospacing="1" w:after="100" w:afterAutospacing="1"/>
    </w:pPr>
    <w:rPr>
      <w:sz w:val="24"/>
      <w:szCs w:val="24"/>
      <w:lang w:val="en-US" w:eastAsia="en-US"/>
    </w:rPr>
  </w:style>
  <w:style w:type="paragraph" w:customStyle="1" w:styleId="Tablebodyformat-small">
    <w:name w:val="Table body format - small"/>
    <w:basedOn w:val="Normal"/>
    <w:link w:val="Tablebodyformat-smallCharChar"/>
    <w:autoRedefine/>
    <w:rsid w:val="000235AD"/>
    <w:pPr>
      <w:numPr>
        <w:numId w:val="26"/>
      </w:numPr>
      <w:tabs>
        <w:tab w:val="clear" w:pos="720"/>
        <w:tab w:val="num" w:pos="252"/>
        <w:tab w:val="left" w:pos="8640"/>
      </w:tabs>
      <w:spacing w:before="20" w:after="20"/>
      <w:ind w:left="252" w:hanging="252"/>
    </w:pPr>
    <w:rPr>
      <w:rFonts w:ascii="Times New Roman" w:hAnsi="Times New Roman" w:cs="Times New Roman"/>
      <w:sz w:val="18"/>
      <w:szCs w:val="18"/>
      <w:lang w:val="en-US" w:eastAsia="en-US"/>
    </w:rPr>
  </w:style>
  <w:style w:type="character" w:customStyle="1" w:styleId="Tablebodyformat-smallCharChar">
    <w:name w:val="Table body format - small Char Char"/>
    <w:link w:val="Tablebodyformat-small"/>
    <w:rsid w:val="000235AD"/>
    <w:rPr>
      <w:sz w:val="18"/>
      <w:szCs w:val="18"/>
      <w:lang w:val="en-US" w:eastAsia="en-US" w:bidi="ar-SA"/>
    </w:rPr>
  </w:style>
  <w:style w:type="paragraph" w:customStyle="1" w:styleId="Tablecolumnlabelformat">
    <w:name w:val="Table column label format"/>
    <w:basedOn w:val="Normal"/>
    <w:autoRedefine/>
    <w:rsid w:val="000235AD"/>
    <w:pPr>
      <w:tabs>
        <w:tab w:val="left" w:pos="8640"/>
      </w:tabs>
      <w:spacing w:before="40" w:after="40"/>
      <w:jc w:val="center"/>
    </w:pPr>
    <w:rPr>
      <w:rFonts w:ascii="Times New Roman" w:hAnsi="Times New Roman" w:cs="Times New Roman"/>
      <w:b/>
      <w:sz w:val="22"/>
      <w:szCs w:val="22"/>
      <w:lang w:val="en-US" w:eastAsia="en-US"/>
    </w:rPr>
  </w:style>
  <w:style w:type="character" w:styleId="HTMLCode">
    <w:name w:val="HTML Code"/>
    <w:uiPriority w:val="99"/>
    <w:unhideWhenUsed/>
    <w:rsid w:val="00F328B7"/>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9281">
      <w:bodyDiv w:val="1"/>
      <w:marLeft w:val="0"/>
      <w:marRight w:val="0"/>
      <w:marTop w:val="0"/>
      <w:marBottom w:val="0"/>
      <w:divBdr>
        <w:top w:val="none" w:sz="0" w:space="0" w:color="auto"/>
        <w:left w:val="none" w:sz="0" w:space="0" w:color="auto"/>
        <w:bottom w:val="none" w:sz="0" w:space="0" w:color="auto"/>
        <w:right w:val="none" w:sz="0" w:space="0" w:color="auto"/>
      </w:divBdr>
    </w:div>
    <w:div w:id="15078597">
      <w:bodyDiv w:val="1"/>
      <w:marLeft w:val="0"/>
      <w:marRight w:val="0"/>
      <w:marTop w:val="0"/>
      <w:marBottom w:val="0"/>
      <w:divBdr>
        <w:top w:val="none" w:sz="0" w:space="0" w:color="auto"/>
        <w:left w:val="none" w:sz="0" w:space="0" w:color="auto"/>
        <w:bottom w:val="none" w:sz="0" w:space="0" w:color="auto"/>
        <w:right w:val="none" w:sz="0" w:space="0" w:color="auto"/>
      </w:divBdr>
    </w:div>
    <w:div w:id="34745659">
      <w:bodyDiv w:val="1"/>
      <w:marLeft w:val="0"/>
      <w:marRight w:val="0"/>
      <w:marTop w:val="0"/>
      <w:marBottom w:val="0"/>
      <w:divBdr>
        <w:top w:val="none" w:sz="0" w:space="0" w:color="auto"/>
        <w:left w:val="none" w:sz="0" w:space="0" w:color="auto"/>
        <w:bottom w:val="none" w:sz="0" w:space="0" w:color="auto"/>
        <w:right w:val="none" w:sz="0" w:space="0" w:color="auto"/>
      </w:divBdr>
    </w:div>
    <w:div w:id="99028028">
      <w:bodyDiv w:val="1"/>
      <w:marLeft w:val="0"/>
      <w:marRight w:val="0"/>
      <w:marTop w:val="0"/>
      <w:marBottom w:val="0"/>
      <w:divBdr>
        <w:top w:val="none" w:sz="0" w:space="0" w:color="auto"/>
        <w:left w:val="none" w:sz="0" w:space="0" w:color="auto"/>
        <w:bottom w:val="none" w:sz="0" w:space="0" w:color="auto"/>
        <w:right w:val="none" w:sz="0" w:space="0" w:color="auto"/>
      </w:divBdr>
    </w:div>
    <w:div w:id="194998788">
      <w:bodyDiv w:val="1"/>
      <w:marLeft w:val="0"/>
      <w:marRight w:val="0"/>
      <w:marTop w:val="0"/>
      <w:marBottom w:val="0"/>
      <w:divBdr>
        <w:top w:val="none" w:sz="0" w:space="0" w:color="auto"/>
        <w:left w:val="none" w:sz="0" w:space="0" w:color="auto"/>
        <w:bottom w:val="none" w:sz="0" w:space="0" w:color="auto"/>
        <w:right w:val="none" w:sz="0" w:space="0" w:color="auto"/>
      </w:divBdr>
    </w:div>
    <w:div w:id="209808491">
      <w:bodyDiv w:val="1"/>
      <w:marLeft w:val="0"/>
      <w:marRight w:val="0"/>
      <w:marTop w:val="0"/>
      <w:marBottom w:val="0"/>
      <w:divBdr>
        <w:top w:val="none" w:sz="0" w:space="0" w:color="auto"/>
        <w:left w:val="none" w:sz="0" w:space="0" w:color="auto"/>
        <w:bottom w:val="none" w:sz="0" w:space="0" w:color="auto"/>
        <w:right w:val="none" w:sz="0" w:space="0" w:color="auto"/>
      </w:divBdr>
    </w:div>
    <w:div w:id="222063241">
      <w:bodyDiv w:val="1"/>
      <w:marLeft w:val="0"/>
      <w:marRight w:val="0"/>
      <w:marTop w:val="0"/>
      <w:marBottom w:val="0"/>
      <w:divBdr>
        <w:top w:val="none" w:sz="0" w:space="0" w:color="auto"/>
        <w:left w:val="none" w:sz="0" w:space="0" w:color="auto"/>
        <w:bottom w:val="none" w:sz="0" w:space="0" w:color="auto"/>
        <w:right w:val="none" w:sz="0" w:space="0" w:color="auto"/>
      </w:divBdr>
    </w:div>
    <w:div w:id="375274700">
      <w:bodyDiv w:val="1"/>
      <w:marLeft w:val="0"/>
      <w:marRight w:val="0"/>
      <w:marTop w:val="0"/>
      <w:marBottom w:val="0"/>
      <w:divBdr>
        <w:top w:val="none" w:sz="0" w:space="0" w:color="auto"/>
        <w:left w:val="none" w:sz="0" w:space="0" w:color="auto"/>
        <w:bottom w:val="none" w:sz="0" w:space="0" w:color="auto"/>
        <w:right w:val="none" w:sz="0" w:space="0" w:color="auto"/>
      </w:divBdr>
    </w:div>
    <w:div w:id="593320172">
      <w:bodyDiv w:val="1"/>
      <w:marLeft w:val="0"/>
      <w:marRight w:val="0"/>
      <w:marTop w:val="0"/>
      <w:marBottom w:val="0"/>
      <w:divBdr>
        <w:top w:val="none" w:sz="0" w:space="0" w:color="auto"/>
        <w:left w:val="none" w:sz="0" w:space="0" w:color="auto"/>
        <w:bottom w:val="none" w:sz="0" w:space="0" w:color="auto"/>
        <w:right w:val="none" w:sz="0" w:space="0" w:color="auto"/>
      </w:divBdr>
    </w:div>
    <w:div w:id="608977458">
      <w:bodyDiv w:val="1"/>
      <w:marLeft w:val="0"/>
      <w:marRight w:val="0"/>
      <w:marTop w:val="0"/>
      <w:marBottom w:val="0"/>
      <w:divBdr>
        <w:top w:val="none" w:sz="0" w:space="0" w:color="auto"/>
        <w:left w:val="none" w:sz="0" w:space="0" w:color="auto"/>
        <w:bottom w:val="none" w:sz="0" w:space="0" w:color="auto"/>
        <w:right w:val="none" w:sz="0" w:space="0" w:color="auto"/>
      </w:divBdr>
    </w:div>
    <w:div w:id="713963933">
      <w:bodyDiv w:val="1"/>
      <w:marLeft w:val="0"/>
      <w:marRight w:val="0"/>
      <w:marTop w:val="0"/>
      <w:marBottom w:val="0"/>
      <w:divBdr>
        <w:top w:val="none" w:sz="0" w:space="0" w:color="auto"/>
        <w:left w:val="none" w:sz="0" w:space="0" w:color="auto"/>
        <w:bottom w:val="none" w:sz="0" w:space="0" w:color="auto"/>
        <w:right w:val="none" w:sz="0" w:space="0" w:color="auto"/>
      </w:divBdr>
    </w:div>
    <w:div w:id="739714794">
      <w:bodyDiv w:val="1"/>
      <w:marLeft w:val="0"/>
      <w:marRight w:val="0"/>
      <w:marTop w:val="0"/>
      <w:marBottom w:val="0"/>
      <w:divBdr>
        <w:top w:val="none" w:sz="0" w:space="0" w:color="auto"/>
        <w:left w:val="none" w:sz="0" w:space="0" w:color="auto"/>
        <w:bottom w:val="none" w:sz="0" w:space="0" w:color="auto"/>
        <w:right w:val="none" w:sz="0" w:space="0" w:color="auto"/>
      </w:divBdr>
    </w:div>
    <w:div w:id="838233303">
      <w:bodyDiv w:val="1"/>
      <w:marLeft w:val="0"/>
      <w:marRight w:val="0"/>
      <w:marTop w:val="0"/>
      <w:marBottom w:val="0"/>
      <w:divBdr>
        <w:top w:val="none" w:sz="0" w:space="0" w:color="auto"/>
        <w:left w:val="none" w:sz="0" w:space="0" w:color="auto"/>
        <w:bottom w:val="none" w:sz="0" w:space="0" w:color="auto"/>
        <w:right w:val="none" w:sz="0" w:space="0" w:color="auto"/>
      </w:divBdr>
    </w:div>
    <w:div w:id="908468552">
      <w:bodyDiv w:val="1"/>
      <w:marLeft w:val="0"/>
      <w:marRight w:val="0"/>
      <w:marTop w:val="0"/>
      <w:marBottom w:val="0"/>
      <w:divBdr>
        <w:top w:val="none" w:sz="0" w:space="0" w:color="auto"/>
        <w:left w:val="none" w:sz="0" w:space="0" w:color="auto"/>
        <w:bottom w:val="none" w:sz="0" w:space="0" w:color="auto"/>
        <w:right w:val="none" w:sz="0" w:space="0" w:color="auto"/>
      </w:divBdr>
    </w:div>
    <w:div w:id="926378283">
      <w:bodyDiv w:val="1"/>
      <w:marLeft w:val="0"/>
      <w:marRight w:val="0"/>
      <w:marTop w:val="0"/>
      <w:marBottom w:val="0"/>
      <w:divBdr>
        <w:top w:val="none" w:sz="0" w:space="0" w:color="auto"/>
        <w:left w:val="none" w:sz="0" w:space="0" w:color="auto"/>
        <w:bottom w:val="none" w:sz="0" w:space="0" w:color="auto"/>
        <w:right w:val="none" w:sz="0" w:space="0" w:color="auto"/>
      </w:divBdr>
    </w:div>
    <w:div w:id="1040713484">
      <w:bodyDiv w:val="1"/>
      <w:marLeft w:val="0"/>
      <w:marRight w:val="0"/>
      <w:marTop w:val="0"/>
      <w:marBottom w:val="0"/>
      <w:divBdr>
        <w:top w:val="none" w:sz="0" w:space="0" w:color="auto"/>
        <w:left w:val="none" w:sz="0" w:space="0" w:color="auto"/>
        <w:bottom w:val="none" w:sz="0" w:space="0" w:color="auto"/>
        <w:right w:val="none" w:sz="0" w:space="0" w:color="auto"/>
      </w:divBdr>
    </w:div>
    <w:div w:id="1075934532">
      <w:bodyDiv w:val="1"/>
      <w:marLeft w:val="0"/>
      <w:marRight w:val="0"/>
      <w:marTop w:val="0"/>
      <w:marBottom w:val="0"/>
      <w:divBdr>
        <w:top w:val="none" w:sz="0" w:space="0" w:color="auto"/>
        <w:left w:val="none" w:sz="0" w:space="0" w:color="auto"/>
        <w:bottom w:val="none" w:sz="0" w:space="0" w:color="auto"/>
        <w:right w:val="none" w:sz="0" w:space="0" w:color="auto"/>
      </w:divBdr>
    </w:div>
    <w:div w:id="1232427132">
      <w:bodyDiv w:val="1"/>
      <w:marLeft w:val="0"/>
      <w:marRight w:val="0"/>
      <w:marTop w:val="0"/>
      <w:marBottom w:val="0"/>
      <w:divBdr>
        <w:top w:val="none" w:sz="0" w:space="0" w:color="auto"/>
        <w:left w:val="none" w:sz="0" w:space="0" w:color="auto"/>
        <w:bottom w:val="none" w:sz="0" w:space="0" w:color="auto"/>
        <w:right w:val="none" w:sz="0" w:space="0" w:color="auto"/>
      </w:divBdr>
    </w:div>
    <w:div w:id="1317303723">
      <w:bodyDiv w:val="1"/>
      <w:marLeft w:val="0"/>
      <w:marRight w:val="0"/>
      <w:marTop w:val="0"/>
      <w:marBottom w:val="0"/>
      <w:divBdr>
        <w:top w:val="none" w:sz="0" w:space="0" w:color="auto"/>
        <w:left w:val="none" w:sz="0" w:space="0" w:color="auto"/>
        <w:bottom w:val="none" w:sz="0" w:space="0" w:color="auto"/>
        <w:right w:val="none" w:sz="0" w:space="0" w:color="auto"/>
      </w:divBdr>
    </w:div>
    <w:div w:id="1427112272">
      <w:bodyDiv w:val="1"/>
      <w:marLeft w:val="0"/>
      <w:marRight w:val="0"/>
      <w:marTop w:val="0"/>
      <w:marBottom w:val="0"/>
      <w:divBdr>
        <w:top w:val="none" w:sz="0" w:space="0" w:color="auto"/>
        <w:left w:val="none" w:sz="0" w:space="0" w:color="auto"/>
        <w:bottom w:val="none" w:sz="0" w:space="0" w:color="auto"/>
        <w:right w:val="none" w:sz="0" w:space="0" w:color="auto"/>
      </w:divBdr>
    </w:div>
    <w:div w:id="1454204529">
      <w:bodyDiv w:val="1"/>
      <w:marLeft w:val="0"/>
      <w:marRight w:val="0"/>
      <w:marTop w:val="0"/>
      <w:marBottom w:val="0"/>
      <w:divBdr>
        <w:top w:val="none" w:sz="0" w:space="0" w:color="auto"/>
        <w:left w:val="none" w:sz="0" w:space="0" w:color="auto"/>
        <w:bottom w:val="none" w:sz="0" w:space="0" w:color="auto"/>
        <w:right w:val="none" w:sz="0" w:space="0" w:color="auto"/>
      </w:divBdr>
    </w:div>
    <w:div w:id="1532957222">
      <w:bodyDiv w:val="1"/>
      <w:marLeft w:val="0"/>
      <w:marRight w:val="0"/>
      <w:marTop w:val="0"/>
      <w:marBottom w:val="0"/>
      <w:divBdr>
        <w:top w:val="none" w:sz="0" w:space="0" w:color="auto"/>
        <w:left w:val="none" w:sz="0" w:space="0" w:color="auto"/>
        <w:bottom w:val="none" w:sz="0" w:space="0" w:color="auto"/>
        <w:right w:val="none" w:sz="0" w:space="0" w:color="auto"/>
      </w:divBdr>
    </w:div>
    <w:div w:id="1559319433">
      <w:bodyDiv w:val="1"/>
      <w:marLeft w:val="0"/>
      <w:marRight w:val="0"/>
      <w:marTop w:val="0"/>
      <w:marBottom w:val="0"/>
      <w:divBdr>
        <w:top w:val="none" w:sz="0" w:space="0" w:color="auto"/>
        <w:left w:val="none" w:sz="0" w:space="0" w:color="auto"/>
        <w:bottom w:val="none" w:sz="0" w:space="0" w:color="auto"/>
        <w:right w:val="none" w:sz="0" w:space="0" w:color="auto"/>
      </w:divBdr>
    </w:div>
    <w:div w:id="1664427696">
      <w:bodyDiv w:val="1"/>
      <w:marLeft w:val="0"/>
      <w:marRight w:val="0"/>
      <w:marTop w:val="0"/>
      <w:marBottom w:val="0"/>
      <w:divBdr>
        <w:top w:val="none" w:sz="0" w:space="0" w:color="auto"/>
        <w:left w:val="none" w:sz="0" w:space="0" w:color="auto"/>
        <w:bottom w:val="none" w:sz="0" w:space="0" w:color="auto"/>
        <w:right w:val="none" w:sz="0" w:space="0" w:color="auto"/>
      </w:divBdr>
    </w:div>
    <w:div w:id="1685939742">
      <w:bodyDiv w:val="1"/>
      <w:marLeft w:val="0"/>
      <w:marRight w:val="0"/>
      <w:marTop w:val="0"/>
      <w:marBottom w:val="0"/>
      <w:divBdr>
        <w:top w:val="none" w:sz="0" w:space="0" w:color="auto"/>
        <w:left w:val="none" w:sz="0" w:space="0" w:color="auto"/>
        <w:bottom w:val="none" w:sz="0" w:space="0" w:color="auto"/>
        <w:right w:val="none" w:sz="0" w:space="0" w:color="auto"/>
      </w:divBdr>
    </w:div>
    <w:div w:id="1687974680">
      <w:bodyDiv w:val="1"/>
      <w:marLeft w:val="0"/>
      <w:marRight w:val="0"/>
      <w:marTop w:val="0"/>
      <w:marBottom w:val="0"/>
      <w:divBdr>
        <w:top w:val="none" w:sz="0" w:space="0" w:color="auto"/>
        <w:left w:val="none" w:sz="0" w:space="0" w:color="auto"/>
        <w:bottom w:val="none" w:sz="0" w:space="0" w:color="auto"/>
        <w:right w:val="none" w:sz="0" w:space="0" w:color="auto"/>
      </w:divBdr>
    </w:div>
    <w:div w:id="1763138686">
      <w:bodyDiv w:val="1"/>
      <w:marLeft w:val="0"/>
      <w:marRight w:val="0"/>
      <w:marTop w:val="0"/>
      <w:marBottom w:val="0"/>
      <w:divBdr>
        <w:top w:val="none" w:sz="0" w:space="0" w:color="auto"/>
        <w:left w:val="none" w:sz="0" w:space="0" w:color="auto"/>
        <w:bottom w:val="none" w:sz="0" w:space="0" w:color="auto"/>
        <w:right w:val="none" w:sz="0" w:space="0" w:color="auto"/>
      </w:divBdr>
    </w:div>
    <w:div w:id="1827015050">
      <w:bodyDiv w:val="1"/>
      <w:marLeft w:val="0"/>
      <w:marRight w:val="0"/>
      <w:marTop w:val="0"/>
      <w:marBottom w:val="0"/>
      <w:divBdr>
        <w:top w:val="none" w:sz="0" w:space="0" w:color="auto"/>
        <w:left w:val="none" w:sz="0" w:space="0" w:color="auto"/>
        <w:bottom w:val="none" w:sz="0" w:space="0" w:color="auto"/>
        <w:right w:val="none" w:sz="0" w:space="0" w:color="auto"/>
      </w:divBdr>
    </w:div>
    <w:div w:id="1846556082">
      <w:bodyDiv w:val="1"/>
      <w:marLeft w:val="0"/>
      <w:marRight w:val="0"/>
      <w:marTop w:val="0"/>
      <w:marBottom w:val="0"/>
      <w:divBdr>
        <w:top w:val="none" w:sz="0" w:space="0" w:color="auto"/>
        <w:left w:val="none" w:sz="0" w:space="0" w:color="auto"/>
        <w:bottom w:val="none" w:sz="0" w:space="0" w:color="auto"/>
        <w:right w:val="none" w:sz="0" w:space="0" w:color="auto"/>
      </w:divBdr>
    </w:div>
    <w:div w:id="1863089768">
      <w:bodyDiv w:val="1"/>
      <w:marLeft w:val="0"/>
      <w:marRight w:val="0"/>
      <w:marTop w:val="0"/>
      <w:marBottom w:val="0"/>
      <w:divBdr>
        <w:top w:val="none" w:sz="0" w:space="0" w:color="auto"/>
        <w:left w:val="none" w:sz="0" w:space="0" w:color="auto"/>
        <w:bottom w:val="none" w:sz="0" w:space="0" w:color="auto"/>
        <w:right w:val="none" w:sz="0" w:space="0" w:color="auto"/>
      </w:divBdr>
    </w:div>
    <w:div w:id="1913851425">
      <w:bodyDiv w:val="1"/>
      <w:marLeft w:val="0"/>
      <w:marRight w:val="0"/>
      <w:marTop w:val="0"/>
      <w:marBottom w:val="0"/>
      <w:divBdr>
        <w:top w:val="none" w:sz="0" w:space="0" w:color="auto"/>
        <w:left w:val="none" w:sz="0" w:space="0" w:color="auto"/>
        <w:bottom w:val="none" w:sz="0" w:space="0" w:color="auto"/>
        <w:right w:val="none" w:sz="0" w:space="0" w:color="auto"/>
      </w:divBdr>
    </w:div>
    <w:div w:id="1927377545">
      <w:bodyDiv w:val="1"/>
      <w:marLeft w:val="0"/>
      <w:marRight w:val="0"/>
      <w:marTop w:val="0"/>
      <w:marBottom w:val="0"/>
      <w:divBdr>
        <w:top w:val="none" w:sz="0" w:space="0" w:color="auto"/>
        <w:left w:val="none" w:sz="0" w:space="0" w:color="auto"/>
        <w:bottom w:val="none" w:sz="0" w:space="0" w:color="auto"/>
        <w:right w:val="none" w:sz="0" w:space="0" w:color="auto"/>
      </w:divBdr>
    </w:div>
    <w:div w:id="2005740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mailto:mathias.kuemmerlen@senckenberg.de" TargetMode="External"/><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hyperlink" Target="file:///C:\Users\Yoni%20Gavish\Documents\1-Work\Tree%20of%20Knowledge\5-EU-BON\General\Deliverables\WP3\AppData\Local\Microsoft\Windows\Temporary%20Internet%20Files\Content.Outlook\UJ1I6CVI\www.aquamaps.org" TargetMode="External"/><Relationship Id="rId34" Type="http://schemas.openxmlformats.org/officeDocument/2006/relationships/image" Target="media/image17.png"/><Relationship Id="rId42" Type="http://schemas.openxmlformats.org/officeDocument/2006/relationships/hyperlink" Target="https://github.com/raquamaps/raquamaps/blob/master/vignettes/raquamaps-intro.Rmd" TargetMode="External"/><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hyperlink" Target="http://www.R-project.org" TargetMode="Externa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mailto:Markus.Skyttner@nrm.se"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yperlink" Target="https://github.com/raquamaps" TargetMode="External"/><Relationship Id="rId45" Type="http://schemas.openxmlformats.org/officeDocument/2006/relationships/hyperlink" Target="https://hub.docker.com/r/rocker/ropensci"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mailto:cgarilao@geomar.d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yperlink" Target="mailto:m.palomares@fisheries.ubc.ca" TargetMode="External"/><Relationship Id="rId49" Type="http://schemas.openxmlformats.org/officeDocument/2006/relationships/image" Target="media/image24.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github.com/raquamaps/mirroreum"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mailto:rfroese@geomar.de" TargetMode="External"/><Relationship Id="rId43" Type="http://schemas.openxmlformats.org/officeDocument/2006/relationships/hyperlink" Target="https://github.com/raquamaps/raquamaps/blob/master/vignettes/raquamaps-usage.Rmd" TargetMode="External"/><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gavishyoni@g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jpeg"/><Relationship Id="rId20" Type="http://schemas.openxmlformats.org/officeDocument/2006/relationships/hyperlink" Target="http://www.aquamaps.org/CreateOwnMap.php?expert_id=0&amp;expert_oc_exists=&amp;what=0&amp;SpecID=Fis-29394&amp;area_res=1&amp;user_session=34&amp;user_session_bef=34&amp;from=premap." TargetMode="External"/><Relationship Id="rId41" Type="http://schemas.openxmlformats.org/officeDocument/2006/relationships/hyperlink" Target="https://github.com/raquamaps/raquamaps/blob/master/vignettes/raquamaps-overview.Rmd"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www.fao.org/fishery/area/search/en"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32852-5122-4C8A-93B4-3DB675B0D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76</Pages>
  <Words>25206</Words>
  <Characters>143675</Characters>
  <Application>Microsoft Office Word</Application>
  <DocSecurity>0</DocSecurity>
  <Lines>1197</Lines>
  <Paragraphs>337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D8</vt:lpstr>
      <vt:lpstr>D8</vt:lpstr>
    </vt:vector>
  </TitlesOfParts>
  <Company>Museum für Naturkunde</Company>
  <LinksUpToDate>false</LinksUpToDate>
  <CharactersWithSpaces>168544</CharactersWithSpaces>
  <SharedDoc>false</SharedDoc>
  <HLinks>
    <vt:vector size="210" baseType="variant">
      <vt:variant>
        <vt:i4>2621455</vt:i4>
      </vt:variant>
      <vt:variant>
        <vt:i4>198</vt:i4>
      </vt:variant>
      <vt:variant>
        <vt:i4>0</vt:i4>
      </vt:variant>
      <vt:variant>
        <vt:i4>5</vt:i4>
      </vt:variant>
      <vt:variant>
        <vt:lpwstr>mailto:C.Marsh@leeds.ac.uk</vt:lpwstr>
      </vt:variant>
      <vt:variant>
        <vt:lpwstr/>
      </vt:variant>
      <vt:variant>
        <vt:i4>1179683</vt:i4>
      </vt:variant>
      <vt:variant>
        <vt:i4>195</vt:i4>
      </vt:variant>
      <vt:variant>
        <vt:i4>0</vt:i4>
      </vt:variant>
      <vt:variant>
        <vt:i4>5</vt:i4>
      </vt:variant>
      <vt:variant>
        <vt:lpwstr>mailto:gavoshyoni@gmail.com</vt:lpwstr>
      </vt:variant>
      <vt:variant>
        <vt:lpwstr/>
      </vt:variant>
      <vt:variant>
        <vt:i4>786497</vt:i4>
      </vt:variant>
      <vt:variant>
        <vt:i4>192</vt:i4>
      </vt:variant>
      <vt:variant>
        <vt:i4>0</vt:i4>
      </vt:variant>
      <vt:variant>
        <vt:i4>5</vt:i4>
      </vt:variant>
      <vt:variant>
        <vt:lpwstr>https://github.com/raquamaps</vt:lpwstr>
      </vt:variant>
      <vt:variant>
        <vt:lpwstr/>
      </vt:variant>
      <vt:variant>
        <vt:i4>65635</vt:i4>
      </vt:variant>
      <vt:variant>
        <vt:i4>189</vt:i4>
      </vt:variant>
      <vt:variant>
        <vt:i4>0</vt:i4>
      </vt:variant>
      <vt:variant>
        <vt:i4>5</vt:i4>
      </vt:variant>
      <vt:variant>
        <vt:lpwstr>http://www.aquamaps.org/CreateOwnMap.php?expert_id=0&amp;expert_oc_exists=&amp;what=0&amp;SpecID=Fis-29394&amp;area_res=1&amp;user_session=34&amp;user_session_bef=34&amp;from=premap.</vt:lpwstr>
      </vt:variant>
      <vt:variant>
        <vt:lpwstr/>
      </vt:variant>
      <vt:variant>
        <vt:i4>1900601</vt:i4>
      </vt:variant>
      <vt:variant>
        <vt:i4>182</vt:i4>
      </vt:variant>
      <vt:variant>
        <vt:i4>0</vt:i4>
      </vt:variant>
      <vt:variant>
        <vt:i4>5</vt:i4>
      </vt:variant>
      <vt:variant>
        <vt:lpwstr/>
      </vt:variant>
      <vt:variant>
        <vt:lpwstr>_Toc442178872</vt:lpwstr>
      </vt:variant>
      <vt:variant>
        <vt:i4>1900601</vt:i4>
      </vt:variant>
      <vt:variant>
        <vt:i4>176</vt:i4>
      </vt:variant>
      <vt:variant>
        <vt:i4>0</vt:i4>
      </vt:variant>
      <vt:variant>
        <vt:i4>5</vt:i4>
      </vt:variant>
      <vt:variant>
        <vt:lpwstr/>
      </vt:variant>
      <vt:variant>
        <vt:lpwstr>_Toc442178871</vt:lpwstr>
      </vt:variant>
      <vt:variant>
        <vt:i4>1900601</vt:i4>
      </vt:variant>
      <vt:variant>
        <vt:i4>170</vt:i4>
      </vt:variant>
      <vt:variant>
        <vt:i4>0</vt:i4>
      </vt:variant>
      <vt:variant>
        <vt:i4>5</vt:i4>
      </vt:variant>
      <vt:variant>
        <vt:lpwstr/>
      </vt:variant>
      <vt:variant>
        <vt:lpwstr>_Toc442178870</vt:lpwstr>
      </vt:variant>
      <vt:variant>
        <vt:i4>1835065</vt:i4>
      </vt:variant>
      <vt:variant>
        <vt:i4>164</vt:i4>
      </vt:variant>
      <vt:variant>
        <vt:i4>0</vt:i4>
      </vt:variant>
      <vt:variant>
        <vt:i4>5</vt:i4>
      </vt:variant>
      <vt:variant>
        <vt:lpwstr/>
      </vt:variant>
      <vt:variant>
        <vt:lpwstr>_Toc442178869</vt:lpwstr>
      </vt:variant>
      <vt:variant>
        <vt:i4>1835065</vt:i4>
      </vt:variant>
      <vt:variant>
        <vt:i4>158</vt:i4>
      </vt:variant>
      <vt:variant>
        <vt:i4>0</vt:i4>
      </vt:variant>
      <vt:variant>
        <vt:i4>5</vt:i4>
      </vt:variant>
      <vt:variant>
        <vt:lpwstr/>
      </vt:variant>
      <vt:variant>
        <vt:lpwstr>_Toc442178868</vt:lpwstr>
      </vt:variant>
      <vt:variant>
        <vt:i4>1835065</vt:i4>
      </vt:variant>
      <vt:variant>
        <vt:i4>152</vt:i4>
      </vt:variant>
      <vt:variant>
        <vt:i4>0</vt:i4>
      </vt:variant>
      <vt:variant>
        <vt:i4>5</vt:i4>
      </vt:variant>
      <vt:variant>
        <vt:lpwstr/>
      </vt:variant>
      <vt:variant>
        <vt:lpwstr>_Toc442178867</vt:lpwstr>
      </vt:variant>
      <vt:variant>
        <vt:i4>1835065</vt:i4>
      </vt:variant>
      <vt:variant>
        <vt:i4>146</vt:i4>
      </vt:variant>
      <vt:variant>
        <vt:i4>0</vt:i4>
      </vt:variant>
      <vt:variant>
        <vt:i4>5</vt:i4>
      </vt:variant>
      <vt:variant>
        <vt:lpwstr/>
      </vt:variant>
      <vt:variant>
        <vt:lpwstr>_Toc442178866</vt:lpwstr>
      </vt:variant>
      <vt:variant>
        <vt:i4>1835065</vt:i4>
      </vt:variant>
      <vt:variant>
        <vt:i4>140</vt:i4>
      </vt:variant>
      <vt:variant>
        <vt:i4>0</vt:i4>
      </vt:variant>
      <vt:variant>
        <vt:i4>5</vt:i4>
      </vt:variant>
      <vt:variant>
        <vt:lpwstr/>
      </vt:variant>
      <vt:variant>
        <vt:lpwstr>_Toc442178865</vt:lpwstr>
      </vt:variant>
      <vt:variant>
        <vt:i4>1835065</vt:i4>
      </vt:variant>
      <vt:variant>
        <vt:i4>134</vt:i4>
      </vt:variant>
      <vt:variant>
        <vt:i4>0</vt:i4>
      </vt:variant>
      <vt:variant>
        <vt:i4>5</vt:i4>
      </vt:variant>
      <vt:variant>
        <vt:lpwstr/>
      </vt:variant>
      <vt:variant>
        <vt:lpwstr>_Toc442178864</vt:lpwstr>
      </vt:variant>
      <vt:variant>
        <vt:i4>1835065</vt:i4>
      </vt:variant>
      <vt:variant>
        <vt:i4>128</vt:i4>
      </vt:variant>
      <vt:variant>
        <vt:i4>0</vt:i4>
      </vt:variant>
      <vt:variant>
        <vt:i4>5</vt:i4>
      </vt:variant>
      <vt:variant>
        <vt:lpwstr/>
      </vt:variant>
      <vt:variant>
        <vt:lpwstr>_Toc442178863</vt:lpwstr>
      </vt:variant>
      <vt:variant>
        <vt:i4>1835065</vt:i4>
      </vt:variant>
      <vt:variant>
        <vt:i4>122</vt:i4>
      </vt:variant>
      <vt:variant>
        <vt:i4>0</vt:i4>
      </vt:variant>
      <vt:variant>
        <vt:i4>5</vt:i4>
      </vt:variant>
      <vt:variant>
        <vt:lpwstr/>
      </vt:variant>
      <vt:variant>
        <vt:lpwstr>_Toc442178862</vt:lpwstr>
      </vt:variant>
      <vt:variant>
        <vt:i4>1835065</vt:i4>
      </vt:variant>
      <vt:variant>
        <vt:i4>116</vt:i4>
      </vt:variant>
      <vt:variant>
        <vt:i4>0</vt:i4>
      </vt:variant>
      <vt:variant>
        <vt:i4>5</vt:i4>
      </vt:variant>
      <vt:variant>
        <vt:lpwstr/>
      </vt:variant>
      <vt:variant>
        <vt:lpwstr>_Toc442178861</vt:lpwstr>
      </vt:variant>
      <vt:variant>
        <vt:i4>1835065</vt:i4>
      </vt:variant>
      <vt:variant>
        <vt:i4>110</vt:i4>
      </vt:variant>
      <vt:variant>
        <vt:i4>0</vt:i4>
      </vt:variant>
      <vt:variant>
        <vt:i4>5</vt:i4>
      </vt:variant>
      <vt:variant>
        <vt:lpwstr/>
      </vt:variant>
      <vt:variant>
        <vt:lpwstr>_Toc442178860</vt:lpwstr>
      </vt:variant>
      <vt:variant>
        <vt:i4>2031673</vt:i4>
      </vt:variant>
      <vt:variant>
        <vt:i4>104</vt:i4>
      </vt:variant>
      <vt:variant>
        <vt:i4>0</vt:i4>
      </vt:variant>
      <vt:variant>
        <vt:i4>5</vt:i4>
      </vt:variant>
      <vt:variant>
        <vt:lpwstr/>
      </vt:variant>
      <vt:variant>
        <vt:lpwstr>_Toc442178859</vt:lpwstr>
      </vt:variant>
      <vt:variant>
        <vt:i4>2031673</vt:i4>
      </vt:variant>
      <vt:variant>
        <vt:i4>98</vt:i4>
      </vt:variant>
      <vt:variant>
        <vt:i4>0</vt:i4>
      </vt:variant>
      <vt:variant>
        <vt:i4>5</vt:i4>
      </vt:variant>
      <vt:variant>
        <vt:lpwstr/>
      </vt:variant>
      <vt:variant>
        <vt:lpwstr>_Toc442178858</vt:lpwstr>
      </vt:variant>
      <vt:variant>
        <vt:i4>2031673</vt:i4>
      </vt:variant>
      <vt:variant>
        <vt:i4>92</vt:i4>
      </vt:variant>
      <vt:variant>
        <vt:i4>0</vt:i4>
      </vt:variant>
      <vt:variant>
        <vt:i4>5</vt:i4>
      </vt:variant>
      <vt:variant>
        <vt:lpwstr/>
      </vt:variant>
      <vt:variant>
        <vt:lpwstr>_Toc442178857</vt:lpwstr>
      </vt:variant>
      <vt:variant>
        <vt:i4>2031673</vt:i4>
      </vt:variant>
      <vt:variant>
        <vt:i4>86</vt:i4>
      </vt:variant>
      <vt:variant>
        <vt:i4>0</vt:i4>
      </vt:variant>
      <vt:variant>
        <vt:i4>5</vt:i4>
      </vt:variant>
      <vt:variant>
        <vt:lpwstr/>
      </vt:variant>
      <vt:variant>
        <vt:lpwstr>_Toc442178856</vt:lpwstr>
      </vt:variant>
      <vt:variant>
        <vt:i4>2031673</vt:i4>
      </vt:variant>
      <vt:variant>
        <vt:i4>80</vt:i4>
      </vt:variant>
      <vt:variant>
        <vt:i4>0</vt:i4>
      </vt:variant>
      <vt:variant>
        <vt:i4>5</vt:i4>
      </vt:variant>
      <vt:variant>
        <vt:lpwstr/>
      </vt:variant>
      <vt:variant>
        <vt:lpwstr>_Toc442178855</vt:lpwstr>
      </vt:variant>
      <vt:variant>
        <vt:i4>2031673</vt:i4>
      </vt:variant>
      <vt:variant>
        <vt:i4>74</vt:i4>
      </vt:variant>
      <vt:variant>
        <vt:i4>0</vt:i4>
      </vt:variant>
      <vt:variant>
        <vt:i4>5</vt:i4>
      </vt:variant>
      <vt:variant>
        <vt:lpwstr/>
      </vt:variant>
      <vt:variant>
        <vt:lpwstr>_Toc442178854</vt:lpwstr>
      </vt:variant>
      <vt:variant>
        <vt:i4>2031673</vt:i4>
      </vt:variant>
      <vt:variant>
        <vt:i4>68</vt:i4>
      </vt:variant>
      <vt:variant>
        <vt:i4>0</vt:i4>
      </vt:variant>
      <vt:variant>
        <vt:i4>5</vt:i4>
      </vt:variant>
      <vt:variant>
        <vt:lpwstr/>
      </vt:variant>
      <vt:variant>
        <vt:lpwstr>_Toc442178853</vt:lpwstr>
      </vt:variant>
      <vt:variant>
        <vt:i4>2031673</vt:i4>
      </vt:variant>
      <vt:variant>
        <vt:i4>62</vt:i4>
      </vt:variant>
      <vt:variant>
        <vt:i4>0</vt:i4>
      </vt:variant>
      <vt:variant>
        <vt:i4>5</vt:i4>
      </vt:variant>
      <vt:variant>
        <vt:lpwstr/>
      </vt:variant>
      <vt:variant>
        <vt:lpwstr>_Toc442178852</vt:lpwstr>
      </vt:variant>
      <vt:variant>
        <vt:i4>2031673</vt:i4>
      </vt:variant>
      <vt:variant>
        <vt:i4>56</vt:i4>
      </vt:variant>
      <vt:variant>
        <vt:i4>0</vt:i4>
      </vt:variant>
      <vt:variant>
        <vt:i4>5</vt:i4>
      </vt:variant>
      <vt:variant>
        <vt:lpwstr/>
      </vt:variant>
      <vt:variant>
        <vt:lpwstr>_Toc442178851</vt:lpwstr>
      </vt:variant>
      <vt:variant>
        <vt:i4>2031673</vt:i4>
      </vt:variant>
      <vt:variant>
        <vt:i4>50</vt:i4>
      </vt:variant>
      <vt:variant>
        <vt:i4>0</vt:i4>
      </vt:variant>
      <vt:variant>
        <vt:i4>5</vt:i4>
      </vt:variant>
      <vt:variant>
        <vt:lpwstr/>
      </vt:variant>
      <vt:variant>
        <vt:lpwstr>_Toc442178850</vt:lpwstr>
      </vt:variant>
      <vt:variant>
        <vt:i4>1966137</vt:i4>
      </vt:variant>
      <vt:variant>
        <vt:i4>44</vt:i4>
      </vt:variant>
      <vt:variant>
        <vt:i4>0</vt:i4>
      </vt:variant>
      <vt:variant>
        <vt:i4>5</vt:i4>
      </vt:variant>
      <vt:variant>
        <vt:lpwstr/>
      </vt:variant>
      <vt:variant>
        <vt:lpwstr>_Toc442178849</vt:lpwstr>
      </vt:variant>
      <vt:variant>
        <vt:i4>1966137</vt:i4>
      </vt:variant>
      <vt:variant>
        <vt:i4>38</vt:i4>
      </vt:variant>
      <vt:variant>
        <vt:i4>0</vt:i4>
      </vt:variant>
      <vt:variant>
        <vt:i4>5</vt:i4>
      </vt:variant>
      <vt:variant>
        <vt:lpwstr/>
      </vt:variant>
      <vt:variant>
        <vt:lpwstr>_Toc442178848</vt:lpwstr>
      </vt:variant>
      <vt:variant>
        <vt:i4>1966137</vt:i4>
      </vt:variant>
      <vt:variant>
        <vt:i4>32</vt:i4>
      </vt:variant>
      <vt:variant>
        <vt:i4>0</vt:i4>
      </vt:variant>
      <vt:variant>
        <vt:i4>5</vt:i4>
      </vt:variant>
      <vt:variant>
        <vt:lpwstr/>
      </vt:variant>
      <vt:variant>
        <vt:lpwstr>_Toc442178847</vt:lpwstr>
      </vt:variant>
      <vt:variant>
        <vt:i4>1966137</vt:i4>
      </vt:variant>
      <vt:variant>
        <vt:i4>26</vt:i4>
      </vt:variant>
      <vt:variant>
        <vt:i4>0</vt:i4>
      </vt:variant>
      <vt:variant>
        <vt:i4>5</vt:i4>
      </vt:variant>
      <vt:variant>
        <vt:lpwstr/>
      </vt:variant>
      <vt:variant>
        <vt:lpwstr>_Toc442178846</vt:lpwstr>
      </vt:variant>
      <vt:variant>
        <vt:i4>1966137</vt:i4>
      </vt:variant>
      <vt:variant>
        <vt:i4>20</vt:i4>
      </vt:variant>
      <vt:variant>
        <vt:i4>0</vt:i4>
      </vt:variant>
      <vt:variant>
        <vt:i4>5</vt:i4>
      </vt:variant>
      <vt:variant>
        <vt:lpwstr/>
      </vt:variant>
      <vt:variant>
        <vt:lpwstr>_Toc442178845</vt:lpwstr>
      </vt:variant>
      <vt:variant>
        <vt:i4>1966137</vt:i4>
      </vt:variant>
      <vt:variant>
        <vt:i4>14</vt:i4>
      </vt:variant>
      <vt:variant>
        <vt:i4>0</vt:i4>
      </vt:variant>
      <vt:variant>
        <vt:i4>5</vt:i4>
      </vt:variant>
      <vt:variant>
        <vt:lpwstr/>
      </vt:variant>
      <vt:variant>
        <vt:lpwstr>_Toc442178844</vt:lpwstr>
      </vt:variant>
      <vt:variant>
        <vt:i4>1966137</vt:i4>
      </vt:variant>
      <vt:variant>
        <vt:i4>8</vt:i4>
      </vt:variant>
      <vt:variant>
        <vt:i4>0</vt:i4>
      </vt:variant>
      <vt:variant>
        <vt:i4>5</vt:i4>
      </vt:variant>
      <vt:variant>
        <vt:lpwstr/>
      </vt:variant>
      <vt:variant>
        <vt:lpwstr>_Toc442178843</vt:lpwstr>
      </vt:variant>
      <vt:variant>
        <vt:i4>1966137</vt:i4>
      </vt:variant>
      <vt:variant>
        <vt:i4>2</vt:i4>
      </vt:variant>
      <vt:variant>
        <vt:i4>0</vt:i4>
      </vt:variant>
      <vt:variant>
        <vt:i4>5</vt:i4>
      </vt:variant>
      <vt:variant>
        <vt:lpwstr/>
      </vt:variant>
      <vt:variant>
        <vt:lpwstr>_Toc442178842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D8</dc:title>
  <dc:subject/>
  <dc:creator>Melanie</dc:creator>
  <cp:keywords/>
  <cp:lastModifiedBy>Yoni Gavish</cp:lastModifiedBy>
  <cp:revision>8</cp:revision>
  <cp:lastPrinted>2009-04-01T12:53:00Z</cp:lastPrinted>
  <dcterms:created xsi:type="dcterms:W3CDTF">2016-03-08T14:01:00Z</dcterms:created>
  <dcterms:modified xsi:type="dcterms:W3CDTF">2016-03-08T14:28:00Z</dcterms:modified>
</cp:coreProperties>
</file>